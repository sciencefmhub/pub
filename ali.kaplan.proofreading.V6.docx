
<file path=[Content_Types].xml><?xml version="1.0" encoding="utf-8"?>
<Types xmlns="http://schemas.openxmlformats.org/package/2006/content-types">
  <Override PartName="/customXml/itemProps3.xml" ContentType="application/vnd.openxmlformats-officedocument.customXmlProperties+xml"/>
  <Override PartName="/word/footnotes.xml" ContentType="application/vnd.openxmlformats-officedocument.wordprocessingml.footnotes+xml"/>
  <Override PartName="/word/charts/chart10.xml" ContentType="application/vnd.openxmlformats-officedocument.drawingml.chart+xml"/>
  <Override PartName="/customXml/itemProps1.xml" ContentType="application/vnd.openxmlformats-officedocument.customXmlProperties+xml"/>
  <Override PartName="/word/drawings/drawing8.xml" ContentType="application/vnd.openxmlformats-officedocument.drawingml.chartshapes+xml"/>
  <Override PartName="/word/comments.xml" ContentType="application/vnd.openxmlformats-officedocument.wordprocessingml.comments+xml"/>
  <Default Extension="wmf" ContentType="image/x-wmf"/>
  <Override PartName="/word/drawings/drawing6.xml" ContentType="application/vnd.openxmlformats-officedocument.drawingml.chartshapes+xml"/>
  <Override PartName="/word/drawings/drawing18.xml" ContentType="application/vnd.openxmlformats-officedocument.drawingml.chartshap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rawings/drawing3.xml" ContentType="application/vnd.openxmlformats-officedocument.drawingml.chartshapes+xml"/>
  <Override PartName="/word/drawings/drawing4.xml" ContentType="application/vnd.openxmlformats-officedocument.drawingml.chartshapes+xml"/>
  <Override PartName="/word/drawings/drawing5.xml" ContentType="application/vnd.openxmlformats-officedocument.drawingml.chartshapes+xml"/>
  <Override PartName="/word/charts/chart8.xml" ContentType="application/vnd.openxmlformats-officedocument.drawingml.chart+xml"/>
  <Override PartName="/word/charts/chart9.xml" ContentType="application/vnd.openxmlformats-officedocument.drawingml.chart+xml"/>
  <Override PartName="/word/drawings/drawing16.xml" ContentType="application/vnd.openxmlformats-officedocument.drawingml.chartshapes+xml"/>
  <Override PartName="/word/drawings/drawing17.xml" ContentType="application/vnd.openxmlformats-officedocument.drawingml.chartshap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drawings/drawing2.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drawings/drawing14.xml" ContentType="application/vnd.openxmlformats-officedocument.drawingml.chartshapes+xml"/>
  <Override PartName="/word/drawings/drawing15.xml" ContentType="application/vnd.openxmlformats-officedocument.drawingml.chartshapes+xml"/>
  <Override PartName="/word/charts/chart17.xml" ContentType="application/vnd.openxmlformats-officedocument.drawingml.chart+xml"/>
  <Override PartName="/word/charts/chart18.xml" ContentType="application/vnd.openxmlformats-officedocument.drawingml.chart+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drawings/drawing12.xml" ContentType="application/vnd.openxmlformats-officedocument.drawingml.chartshapes+xml"/>
  <Override PartName="/word/drawings/drawing13.xml" ContentType="application/vnd.openxmlformats-officedocument.drawingml.chartshapes+xml"/>
  <Override PartName="/word/charts/chart15.xml" ContentType="application/vnd.openxmlformats-officedocument.drawingml.chart+xml"/>
  <Override PartName="/word/charts/chart16.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charts/chart2.xml" ContentType="application/vnd.openxmlformats-officedocument.drawingml.chart+xml"/>
  <Override PartName="/word/charts/chart3.xml" ContentType="application/vnd.openxmlformats-officedocument.drawingml.chart+xml"/>
  <Override PartName="/word/drawings/drawing10.xml" ContentType="application/vnd.openxmlformats-officedocument.drawingml.chartshapes+xml"/>
  <Override PartName="/word/drawings/drawing11.xml" ContentType="application/vnd.openxmlformats-officedocument.drawingml.chartshapes+xml"/>
  <Override PartName="/word/charts/chart13.xml" ContentType="application/vnd.openxmlformats-officedocument.drawingml.chart+xml"/>
  <Override PartName="/word/charts/chart14.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Override PartName="/customXml/itemProps2.xml" ContentType="application/vnd.openxmlformats-officedocument.customXmlProperties+xml"/>
  <Default Extension="bin" ContentType="application/vnd.openxmlformats-officedocument.oleObject"/>
  <Default Extension="png" ContentType="image/png"/>
  <Override PartName="/word/drawings/drawing9.xml" ContentType="application/vnd.openxmlformats-officedocument.drawingml.chartshapes+xml"/>
  <Default Extension="emf" ContentType="image/x-emf"/>
  <Default Extension="jpeg" ContentType="image/jpeg"/>
  <Override PartName="/word/drawings/drawing7.xml" ContentType="application/vnd.openxmlformats-officedocument.drawingml.chartshap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12DC" w:rsidDel="006A41C7" w:rsidRDefault="00D012DC" w:rsidP="008B63D6">
      <w:pPr>
        <w:pStyle w:val="BodyText3"/>
        <w:rPr>
          <w:del w:id="4" w:author="." w:date="2009-05-30T03:17:00Z"/>
        </w:rPr>
      </w:pPr>
    </w:p>
    <w:p w:rsidR="00000000" w:rsidRDefault="00E14C46">
      <w:pPr>
        <w:pStyle w:val="BodyText3"/>
        <w:rPr>
          <w:ins w:id="5" w:author="AK" w:date="2009-05-31T10:34:00Z"/>
        </w:rPr>
        <w:pPrChange w:id="6" w:author="." w:date="2009-05-30T03:16:00Z">
          <w:pPr>
            <w:pStyle w:val="Heading1"/>
          </w:pPr>
        </w:pPrChange>
      </w:pPr>
    </w:p>
    <w:p w:rsidR="00000000" w:rsidRDefault="00E14C46">
      <w:pPr>
        <w:pStyle w:val="BodyText3"/>
        <w:rPr>
          <w:ins w:id="7" w:author="AK" w:date="2009-05-31T10:34:00Z"/>
        </w:rPr>
        <w:pPrChange w:id="8" w:author="." w:date="2009-05-30T03:16:00Z">
          <w:pPr>
            <w:pStyle w:val="Heading1"/>
          </w:pPr>
        </w:pPrChange>
      </w:pPr>
    </w:p>
    <w:p w:rsidR="00000000" w:rsidRDefault="00E14C46">
      <w:pPr>
        <w:pStyle w:val="BodyText3"/>
        <w:rPr>
          <w:ins w:id="9" w:author="AK" w:date="2009-05-31T10:34:00Z"/>
        </w:rPr>
        <w:pPrChange w:id="10" w:author="." w:date="2009-05-30T03:16:00Z">
          <w:pPr>
            <w:pStyle w:val="Heading1"/>
          </w:pPr>
        </w:pPrChange>
      </w:pPr>
    </w:p>
    <w:p w:rsidR="0080379A" w:rsidRPr="00A17673" w:rsidRDefault="008B63D6" w:rsidP="008B63D6">
      <w:pPr>
        <w:pStyle w:val="BodyText3"/>
        <w:rPr>
          <w:rStyle w:val="BookTitle"/>
        </w:rPr>
      </w:pPr>
      <w:bookmarkStart w:id="11" w:name="OLE_LINK9"/>
      <w:bookmarkStart w:id="12" w:name="OLE_LINK10"/>
      <w:r w:rsidRPr="00A17673">
        <w:rPr>
          <w:rStyle w:val="BookTitle"/>
        </w:rPr>
        <w:t>Collaborati</w:t>
      </w:r>
      <w:r w:rsidR="003324E6" w:rsidRPr="00A17673">
        <w:rPr>
          <w:rStyle w:val="BookTitle"/>
        </w:rPr>
        <w:t>ve</w:t>
      </w:r>
      <w:r w:rsidRPr="00A17673">
        <w:rPr>
          <w:rStyle w:val="BookTitle"/>
        </w:rPr>
        <w:t xml:space="preserve"> Framework </w:t>
      </w:r>
      <w:r w:rsidR="003324E6" w:rsidRPr="00A17673">
        <w:rPr>
          <w:rStyle w:val="BookTitle"/>
        </w:rPr>
        <w:t>for</w:t>
      </w:r>
      <w:r w:rsidRPr="00A17673">
        <w:rPr>
          <w:rStyle w:val="BookTitle"/>
        </w:rPr>
        <w:t xml:space="preserve"> </w:t>
      </w:r>
      <w:r w:rsidR="003324E6" w:rsidRPr="00A17673">
        <w:rPr>
          <w:rStyle w:val="BookTitle"/>
        </w:rPr>
        <w:br/>
      </w:r>
      <w:r w:rsidRPr="00A17673">
        <w:rPr>
          <w:rStyle w:val="BookTitle"/>
        </w:rPr>
        <w:t xml:space="preserve">High-Performance P2P-based Data Transfer </w:t>
      </w:r>
      <w:r w:rsidR="003324E6" w:rsidRPr="00A17673">
        <w:rPr>
          <w:rStyle w:val="BookTitle"/>
        </w:rPr>
        <w:t xml:space="preserve">in </w:t>
      </w:r>
      <w:r w:rsidR="00D012DC" w:rsidRPr="00A17673">
        <w:rPr>
          <w:rStyle w:val="BookTitle"/>
        </w:rPr>
        <w:t>Scientific Computing</w:t>
      </w:r>
    </w:p>
    <w:bookmarkEnd w:id="11"/>
    <w:bookmarkEnd w:id="12"/>
    <w:p w:rsidR="008B63D6" w:rsidRDefault="008B63D6">
      <w:pPr>
        <w:spacing w:line="480" w:lineRule="auto"/>
        <w:jc w:val="center"/>
      </w:pPr>
    </w:p>
    <w:p w:rsidR="008B63D6" w:rsidRDefault="008B63D6">
      <w:pPr>
        <w:spacing w:line="480" w:lineRule="auto"/>
        <w:jc w:val="center"/>
      </w:pPr>
    </w:p>
    <w:p w:rsidR="008B63D6" w:rsidRDefault="008B63D6">
      <w:pPr>
        <w:spacing w:line="480" w:lineRule="auto"/>
        <w:jc w:val="center"/>
      </w:pPr>
    </w:p>
    <w:p w:rsidR="0080379A" w:rsidRDefault="00872849" w:rsidP="00286226">
      <w:pPr>
        <w:spacing w:line="480" w:lineRule="auto"/>
        <w:jc w:val="center"/>
        <w:outlineLvl w:val="0"/>
      </w:pPr>
      <w:r>
        <w:t>A</w:t>
      </w:r>
      <w:r w:rsidR="00D012DC">
        <w:t>li Kaplan</w:t>
      </w:r>
    </w:p>
    <w:p w:rsidR="0080379A" w:rsidRDefault="0080379A">
      <w:pPr>
        <w:spacing w:line="480" w:lineRule="auto"/>
        <w:jc w:val="center"/>
      </w:pPr>
    </w:p>
    <w:p w:rsidR="008B63D6" w:rsidRDefault="008B63D6">
      <w:pPr>
        <w:spacing w:line="480" w:lineRule="auto"/>
        <w:jc w:val="center"/>
      </w:pPr>
    </w:p>
    <w:p w:rsidR="008B63D6" w:rsidRDefault="008B63D6">
      <w:pPr>
        <w:spacing w:line="480" w:lineRule="auto"/>
        <w:jc w:val="center"/>
      </w:pPr>
    </w:p>
    <w:p w:rsidR="00D012DC" w:rsidRDefault="00D012DC">
      <w:pPr>
        <w:spacing w:line="480" w:lineRule="auto"/>
        <w:jc w:val="center"/>
      </w:pPr>
    </w:p>
    <w:p w:rsidR="00D012DC" w:rsidRDefault="00D012DC" w:rsidP="00286226">
      <w:pPr>
        <w:jc w:val="center"/>
        <w:outlineLvl w:val="0"/>
      </w:pPr>
      <w:r w:rsidRPr="00D012DC">
        <w:t xml:space="preserve">Submitted to the faculty of the University Graduate School </w:t>
      </w:r>
    </w:p>
    <w:p w:rsidR="00D012DC" w:rsidRDefault="00D012DC" w:rsidP="00D012DC">
      <w:pPr>
        <w:jc w:val="center"/>
      </w:pPr>
      <w:r w:rsidRPr="00D012DC">
        <w:t>in partial fulfillment of the requirements</w:t>
      </w:r>
    </w:p>
    <w:p w:rsidR="00D012DC" w:rsidRDefault="00D012DC" w:rsidP="00D012DC">
      <w:pPr>
        <w:jc w:val="center"/>
      </w:pPr>
      <w:r w:rsidRPr="00D012DC">
        <w:t>for the degree</w:t>
      </w:r>
    </w:p>
    <w:p w:rsidR="00D012DC" w:rsidRDefault="00D012DC" w:rsidP="00D012DC">
      <w:pPr>
        <w:jc w:val="center"/>
      </w:pPr>
      <w:r w:rsidRPr="00D012DC">
        <w:t xml:space="preserve"> Doctor of Philosophy</w:t>
      </w:r>
    </w:p>
    <w:p w:rsidR="00D012DC" w:rsidRDefault="00D012DC" w:rsidP="00D012DC">
      <w:pPr>
        <w:jc w:val="center"/>
      </w:pPr>
      <w:r w:rsidRPr="00D012DC">
        <w:t xml:space="preserve"> in the Department of Computer Science, </w:t>
      </w:r>
    </w:p>
    <w:p w:rsidR="00D012DC" w:rsidRDefault="00D012DC" w:rsidP="00D012DC">
      <w:pPr>
        <w:jc w:val="center"/>
      </w:pPr>
      <w:r w:rsidRPr="00D012DC">
        <w:t xml:space="preserve">Indiana University </w:t>
      </w:r>
    </w:p>
    <w:p w:rsidR="00872849" w:rsidRDefault="004B7429" w:rsidP="00D012DC">
      <w:pPr>
        <w:jc w:val="center"/>
      </w:pPr>
      <w:r>
        <w:t>February</w:t>
      </w:r>
      <w:r w:rsidR="00D012DC" w:rsidRPr="00D012DC">
        <w:t xml:space="preserve"> 200</w:t>
      </w:r>
      <w:r>
        <w:t>9</w:t>
      </w:r>
      <w:r w:rsidR="00872849">
        <w:br w:type="page"/>
      </w:r>
    </w:p>
    <w:p w:rsidR="00872849" w:rsidRDefault="00872849" w:rsidP="00872849">
      <w:pPr>
        <w:pStyle w:val="Default"/>
      </w:pPr>
    </w:p>
    <w:tbl>
      <w:tblPr>
        <w:tblW w:w="0" w:type="auto"/>
        <w:tblBorders>
          <w:top w:val="nil"/>
          <w:left w:val="nil"/>
          <w:bottom w:val="nil"/>
          <w:right w:val="nil"/>
        </w:tblBorders>
        <w:tblLayout w:type="fixed"/>
        <w:tblLook w:val="0000"/>
      </w:tblPr>
      <w:tblGrid>
        <w:gridCol w:w="4273"/>
        <w:gridCol w:w="4274"/>
        <w:gridCol w:w="360"/>
      </w:tblGrid>
      <w:tr w:rsidR="00872849">
        <w:trPr>
          <w:gridAfter w:val="1"/>
          <w:wAfter w:w="360" w:type="dxa"/>
          <w:trHeight w:val="494"/>
        </w:trPr>
        <w:tc>
          <w:tcPr>
            <w:tcW w:w="8547" w:type="dxa"/>
            <w:gridSpan w:val="2"/>
          </w:tcPr>
          <w:p w:rsidR="00872849" w:rsidRPr="00D012DC" w:rsidRDefault="00872849">
            <w:pPr>
              <w:pStyle w:val="Default"/>
            </w:pPr>
            <w:r w:rsidRPr="00D012DC">
              <w:t xml:space="preserve">Accepted by the Graduate Faculty, Indiana University, in partial fulfillment of the requirements for the degree of Doctor of Philosophy. </w:t>
            </w:r>
          </w:p>
        </w:tc>
      </w:tr>
      <w:tr w:rsidR="00872849">
        <w:trPr>
          <w:gridAfter w:val="1"/>
          <w:wAfter w:w="360" w:type="dxa"/>
          <w:trHeight w:val="9006"/>
        </w:trPr>
        <w:tc>
          <w:tcPr>
            <w:tcW w:w="4273" w:type="dxa"/>
          </w:tcPr>
          <w:p w:rsidR="00D012DC" w:rsidRPr="00D012DC" w:rsidRDefault="00D012DC">
            <w:pPr>
              <w:pStyle w:val="Default"/>
            </w:pPr>
          </w:p>
          <w:p w:rsidR="00D012DC" w:rsidRPr="00D012DC" w:rsidRDefault="00D012DC">
            <w:pPr>
              <w:pStyle w:val="Default"/>
            </w:pPr>
          </w:p>
          <w:p w:rsidR="00D012DC" w:rsidRPr="00D012DC" w:rsidRDefault="00D012DC">
            <w:pPr>
              <w:pStyle w:val="Default"/>
            </w:pPr>
          </w:p>
          <w:p w:rsidR="00D012DC" w:rsidRPr="00D012DC" w:rsidRDefault="00D012DC">
            <w:pPr>
              <w:pStyle w:val="Default"/>
            </w:pPr>
          </w:p>
          <w:p w:rsidR="00872849" w:rsidRPr="00D012DC" w:rsidRDefault="00872849">
            <w:pPr>
              <w:pStyle w:val="Default"/>
            </w:pPr>
            <w:r w:rsidRPr="00D012DC">
              <w:t xml:space="preserve">Doctoral Committee </w:t>
            </w:r>
          </w:p>
        </w:tc>
        <w:tc>
          <w:tcPr>
            <w:tcW w:w="4273" w:type="dxa"/>
          </w:tcPr>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872849" w:rsidRPr="00D012DC" w:rsidRDefault="00872849">
            <w:pPr>
              <w:pStyle w:val="Default"/>
            </w:pPr>
            <w:r w:rsidRPr="00D012DC">
              <w:t xml:space="preserve">_______________________________ </w:t>
            </w:r>
          </w:p>
          <w:p w:rsidR="00D012DC" w:rsidRDefault="00872849">
            <w:pPr>
              <w:pStyle w:val="Default"/>
            </w:pPr>
            <w:r w:rsidRPr="00D012DC">
              <w:t xml:space="preserve">Prof. Geoffrey C. Fox (Principal Advisor) </w:t>
            </w: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872849">
            <w:pPr>
              <w:pStyle w:val="Default"/>
            </w:pPr>
            <w:r w:rsidRPr="00D012DC">
              <w:t xml:space="preserve">________________________________ Prof. Dennis Gannon </w:t>
            </w: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872849">
            <w:pPr>
              <w:pStyle w:val="Default"/>
            </w:pPr>
            <w:r w:rsidRPr="00D012DC">
              <w:t xml:space="preserve">________________________________ Prof. </w:t>
            </w: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D012DC" w:rsidRDefault="00D012DC">
            <w:pPr>
              <w:pStyle w:val="Default"/>
            </w:pPr>
          </w:p>
          <w:p w:rsidR="00872849" w:rsidRPr="00D012DC" w:rsidRDefault="00872849" w:rsidP="00D012DC">
            <w:pPr>
              <w:pStyle w:val="Default"/>
            </w:pPr>
            <w:r w:rsidRPr="00D012DC">
              <w:t xml:space="preserve">________________________________ Prof. </w:t>
            </w:r>
          </w:p>
        </w:tc>
      </w:tr>
      <w:tr w:rsidR="00872849">
        <w:trPr>
          <w:trHeight w:val="218"/>
        </w:trPr>
        <w:tc>
          <w:tcPr>
            <w:tcW w:w="8547" w:type="dxa"/>
            <w:gridSpan w:val="2"/>
          </w:tcPr>
          <w:p w:rsidR="00D012DC" w:rsidRDefault="00D012DC">
            <w:pPr>
              <w:pStyle w:val="Default"/>
              <w:rPr>
                <w:sz w:val="23"/>
                <w:szCs w:val="23"/>
              </w:rPr>
            </w:pPr>
          </w:p>
          <w:p w:rsidR="00D012DC" w:rsidRDefault="00D012DC">
            <w:pPr>
              <w:pStyle w:val="Default"/>
              <w:rPr>
                <w:sz w:val="23"/>
                <w:szCs w:val="23"/>
              </w:rPr>
            </w:pPr>
          </w:p>
          <w:p w:rsidR="00D012DC" w:rsidRDefault="00D012DC">
            <w:pPr>
              <w:pStyle w:val="Default"/>
              <w:rPr>
                <w:sz w:val="23"/>
                <w:szCs w:val="23"/>
              </w:rPr>
            </w:pPr>
          </w:p>
          <w:p w:rsidR="00D012DC" w:rsidRDefault="00D012DC">
            <w:pPr>
              <w:pStyle w:val="Default"/>
              <w:rPr>
                <w:sz w:val="23"/>
                <w:szCs w:val="23"/>
              </w:rPr>
            </w:pPr>
          </w:p>
          <w:p w:rsidR="00D012DC" w:rsidRDefault="00D012DC">
            <w:pPr>
              <w:pStyle w:val="Default"/>
              <w:rPr>
                <w:sz w:val="23"/>
                <w:szCs w:val="23"/>
              </w:rPr>
            </w:pPr>
          </w:p>
          <w:p w:rsidR="00D012DC" w:rsidRDefault="00D012DC">
            <w:pPr>
              <w:pStyle w:val="Default"/>
              <w:rPr>
                <w:sz w:val="23"/>
                <w:szCs w:val="23"/>
              </w:rPr>
            </w:pPr>
          </w:p>
          <w:p w:rsidR="00D012DC" w:rsidRDefault="00D012DC">
            <w:pPr>
              <w:pStyle w:val="Default"/>
              <w:rPr>
                <w:sz w:val="23"/>
                <w:szCs w:val="23"/>
              </w:rPr>
            </w:pPr>
          </w:p>
          <w:p w:rsidR="00D012DC" w:rsidRDefault="00D012DC">
            <w:pPr>
              <w:pStyle w:val="Default"/>
              <w:rPr>
                <w:sz w:val="23"/>
                <w:szCs w:val="23"/>
              </w:rPr>
            </w:pPr>
          </w:p>
          <w:p w:rsidR="00872849" w:rsidRDefault="00872849" w:rsidP="00153B79">
            <w:pPr>
              <w:pStyle w:val="Default"/>
              <w:rPr>
                <w:sz w:val="23"/>
                <w:szCs w:val="23"/>
              </w:rPr>
            </w:pPr>
            <w:r>
              <w:rPr>
                <w:sz w:val="23"/>
                <w:szCs w:val="23"/>
              </w:rPr>
              <w:t xml:space="preserve"> 28, 200</w:t>
            </w:r>
            <w:r w:rsidR="00153B79">
              <w:rPr>
                <w:sz w:val="23"/>
                <w:szCs w:val="23"/>
              </w:rPr>
              <w:t>9</w:t>
            </w:r>
          </w:p>
        </w:tc>
        <w:tc>
          <w:tcPr>
            <w:tcW w:w="360" w:type="dxa"/>
          </w:tcPr>
          <w:p w:rsidR="00872849" w:rsidRDefault="00872849" w:rsidP="004B623B"/>
        </w:tc>
      </w:tr>
    </w:tbl>
    <w:p w:rsidR="00872849" w:rsidRDefault="00872849">
      <w:r>
        <w:br w:type="page"/>
      </w:r>
    </w:p>
    <w:p w:rsidR="0080379A" w:rsidRDefault="0080379A">
      <w:pPr>
        <w:spacing w:line="480" w:lineRule="auto"/>
        <w:jc w:val="center"/>
      </w:pPr>
    </w:p>
    <w:p w:rsidR="00872849" w:rsidRDefault="0033544C" w:rsidP="00897CFC">
      <w:pPr>
        <w:pStyle w:val="TOC2"/>
        <w:rPr>
          <w:kern w:val="28"/>
          <w:sz w:val="48"/>
        </w:rPr>
      </w:pPr>
      <w:r w:rsidRPr="0033544C">
        <w:pict>
          <v:shapetype id="_x0000_t202" coordsize="21600,21600" o:spt="202" path="m,l,21600r21600,l21600,xe">
            <v:stroke joinstyle="miter"/>
            <v:path gradientshapeok="t" o:connecttype="rect"/>
          </v:shapetype>
          <v:shape id="_x0000_s1348" type="#_x0000_t202" style="position:absolute;left:0;text-align:left;margin-left:129.6pt;margin-top:244.8pt;width:194.4pt;height:1in;z-index:251659264;mso-position-vertical-relative:margin" o:allowincell="f" filled="f" stroked="f">
            <v:textbox style="mso-next-textbox:#_x0000_s1348">
              <w:txbxContent>
                <w:p w:rsidR="00407DD6" w:rsidRDefault="00407DD6">
                  <w:pPr>
                    <w:jc w:val="center"/>
                    <w:rPr>
                      <w:ins w:id="13" w:author="." w:date="2009-05-30T03:16:00Z"/>
                    </w:rPr>
                  </w:pPr>
                  <w:ins w:id="14" w:author="." w:date="2009-05-30T03:16:00Z">
                    <w:r>
                      <w:t>© 2009 Ali Kaplan</w:t>
                    </w:r>
                  </w:ins>
                </w:p>
                <w:p w:rsidR="00407DD6" w:rsidRDefault="00407DD6">
                  <w:pPr>
                    <w:jc w:val="center"/>
                    <w:rPr>
                      <w:ins w:id="15" w:author="." w:date="2009-05-30T03:16:00Z"/>
                    </w:rPr>
                  </w:pPr>
                </w:p>
                <w:p w:rsidR="00407DD6" w:rsidRDefault="00407DD6">
                  <w:pPr>
                    <w:jc w:val="center"/>
                    <w:rPr>
                      <w:ins w:id="16" w:author="." w:date="2009-05-30T03:16:00Z"/>
                    </w:rPr>
                  </w:pPr>
                  <w:ins w:id="17" w:author="." w:date="2009-05-30T03:16:00Z">
                    <w:r>
                      <w:t>All Rights Reserved</w:t>
                    </w:r>
                  </w:ins>
                </w:p>
                <w:p w:rsidR="00407DD6" w:rsidRDefault="00407DD6">
                  <w:pPr>
                    <w:jc w:val="center"/>
                    <w:rPr>
                      <w:ins w:id="18" w:author="." w:date="2009-05-30T03:16:00Z"/>
                      <w:sz w:val="36"/>
                    </w:rPr>
                  </w:pPr>
                </w:p>
                <w:p w:rsidR="00407DD6" w:rsidRDefault="00407DD6">
                  <w:pPr>
                    <w:jc w:val="center"/>
                    <w:rPr>
                      <w:ins w:id="19" w:author="." w:date="2009-05-30T03:16:00Z"/>
                      <w:sz w:val="36"/>
                    </w:rPr>
                  </w:pPr>
                </w:p>
                <w:p w:rsidR="00407DD6" w:rsidRDefault="00407DD6">
                  <w:pPr>
                    <w:rPr>
                      <w:ins w:id="20" w:author="." w:date="2009-05-30T03:16:00Z"/>
                    </w:rPr>
                  </w:pPr>
                </w:p>
              </w:txbxContent>
            </v:textbox>
            <w10:wrap anchory="margin"/>
          </v:shape>
        </w:pict>
      </w:r>
    </w:p>
    <w:p w:rsidR="00AF46CA" w:rsidRDefault="00D04987" w:rsidP="00286226">
      <w:pPr>
        <w:pStyle w:val="HeadingListOf"/>
        <w:outlineLvl w:val="0"/>
      </w:pPr>
      <w:r>
        <w:br w:type="page"/>
      </w:r>
      <w:r w:rsidR="00AF46CA">
        <w:lastRenderedPageBreak/>
        <w:t>Acknowledgements</w:t>
      </w:r>
    </w:p>
    <w:p w:rsidR="00AF46CA" w:rsidRDefault="00AF46CA">
      <w:pPr>
        <w:rPr>
          <w:b/>
          <w:kern w:val="28"/>
          <w:sz w:val="48"/>
        </w:rPr>
      </w:pPr>
      <w:r>
        <w:br w:type="page"/>
      </w:r>
    </w:p>
    <w:p w:rsidR="0080379A" w:rsidRDefault="00D04987" w:rsidP="00286226">
      <w:pPr>
        <w:pStyle w:val="CenteredHeadingListOf"/>
        <w:outlineLvl w:val="0"/>
      </w:pPr>
      <w:r>
        <w:lastRenderedPageBreak/>
        <w:t>Abstract</w:t>
      </w:r>
    </w:p>
    <w:p w:rsidR="0080379A" w:rsidRDefault="00CF40FB">
      <w:pPr>
        <w:pStyle w:val="BodyText"/>
      </w:pPr>
      <w:r>
        <w:t>With the advance</w:t>
      </w:r>
      <w:r w:rsidR="00A213A6">
        <w:t>s</w:t>
      </w:r>
      <w:r>
        <w:t xml:space="preserve"> in network bandwidth, computational power</w:t>
      </w:r>
      <w:r w:rsidR="00A213A6">
        <w:t>,</w:t>
      </w:r>
      <w:r>
        <w:t xml:space="preserve"> memory capabilities</w:t>
      </w:r>
      <w:r w:rsidR="00A213A6">
        <w:t>,</w:t>
      </w:r>
      <w:r>
        <w:t xml:space="preserve"> and the development of new storage technologies, computational science has been evolving over the past few years into data intensive computing. </w:t>
      </w:r>
      <w:r w:rsidR="009F70F9">
        <w:t xml:space="preserve">In contrast to this evolvement, TCP – Transmission Control </w:t>
      </w:r>
      <w:r w:rsidR="002F00FE">
        <w:t>Protocol</w:t>
      </w:r>
      <w:r w:rsidR="009F70F9">
        <w:t xml:space="preserve"> has remained </w:t>
      </w:r>
      <w:r w:rsidR="00A213A6">
        <w:t>to be</w:t>
      </w:r>
      <w:r w:rsidR="009F70F9">
        <w:t xml:space="preserve"> the most commonly used protocol for data transfer</w:t>
      </w:r>
      <w:r w:rsidR="002F00FE">
        <w:t>. TCP</w:t>
      </w:r>
      <w:r w:rsidR="009F70F9">
        <w:t xml:space="preserve"> </w:t>
      </w:r>
      <w:r w:rsidR="002F00FE">
        <w:t xml:space="preserve">is </w:t>
      </w:r>
      <w:r w:rsidR="0082567E">
        <w:t>un</w:t>
      </w:r>
      <w:r w:rsidR="002F00FE">
        <w:t>suitable for moving large volume of data sets across the network</w:t>
      </w:r>
      <w:r w:rsidR="0082567E">
        <w:t>s</w:t>
      </w:r>
      <w:r w:rsidR="002F00FE">
        <w:t xml:space="preserve"> </w:t>
      </w:r>
      <w:r w:rsidR="0082567E">
        <w:t xml:space="preserve">particularly for wide area networks </w:t>
      </w:r>
      <w:r w:rsidR="00EB35AD">
        <w:t>(WANs)</w:t>
      </w:r>
      <w:r w:rsidR="002F00FE">
        <w:t xml:space="preserve"> because of the default TCP settings on most hosts</w:t>
      </w:r>
      <w:r w:rsidR="009E08E7">
        <w:t xml:space="preserve">, which are configured to deliver reasonable </w:t>
      </w:r>
      <w:r w:rsidR="00311FEC">
        <w:t xml:space="preserve">data transfer </w:t>
      </w:r>
      <w:r w:rsidR="009E08E7">
        <w:t>performance</w:t>
      </w:r>
      <w:r w:rsidR="00311FEC">
        <w:t xml:space="preserve"> </w:t>
      </w:r>
      <w:r w:rsidR="00DC39E9">
        <w:t xml:space="preserve">-instead of optimal performance- </w:t>
      </w:r>
      <w:r w:rsidR="009E08E7">
        <w:t xml:space="preserve">both on Ethernet </w:t>
      </w:r>
      <w:r w:rsidR="00DC39E9">
        <w:t>local area networks (</w:t>
      </w:r>
      <w:r w:rsidR="009E08E7">
        <w:t>LANs</w:t>
      </w:r>
      <w:r w:rsidR="00DC39E9">
        <w:t>)</w:t>
      </w:r>
      <w:r w:rsidR="009E08E7">
        <w:t xml:space="preserve"> and on WANs</w:t>
      </w:r>
      <w:r w:rsidR="002F00FE">
        <w:t xml:space="preserve">. Therefore, in order to </w:t>
      </w:r>
      <w:r w:rsidR="0082567E">
        <w:t xml:space="preserve">circumvent </w:t>
      </w:r>
      <w:r w:rsidR="005A12D7">
        <w:t xml:space="preserve">the </w:t>
      </w:r>
      <w:r w:rsidR="0082567E">
        <w:t>performance</w:t>
      </w:r>
      <w:r w:rsidR="00EB35AD">
        <w:t xml:space="preserve"> drawbacks over</w:t>
      </w:r>
      <w:r w:rsidR="0082567E">
        <w:t xml:space="preserve"> </w:t>
      </w:r>
      <w:r w:rsidR="00EB35AD">
        <w:t xml:space="preserve">wide area high-speed networks originating from </w:t>
      </w:r>
      <w:r w:rsidR="00340B00">
        <w:t>window-based congestion control mechanism</w:t>
      </w:r>
      <w:r w:rsidR="00EB35AD">
        <w:t xml:space="preserve"> of T</w:t>
      </w:r>
      <w:r w:rsidR="0082567E">
        <w:t>CP</w:t>
      </w:r>
      <w:r w:rsidR="00EB35AD">
        <w:t xml:space="preserve"> and its </w:t>
      </w:r>
      <w:r w:rsidR="00340B00">
        <w:t xml:space="preserve">default </w:t>
      </w:r>
      <w:r w:rsidR="00EB35AD">
        <w:t>settings</w:t>
      </w:r>
      <w:r w:rsidR="002F00FE">
        <w:t>, different solutions have been proposed over the years.</w:t>
      </w:r>
      <w:r w:rsidR="00A15A6A">
        <w:t xml:space="preserve"> However, most of these solutions </w:t>
      </w:r>
      <w:r w:rsidR="0082567E">
        <w:t xml:space="preserve">are </w:t>
      </w:r>
      <w:r w:rsidR="00A15A6A">
        <w:t>based on client/server paradigm</w:t>
      </w:r>
      <w:r w:rsidR="00311FEC">
        <w:t>; thus,</w:t>
      </w:r>
      <w:r w:rsidR="00A15A6A">
        <w:t xml:space="preserve"> </w:t>
      </w:r>
      <w:r w:rsidR="00311FEC">
        <w:t xml:space="preserve">they are </w:t>
      </w:r>
      <w:r w:rsidR="00A15A6A">
        <w:t xml:space="preserve">focused on </w:t>
      </w:r>
      <w:r w:rsidR="009E08E7">
        <w:t xml:space="preserve">improving the </w:t>
      </w:r>
      <w:r w:rsidR="00A15A6A">
        <w:t xml:space="preserve">performance </w:t>
      </w:r>
      <w:r w:rsidR="009E08E7">
        <w:t xml:space="preserve">of </w:t>
      </w:r>
      <w:r w:rsidR="0082567E">
        <w:t>data transmission</w:t>
      </w:r>
      <w:r w:rsidR="00A15A6A">
        <w:t xml:space="preserve"> between the sender and the receiver. When there </w:t>
      </w:r>
      <w:r w:rsidR="0070536D">
        <w:t>are</w:t>
      </w:r>
      <w:r w:rsidR="00A15A6A">
        <w:t xml:space="preserve"> m</w:t>
      </w:r>
      <w:r w:rsidR="0070536D">
        <w:t>ultiple</w:t>
      </w:r>
      <w:r w:rsidR="00A15A6A">
        <w:t xml:space="preserve"> receiver</w:t>
      </w:r>
      <w:r w:rsidR="0070536D">
        <w:t>s</w:t>
      </w:r>
      <w:r w:rsidR="00A15A6A">
        <w:t xml:space="preserve"> which are interested in the same data sets, which is very common in scientific computing, this approach fails to </w:t>
      </w:r>
      <w:r w:rsidR="009E08E7">
        <w:t>ameliorate</w:t>
      </w:r>
      <w:r w:rsidR="00A15A6A">
        <w:t xml:space="preserve"> the performance </w:t>
      </w:r>
      <w:r w:rsidR="009E08E7">
        <w:t>of bulk data transfer</w:t>
      </w:r>
      <w:r w:rsidR="00A15A6A">
        <w:t xml:space="preserve"> between the receivers.</w:t>
      </w:r>
    </w:p>
    <w:p w:rsidR="00A15A6A" w:rsidRDefault="00A15A6A">
      <w:pPr>
        <w:pStyle w:val="BodyText"/>
      </w:pPr>
      <w:r>
        <w:t xml:space="preserve">In this </w:t>
      </w:r>
      <w:r w:rsidR="00DE12BB">
        <w:t>dissertation,</w:t>
      </w:r>
      <w:r>
        <w:t xml:space="preserve"> we present a </w:t>
      </w:r>
      <w:r w:rsidR="00DE12BB">
        <w:t xml:space="preserve">GridTorrent architecture that is built on </w:t>
      </w:r>
      <w:r w:rsidR="00311FEC">
        <w:t>a peer</w:t>
      </w:r>
      <w:r w:rsidR="00DE12BB">
        <w:t>-to-peer network model and combines collaboration and service-oriented computing principle</w:t>
      </w:r>
      <w:r w:rsidR="00A213A6">
        <w:t>s</w:t>
      </w:r>
      <w:r w:rsidR="00DE12BB">
        <w:t xml:space="preserve"> with adequate security feature</w:t>
      </w:r>
      <w:r w:rsidR="0070536D">
        <w:t>s such as authentication, authorization</w:t>
      </w:r>
      <w:r w:rsidR="00DC39E9">
        <w:t>,</w:t>
      </w:r>
      <w:r w:rsidR="0070536D">
        <w:t xml:space="preserve"> and data integrity</w:t>
      </w:r>
      <w:r w:rsidR="00DE12BB">
        <w:t xml:space="preserve"> in order to provide an efficient, scalable, secure</w:t>
      </w:r>
      <w:r w:rsidR="00DC39E9">
        <w:t>,</w:t>
      </w:r>
      <w:r w:rsidR="00DE12BB">
        <w:t xml:space="preserve"> and modular framework</w:t>
      </w:r>
      <w:r w:rsidR="00311FEC">
        <w:t xml:space="preserve"> </w:t>
      </w:r>
      <w:r w:rsidR="00DE12BB">
        <w:t xml:space="preserve">for high-performance data transfer in scientific computing. </w:t>
      </w:r>
      <w:r w:rsidR="0070536D">
        <w:t xml:space="preserve">Our lightweight architecture </w:t>
      </w:r>
      <w:r w:rsidR="0070536D">
        <w:lastRenderedPageBreak/>
        <w:t xml:space="preserve">not only performs well on very high-performance networks but also </w:t>
      </w:r>
      <w:r w:rsidR="00DC39E9">
        <w:t xml:space="preserve">on </w:t>
      </w:r>
      <w:r w:rsidR="0070536D">
        <w:t>networks with limited bandwidth capacity</w:t>
      </w:r>
      <w:r w:rsidR="00DC39E9">
        <w:t>.</w:t>
      </w:r>
      <w:r w:rsidR="0070536D">
        <w:t xml:space="preserve"> </w:t>
      </w:r>
      <w:r w:rsidR="00DC39E9">
        <w:t>In addition to</w:t>
      </w:r>
      <w:r w:rsidR="00A213A6">
        <w:t xml:space="preserve"> the</w:t>
      </w:r>
      <w:r w:rsidR="00DC39E9">
        <w:t xml:space="preserve"> fact that</w:t>
      </w:r>
      <w:r w:rsidR="0070536D">
        <w:t xml:space="preserve"> </w:t>
      </w:r>
      <w:r w:rsidR="00DC39E9">
        <w:t>it</w:t>
      </w:r>
      <w:r w:rsidR="0070536D">
        <w:t xml:space="preserve"> can be deployed on any type of platform</w:t>
      </w:r>
      <w:r w:rsidR="00DC39E9">
        <w:t>, its</w:t>
      </w:r>
      <w:r w:rsidR="00DE12BB">
        <w:t xml:space="preserve"> data t</w:t>
      </w:r>
      <w:r w:rsidR="0070536D">
        <w:t>ransmission layer is a generic transfer layer that is independent of data type and format.</w:t>
      </w:r>
    </w:p>
    <w:p w:rsidR="0080379A" w:rsidRDefault="00D04987">
      <w:pPr>
        <w:pStyle w:val="BodyText"/>
      </w:pPr>
      <w:r>
        <w:br w:type="page"/>
      </w:r>
    </w:p>
    <w:p w:rsidR="0080379A" w:rsidRDefault="0080379A">
      <w:pPr>
        <w:pStyle w:val="BodyText"/>
      </w:pPr>
    </w:p>
    <w:p w:rsidR="0080379A" w:rsidRDefault="00D04987" w:rsidP="00286226">
      <w:pPr>
        <w:pStyle w:val="HeadingListOf"/>
        <w:ind w:left="0" w:firstLine="0"/>
        <w:outlineLvl w:val="0"/>
        <w:rPr>
          <w:sz w:val="24"/>
        </w:rPr>
      </w:pPr>
      <w:bookmarkStart w:id="21" w:name="_Toc469312648"/>
      <w:r>
        <w:t>Table of Contents</w:t>
      </w:r>
      <w:bookmarkEnd w:id="21"/>
    </w:p>
    <w:sdt>
      <w:sdtPr>
        <w:rPr>
          <w:noProof w:val="0"/>
          <w:kern w:val="28"/>
          <w:sz w:val="48"/>
          <w:szCs w:val="24"/>
        </w:rPr>
        <w:id w:val="107211953"/>
        <w:docPartObj>
          <w:docPartGallery w:val="Table of Contents"/>
          <w:docPartUnique/>
        </w:docPartObj>
      </w:sdtPr>
      <w:sdtEndPr>
        <w:rPr>
          <w:b w:val="0"/>
        </w:rPr>
      </w:sdtEndPr>
      <w:sdtContent>
        <w:p w:rsidR="007B4C25" w:rsidRDefault="0033544C" w:rsidP="007B4C25">
          <w:pPr>
            <w:pStyle w:val="TOC1"/>
            <w:spacing w:line="360" w:lineRule="auto"/>
            <w:rPr>
              <w:rFonts w:asciiTheme="minorHAnsi" w:eastAsiaTheme="minorEastAsia" w:hAnsiTheme="minorHAnsi" w:cstheme="minorBidi"/>
              <w:sz w:val="22"/>
              <w:szCs w:val="22"/>
            </w:rPr>
          </w:pPr>
          <w:r w:rsidRPr="0033544C">
            <w:fldChar w:fldCharType="begin"/>
          </w:r>
          <w:r w:rsidR="00070D59">
            <w:instrText xml:space="preserve"> TOC \o "2-4" \h \z \t "Chapter Title,1" </w:instrText>
          </w:r>
          <w:r w:rsidRPr="0033544C">
            <w:fldChar w:fldCharType="separate"/>
          </w:r>
          <w:hyperlink w:anchor="_Toc228272565" w:history="1">
            <w:r w:rsidR="007B4C25" w:rsidRPr="003F06D2">
              <w:rPr>
                <w:rStyle w:val="Hyperlink"/>
              </w:rPr>
              <w:t>Introduction</w:t>
            </w:r>
            <w:r w:rsidR="007B4C25">
              <w:rPr>
                <w:webHidden/>
              </w:rPr>
              <w:tab/>
            </w:r>
            <w:r>
              <w:rPr>
                <w:webHidden/>
              </w:rPr>
              <w:fldChar w:fldCharType="begin"/>
            </w:r>
            <w:r w:rsidR="007B4C25">
              <w:rPr>
                <w:webHidden/>
              </w:rPr>
              <w:instrText xml:space="preserve"> PAGEREF _Toc228272565 \h </w:instrText>
            </w:r>
            <w:r>
              <w:rPr>
                <w:webHidden/>
              </w:rPr>
            </w:r>
            <w:r>
              <w:rPr>
                <w:webHidden/>
              </w:rPr>
              <w:fldChar w:fldCharType="separate"/>
            </w:r>
            <w:r w:rsidR="007B4C25">
              <w:rPr>
                <w:webHidden/>
              </w:rPr>
              <w:t>1</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66" w:history="1">
            <w:r w:rsidR="007B4C25" w:rsidRPr="003F06D2">
              <w:rPr>
                <w:rStyle w:val="Hyperlink"/>
              </w:rPr>
              <w:t>1.1</w:t>
            </w:r>
            <w:r w:rsidR="007B4C25">
              <w:rPr>
                <w:rFonts w:asciiTheme="minorHAnsi" w:eastAsiaTheme="minorEastAsia" w:hAnsiTheme="minorHAnsi" w:cstheme="minorBidi"/>
                <w:szCs w:val="22"/>
              </w:rPr>
              <w:tab/>
            </w:r>
            <w:r w:rsidR="007B4C25" w:rsidRPr="003F06D2">
              <w:rPr>
                <w:rStyle w:val="Hyperlink"/>
              </w:rPr>
              <w:t>Motivation</w:t>
            </w:r>
            <w:r w:rsidR="007B4C25">
              <w:rPr>
                <w:webHidden/>
              </w:rPr>
              <w:tab/>
            </w:r>
            <w:r>
              <w:rPr>
                <w:webHidden/>
              </w:rPr>
              <w:fldChar w:fldCharType="begin"/>
            </w:r>
            <w:r w:rsidR="007B4C25">
              <w:rPr>
                <w:webHidden/>
              </w:rPr>
              <w:instrText xml:space="preserve"> PAGEREF _Toc228272566 \h </w:instrText>
            </w:r>
            <w:r>
              <w:rPr>
                <w:webHidden/>
              </w:rPr>
            </w:r>
            <w:r>
              <w:rPr>
                <w:webHidden/>
              </w:rPr>
              <w:fldChar w:fldCharType="separate"/>
            </w:r>
            <w:r w:rsidR="007B4C25">
              <w:rPr>
                <w:webHidden/>
              </w:rPr>
              <w:t>4</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67" w:history="1">
            <w:r w:rsidR="007B4C25" w:rsidRPr="003F06D2">
              <w:rPr>
                <w:rStyle w:val="Hyperlink"/>
              </w:rPr>
              <w:t>1.2</w:t>
            </w:r>
            <w:r w:rsidR="007B4C25">
              <w:rPr>
                <w:rFonts w:asciiTheme="minorHAnsi" w:eastAsiaTheme="minorEastAsia" w:hAnsiTheme="minorHAnsi" w:cstheme="minorBidi"/>
                <w:szCs w:val="22"/>
              </w:rPr>
              <w:tab/>
            </w:r>
            <w:r w:rsidR="007B4C25" w:rsidRPr="003F06D2">
              <w:rPr>
                <w:rStyle w:val="Hyperlink"/>
              </w:rPr>
              <w:t>Use Cases</w:t>
            </w:r>
            <w:r w:rsidR="007B4C25">
              <w:rPr>
                <w:webHidden/>
              </w:rPr>
              <w:tab/>
            </w:r>
            <w:r>
              <w:rPr>
                <w:webHidden/>
              </w:rPr>
              <w:fldChar w:fldCharType="begin"/>
            </w:r>
            <w:r w:rsidR="007B4C25">
              <w:rPr>
                <w:webHidden/>
              </w:rPr>
              <w:instrText xml:space="preserve"> PAGEREF _Toc228272567 \h </w:instrText>
            </w:r>
            <w:r>
              <w:rPr>
                <w:webHidden/>
              </w:rPr>
            </w:r>
            <w:r>
              <w:rPr>
                <w:webHidden/>
              </w:rPr>
              <w:fldChar w:fldCharType="separate"/>
            </w:r>
            <w:r w:rsidR="007B4C25">
              <w:rPr>
                <w:webHidden/>
              </w:rPr>
              <w:t>5</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68" w:history="1">
            <w:r w:rsidR="007B4C25" w:rsidRPr="003F06D2">
              <w:rPr>
                <w:rStyle w:val="Hyperlink"/>
              </w:rPr>
              <w:t>1.3</w:t>
            </w:r>
            <w:r w:rsidR="007B4C25">
              <w:rPr>
                <w:rFonts w:asciiTheme="minorHAnsi" w:eastAsiaTheme="minorEastAsia" w:hAnsiTheme="minorHAnsi" w:cstheme="minorBidi"/>
                <w:szCs w:val="22"/>
              </w:rPr>
              <w:tab/>
            </w:r>
            <w:r w:rsidR="007B4C25" w:rsidRPr="003F06D2">
              <w:rPr>
                <w:rStyle w:val="Hyperlink"/>
              </w:rPr>
              <w:t>Research Issues</w:t>
            </w:r>
            <w:r w:rsidR="007B4C25">
              <w:rPr>
                <w:webHidden/>
              </w:rPr>
              <w:tab/>
            </w:r>
            <w:r>
              <w:rPr>
                <w:webHidden/>
              </w:rPr>
              <w:fldChar w:fldCharType="begin"/>
            </w:r>
            <w:r w:rsidR="007B4C25">
              <w:rPr>
                <w:webHidden/>
              </w:rPr>
              <w:instrText xml:space="preserve"> PAGEREF _Toc228272568 \h </w:instrText>
            </w:r>
            <w:r>
              <w:rPr>
                <w:webHidden/>
              </w:rPr>
            </w:r>
            <w:r>
              <w:rPr>
                <w:webHidden/>
              </w:rPr>
              <w:fldChar w:fldCharType="separate"/>
            </w:r>
            <w:r w:rsidR="007B4C25">
              <w:rPr>
                <w:webHidden/>
              </w:rPr>
              <w:t>6</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69" w:history="1">
            <w:r w:rsidR="007B4C25" w:rsidRPr="003F06D2">
              <w:rPr>
                <w:rStyle w:val="Hyperlink"/>
              </w:rPr>
              <w:t>1.4</w:t>
            </w:r>
            <w:r w:rsidR="007B4C25">
              <w:rPr>
                <w:rFonts w:asciiTheme="minorHAnsi" w:eastAsiaTheme="minorEastAsia" w:hAnsiTheme="minorHAnsi" w:cstheme="minorBidi"/>
                <w:szCs w:val="22"/>
              </w:rPr>
              <w:tab/>
            </w:r>
            <w:r w:rsidR="007B4C25" w:rsidRPr="003F06D2">
              <w:rPr>
                <w:rStyle w:val="Hyperlink"/>
              </w:rPr>
              <w:t>Contributions</w:t>
            </w:r>
            <w:r w:rsidR="007B4C25">
              <w:rPr>
                <w:webHidden/>
              </w:rPr>
              <w:tab/>
            </w:r>
            <w:r>
              <w:rPr>
                <w:webHidden/>
              </w:rPr>
              <w:fldChar w:fldCharType="begin"/>
            </w:r>
            <w:r w:rsidR="007B4C25">
              <w:rPr>
                <w:webHidden/>
              </w:rPr>
              <w:instrText xml:space="preserve"> PAGEREF _Toc228272569 \h </w:instrText>
            </w:r>
            <w:r>
              <w:rPr>
                <w:webHidden/>
              </w:rPr>
            </w:r>
            <w:r>
              <w:rPr>
                <w:webHidden/>
              </w:rPr>
              <w:fldChar w:fldCharType="separate"/>
            </w:r>
            <w:r w:rsidR="007B4C25">
              <w:rPr>
                <w:webHidden/>
              </w:rPr>
              <w:t>7</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70" w:history="1">
            <w:r w:rsidR="007B4C25" w:rsidRPr="003F06D2">
              <w:rPr>
                <w:rStyle w:val="Hyperlink"/>
              </w:rPr>
              <w:t>1.5</w:t>
            </w:r>
            <w:r w:rsidR="007B4C25">
              <w:rPr>
                <w:rFonts w:asciiTheme="minorHAnsi" w:eastAsiaTheme="minorEastAsia" w:hAnsiTheme="minorHAnsi" w:cstheme="minorBidi"/>
                <w:szCs w:val="22"/>
              </w:rPr>
              <w:tab/>
            </w:r>
            <w:r w:rsidR="007B4C25" w:rsidRPr="003F06D2">
              <w:rPr>
                <w:rStyle w:val="Hyperlink"/>
              </w:rPr>
              <w:t>Organization of the Thesis</w:t>
            </w:r>
            <w:r w:rsidR="007B4C25">
              <w:rPr>
                <w:webHidden/>
              </w:rPr>
              <w:tab/>
            </w:r>
            <w:r>
              <w:rPr>
                <w:webHidden/>
              </w:rPr>
              <w:fldChar w:fldCharType="begin"/>
            </w:r>
            <w:r w:rsidR="007B4C25">
              <w:rPr>
                <w:webHidden/>
              </w:rPr>
              <w:instrText xml:space="preserve"> PAGEREF _Toc228272570 \h </w:instrText>
            </w:r>
            <w:r>
              <w:rPr>
                <w:webHidden/>
              </w:rPr>
            </w:r>
            <w:r>
              <w:rPr>
                <w:webHidden/>
              </w:rPr>
              <w:fldChar w:fldCharType="separate"/>
            </w:r>
            <w:r w:rsidR="007B4C25">
              <w:rPr>
                <w:webHidden/>
              </w:rPr>
              <w:t>9</w:t>
            </w:r>
            <w:r>
              <w:rPr>
                <w:webHidden/>
              </w:rPr>
              <w:fldChar w:fldCharType="end"/>
            </w:r>
          </w:hyperlink>
        </w:p>
        <w:p w:rsidR="007B4C25" w:rsidRDefault="0033544C" w:rsidP="007B4C25">
          <w:pPr>
            <w:pStyle w:val="TOC1"/>
            <w:spacing w:line="360" w:lineRule="auto"/>
            <w:rPr>
              <w:rFonts w:asciiTheme="minorHAnsi" w:eastAsiaTheme="minorEastAsia" w:hAnsiTheme="minorHAnsi" w:cstheme="minorBidi"/>
              <w:sz w:val="22"/>
              <w:szCs w:val="22"/>
            </w:rPr>
          </w:pPr>
          <w:hyperlink w:anchor="_Toc228272571" w:history="1">
            <w:r w:rsidR="007B4C25" w:rsidRPr="003F06D2">
              <w:rPr>
                <w:rStyle w:val="Hyperlink"/>
              </w:rPr>
              <w:t>Literature Survey</w:t>
            </w:r>
            <w:r w:rsidR="007B4C25">
              <w:rPr>
                <w:webHidden/>
              </w:rPr>
              <w:tab/>
            </w:r>
            <w:r>
              <w:rPr>
                <w:webHidden/>
              </w:rPr>
              <w:fldChar w:fldCharType="begin"/>
            </w:r>
            <w:r w:rsidR="007B4C25">
              <w:rPr>
                <w:webHidden/>
              </w:rPr>
              <w:instrText xml:space="preserve"> PAGEREF _Toc228272571 \h </w:instrText>
            </w:r>
            <w:r>
              <w:rPr>
                <w:webHidden/>
              </w:rPr>
            </w:r>
            <w:r>
              <w:rPr>
                <w:webHidden/>
              </w:rPr>
              <w:fldChar w:fldCharType="separate"/>
            </w:r>
            <w:r w:rsidR="007B4C25">
              <w:rPr>
                <w:webHidden/>
              </w:rPr>
              <w:t>12</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72" w:history="1">
            <w:r w:rsidR="007B4C25" w:rsidRPr="003F06D2">
              <w:rPr>
                <w:rStyle w:val="Hyperlink"/>
              </w:rPr>
              <w:t>2.1</w:t>
            </w:r>
            <w:r w:rsidR="007B4C25">
              <w:rPr>
                <w:rFonts w:asciiTheme="minorHAnsi" w:eastAsiaTheme="minorEastAsia" w:hAnsiTheme="minorHAnsi" w:cstheme="minorBidi"/>
                <w:szCs w:val="22"/>
              </w:rPr>
              <w:tab/>
            </w:r>
            <w:r w:rsidR="007B4C25" w:rsidRPr="003F06D2">
              <w:rPr>
                <w:rStyle w:val="Hyperlink"/>
              </w:rPr>
              <w:t>Introduction</w:t>
            </w:r>
            <w:r w:rsidR="007B4C25">
              <w:rPr>
                <w:webHidden/>
              </w:rPr>
              <w:tab/>
            </w:r>
            <w:r>
              <w:rPr>
                <w:webHidden/>
              </w:rPr>
              <w:fldChar w:fldCharType="begin"/>
            </w:r>
            <w:r w:rsidR="007B4C25">
              <w:rPr>
                <w:webHidden/>
              </w:rPr>
              <w:instrText xml:space="preserve"> PAGEREF _Toc228272572 \h </w:instrText>
            </w:r>
            <w:r>
              <w:rPr>
                <w:webHidden/>
              </w:rPr>
            </w:r>
            <w:r>
              <w:rPr>
                <w:webHidden/>
              </w:rPr>
              <w:fldChar w:fldCharType="separate"/>
            </w:r>
            <w:r w:rsidR="007B4C25">
              <w:rPr>
                <w:webHidden/>
              </w:rPr>
              <w:t>12</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73" w:history="1">
            <w:r w:rsidR="007B4C25" w:rsidRPr="003F06D2">
              <w:rPr>
                <w:rStyle w:val="Hyperlink"/>
              </w:rPr>
              <w:t>2.2</w:t>
            </w:r>
            <w:r w:rsidR="007B4C25">
              <w:rPr>
                <w:rFonts w:asciiTheme="minorHAnsi" w:eastAsiaTheme="minorEastAsia" w:hAnsiTheme="minorHAnsi" w:cstheme="minorBidi"/>
                <w:szCs w:val="22"/>
              </w:rPr>
              <w:tab/>
            </w:r>
            <w:r w:rsidR="007B4C25" w:rsidRPr="003F06D2">
              <w:rPr>
                <w:rStyle w:val="Hyperlink"/>
              </w:rPr>
              <w:t>Overview</w:t>
            </w:r>
            <w:r w:rsidR="007B4C25">
              <w:rPr>
                <w:webHidden/>
              </w:rPr>
              <w:tab/>
            </w:r>
            <w:r>
              <w:rPr>
                <w:webHidden/>
              </w:rPr>
              <w:fldChar w:fldCharType="begin"/>
            </w:r>
            <w:r w:rsidR="007B4C25">
              <w:rPr>
                <w:webHidden/>
              </w:rPr>
              <w:instrText xml:space="preserve"> PAGEREF _Toc228272573 \h </w:instrText>
            </w:r>
            <w:r>
              <w:rPr>
                <w:webHidden/>
              </w:rPr>
            </w:r>
            <w:r>
              <w:rPr>
                <w:webHidden/>
              </w:rPr>
              <w:fldChar w:fldCharType="separate"/>
            </w:r>
            <w:r w:rsidR="007B4C25">
              <w:rPr>
                <w:webHidden/>
              </w:rPr>
              <w:t>14</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74" w:history="1">
            <w:r w:rsidR="007B4C25" w:rsidRPr="003F06D2">
              <w:rPr>
                <w:rStyle w:val="Hyperlink"/>
              </w:rPr>
              <w:t>2.3</w:t>
            </w:r>
            <w:r w:rsidR="007B4C25">
              <w:rPr>
                <w:rFonts w:asciiTheme="minorHAnsi" w:eastAsiaTheme="minorEastAsia" w:hAnsiTheme="minorHAnsi" w:cstheme="minorBidi"/>
                <w:szCs w:val="22"/>
              </w:rPr>
              <w:tab/>
            </w:r>
            <w:r w:rsidR="007B4C25" w:rsidRPr="003F06D2">
              <w:rPr>
                <w:rStyle w:val="Hyperlink"/>
              </w:rPr>
              <w:t>System-level Data Movement Techniques</w:t>
            </w:r>
            <w:r w:rsidR="007B4C25">
              <w:rPr>
                <w:webHidden/>
              </w:rPr>
              <w:tab/>
            </w:r>
            <w:r>
              <w:rPr>
                <w:webHidden/>
              </w:rPr>
              <w:fldChar w:fldCharType="begin"/>
            </w:r>
            <w:r w:rsidR="007B4C25">
              <w:rPr>
                <w:webHidden/>
              </w:rPr>
              <w:instrText xml:space="preserve"> PAGEREF _Toc228272574 \h </w:instrText>
            </w:r>
            <w:r>
              <w:rPr>
                <w:webHidden/>
              </w:rPr>
            </w:r>
            <w:r>
              <w:rPr>
                <w:webHidden/>
              </w:rPr>
              <w:fldChar w:fldCharType="separate"/>
            </w:r>
            <w:r w:rsidR="007B4C25">
              <w:rPr>
                <w:webHidden/>
              </w:rPr>
              <w:t>16</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75" w:history="1">
            <w:r w:rsidR="007B4C25" w:rsidRPr="003F06D2">
              <w:rPr>
                <w:rStyle w:val="Hyperlink"/>
              </w:rPr>
              <w:t>2.4</w:t>
            </w:r>
            <w:r w:rsidR="007B4C25">
              <w:rPr>
                <w:rFonts w:asciiTheme="minorHAnsi" w:eastAsiaTheme="minorEastAsia" w:hAnsiTheme="minorHAnsi" w:cstheme="minorBidi"/>
                <w:szCs w:val="22"/>
              </w:rPr>
              <w:tab/>
            </w:r>
            <w:r w:rsidR="007B4C25" w:rsidRPr="003F06D2">
              <w:rPr>
                <w:rStyle w:val="Hyperlink"/>
              </w:rPr>
              <w:t>Application-level Data Movement Techniques</w:t>
            </w:r>
            <w:r w:rsidR="007B4C25">
              <w:rPr>
                <w:webHidden/>
              </w:rPr>
              <w:tab/>
            </w:r>
            <w:r>
              <w:rPr>
                <w:webHidden/>
              </w:rPr>
              <w:fldChar w:fldCharType="begin"/>
            </w:r>
            <w:r w:rsidR="007B4C25">
              <w:rPr>
                <w:webHidden/>
              </w:rPr>
              <w:instrText xml:space="preserve"> PAGEREF _Toc228272575 \h </w:instrText>
            </w:r>
            <w:r>
              <w:rPr>
                <w:webHidden/>
              </w:rPr>
            </w:r>
            <w:r>
              <w:rPr>
                <w:webHidden/>
              </w:rPr>
              <w:fldChar w:fldCharType="separate"/>
            </w:r>
            <w:r w:rsidR="007B4C25">
              <w:rPr>
                <w:webHidden/>
              </w:rPr>
              <w:t>17</w:t>
            </w:r>
            <w:r>
              <w:rPr>
                <w:webHidden/>
              </w:rPr>
              <w:fldChar w:fldCharType="end"/>
            </w:r>
          </w:hyperlink>
        </w:p>
        <w:p w:rsidR="007B4C25" w:rsidRDefault="0033544C" w:rsidP="007B4C25">
          <w:pPr>
            <w:pStyle w:val="TOC3"/>
            <w:spacing w:before="120" w:after="120" w:line="360" w:lineRule="auto"/>
            <w:rPr>
              <w:rFonts w:asciiTheme="minorHAnsi" w:eastAsiaTheme="minorEastAsia" w:hAnsiTheme="minorHAnsi" w:cstheme="minorBidi"/>
              <w:noProof/>
              <w:szCs w:val="22"/>
            </w:rPr>
          </w:pPr>
          <w:hyperlink w:anchor="_Toc228272576" w:history="1">
            <w:r w:rsidR="007B4C25" w:rsidRPr="003F06D2">
              <w:rPr>
                <w:rStyle w:val="Hyperlink"/>
                <w:noProof/>
              </w:rPr>
              <w:t>2.4.1 TCP -based Data Movement Techniques</w:t>
            </w:r>
            <w:r w:rsidR="007B4C25">
              <w:rPr>
                <w:noProof/>
                <w:webHidden/>
              </w:rPr>
              <w:tab/>
            </w:r>
            <w:r>
              <w:rPr>
                <w:noProof/>
                <w:webHidden/>
              </w:rPr>
              <w:fldChar w:fldCharType="begin"/>
            </w:r>
            <w:r w:rsidR="007B4C25">
              <w:rPr>
                <w:noProof/>
                <w:webHidden/>
              </w:rPr>
              <w:instrText xml:space="preserve"> PAGEREF _Toc228272576 \h </w:instrText>
            </w:r>
            <w:r>
              <w:rPr>
                <w:noProof/>
                <w:webHidden/>
              </w:rPr>
            </w:r>
            <w:r>
              <w:rPr>
                <w:noProof/>
                <w:webHidden/>
              </w:rPr>
              <w:fldChar w:fldCharType="separate"/>
            </w:r>
            <w:r w:rsidR="007B4C25">
              <w:rPr>
                <w:noProof/>
                <w:webHidden/>
              </w:rPr>
              <w:t>17</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77" w:history="1">
            <w:r w:rsidR="007B4C25" w:rsidRPr="003F06D2">
              <w:rPr>
                <w:rStyle w:val="Hyperlink"/>
                <w:noProof/>
              </w:rPr>
              <w:t>2.4.1.1 GridFTP</w:t>
            </w:r>
            <w:r w:rsidR="007B4C25">
              <w:rPr>
                <w:noProof/>
                <w:webHidden/>
              </w:rPr>
              <w:tab/>
            </w:r>
            <w:r>
              <w:rPr>
                <w:noProof/>
                <w:webHidden/>
              </w:rPr>
              <w:fldChar w:fldCharType="begin"/>
            </w:r>
            <w:r w:rsidR="007B4C25">
              <w:rPr>
                <w:noProof/>
                <w:webHidden/>
              </w:rPr>
              <w:instrText xml:space="preserve"> PAGEREF _Toc228272577 \h </w:instrText>
            </w:r>
            <w:r>
              <w:rPr>
                <w:noProof/>
                <w:webHidden/>
              </w:rPr>
            </w:r>
            <w:r>
              <w:rPr>
                <w:noProof/>
                <w:webHidden/>
              </w:rPr>
              <w:fldChar w:fldCharType="separate"/>
            </w:r>
            <w:r w:rsidR="007B4C25">
              <w:rPr>
                <w:noProof/>
                <w:webHidden/>
              </w:rPr>
              <w:t>18</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78" w:history="1">
            <w:r w:rsidR="007B4C25" w:rsidRPr="003F06D2">
              <w:rPr>
                <w:rStyle w:val="Hyperlink"/>
                <w:noProof/>
              </w:rPr>
              <w:t>2.4.1.2 GridHTTP</w:t>
            </w:r>
            <w:r w:rsidR="007B4C25">
              <w:rPr>
                <w:noProof/>
                <w:webHidden/>
              </w:rPr>
              <w:tab/>
            </w:r>
            <w:r>
              <w:rPr>
                <w:noProof/>
                <w:webHidden/>
              </w:rPr>
              <w:fldChar w:fldCharType="begin"/>
            </w:r>
            <w:r w:rsidR="007B4C25">
              <w:rPr>
                <w:noProof/>
                <w:webHidden/>
              </w:rPr>
              <w:instrText xml:space="preserve"> PAGEREF _Toc228272578 \h </w:instrText>
            </w:r>
            <w:r>
              <w:rPr>
                <w:noProof/>
                <w:webHidden/>
              </w:rPr>
            </w:r>
            <w:r>
              <w:rPr>
                <w:noProof/>
                <w:webHidden/>
              </w:rPr>
              <w:fldChar w:fldCharType="separate"/>
            </w:r>
            <w:r w:rsidR="007B4C25">
              <w:rPr>
                <w:noProof/>
                <w:webHidden/>
              </w:rPr>
              <w:t>22</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79" w:history="1">
            <w:r w:rsidR="007B4C25" w:rsidRPr="003F06D2">
              <w:rPr>
                <w:rStyle w:val="Hyperlink"/>
                <w:noProof/>
              </w:rPr>
              <w:t>2.4.1.3 bbFTP</w:t>
            </w:r>
            <w:r w:rsidR="007B4C25">
              <w:rPr>
                <w:noProof/>
                <w:webHidden/>
              </w:rPr>
              <w:tab/>
            </w:r>
            <w:r>
              <w:rPr>
                <w:noProof/>
                <w:webHidden/>
              </w:rPr>
              <w:fldChar w:fldCharType="begin"/>
            </w:r>
            <w:r w:rsidR="007B4C25">
              <w:rPr>
                <w:noProof/>
                <w:webHidden/>
              </w:rPr>
              <w:instrText xml:space="preserve"> PAGEREF _Toc228272579 \h </w:instrText>
            </w:r>
            <w:r>
              <w:rPr>
                <w:noProof/>
                <w:webHidden/>
              </w:rPr>
            </w:r>
            <w:r>
              <w:rPr>
                <w:noProof/>
                <w:webHidden/>
              </w:rPr>
              <w:fldChar w:fldCharType="separate"/>
            </w:r>
            <w:r w:rsidR="007B4C25">
              <w:rPr>
                <w:noProof/>
                <w:webHidden/>
              </w:rPr>
              <w:t>22</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0" w:history="1">
            <w:r w:rsidR="007B4C25" w:rsidRPr="003F06D2">
              <w:rPr>
                <w:rStyle w:val="Hyperlink"/>
                <w:noProof/>
              </w:rPr>
              <w:t>2.4.1.4 The BaBar Copy Program (bbcp)</w:t>
            </w:r>
            <w:r w:rsidR="007B4C25">
              <w:rPr>
                <w:noProof/>
                <w:webHidden/>
              </w:rPr>
              <w:tab/>
            </w:r>
            <w:r>
              <w:rPr>
                <w:noProof/>
                <w:webHidden/>
              </w:rPr>
              <w:fldChar w:fldCharType="begin"/>
            </w:r>
            <w:r w:rsidR="007B4C25">
              <w:rPr>
                <w:noProof/>
                <w:webHidden/>
              </w:rPr>
              <w:instrText xml:space="preserve"> PAGEREF _Toc228272580 \h </w:instrText>
            </w:r>
            <w:r>
              <w:rPr>
                <w:noProof/>
                <w:webHidden/>
              </w:rPr>
            </w:r>
            <w:r>
              <w:rPr>
                <w:noProof/>
                <w:webHidden/>
              </w:rPr>
              <w:fldChar w:fldCharType="separate"/>
            </w:r>
            <w:r w:rsidR="007B4C25">
              <w:rPr>
                <w:noProof/>
                <w:webHidden/>
              </w:rPr>
              <w:t>23</w:t>
            </w:r>
            <w:r>
              <w:rPr>
                <w:noProof/>
                <w:webHidden/>
              </w:rPr>
              <w:fldChar w:fldCharType="end"/>
            </w:r>
          </w:hyperlink>
        </w:p>
        <w:p w:rsidR="007B4C25" w:rsidRDefault="0033544C" w:rsidP="007B4C25">
          <w:pPr>
            <w:pStyle w:val="TOC3"/>
            <w:spacing w:before="120" w:after="120" w:line="360" w:lineRule="auto"/>
            <w:rPr>
              <w:rFonts w:asciiTheme="minorHAnsi" w:eastAsiaTheme="minorEastAsia" w:hAnsiTheme="minorHAnsi" w:cstheme="minorBidi"/>
              <w:noProof/>
              <w:szCs w:val="22"/>
            </w:rPr>
          </w:pPr>
          <w:hyperlink w:anchor="_Toc228272581" w:history="1">
            <w:r w:rsidR="007B4C25" w:rsidRPr="003F06D2">
              <w:rPr>
                <w:rStyle w:val="Hyperlink"/>
                <w:noProof/>
              </w:rPr>
              <w:t>2.4.2 UDP -based Data Movement Techniques</w:t>
            </w:r>
            <w:r w:rsidR="007B4C25">
              <w:rPr>
                <w:noProof/>
                <w:webHidden/>
              </w:rPr>
              <w:tab/>
            </w:r>
            <w:r>
              <w:rPr>
                <w:noProof/>
                <w:webHidden/>
              </w:rPr>
              <w:fldChar w:fldCharType="begin"/>
            </w:r>
            <w:r w:rsidR="007B4C25">
              <w:rPr>
                <w:noProof/>
                <w:webHidden/>
              </w:rPr>
              <w:instrText xml:space="preserve"> PAGEREF _Toc228272581 \h </w:instrText>
            </w:r>
            <w:r>
              <w:rPr>
                <w:noProof/>
                <w:webHidden/>
              </w:rPr>
            </w:r>
            <w:r>
              <w:rPr>
                <w:noProof/>
                <w:webHidden/>
              </w:rPr>
              <w:fldChar w:fldCharType="separate"/>
            </w:r>
            <w:r w:rsidR="007B4C25">
              <w:rPr>
                <w:noProof/>
                <w:webHidden/>
              </w:rPr>
              <w:t>23</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2" w:history="1">
            <w:r w:rsidR="007B4C25" w:rsidRPr="003F06D2">
              <w:rPr>
                <w:rStyle w:val="Hyperlink"/>
                <w:noProof/>
              </w:rPr>
              <w:t>2.4.2.1 Simple Available Bandwidth Utilization Library (SABUL)</w:t>
            </w:r>
            <w:r w:rsidR="007B4C25">
              <w:rPr>
                <w:noProof/>
                <w:webHidden/>
              </w:rPr>
              <w:tab/>
            </w:r>
            <w:r>
              <w:rPr>
                <w:noProof/>
                <w:webHidden/>
              </w:rPr>
              <w:fldChar w:fldCharType="begin"/>
            </w:r>
            <w:r w:rsidR="007B4C25">
              <w:rPr>
                <w:noProof/>
                <w:webHidden/>
              </w:rPr>
              <w:instrText xml:space="preserve"> PAGEREF _Toc228272582 \h </w:instrText>
            </w:r>
            <w:r>
              <w:rPr>
                <w:noProof/>
                <w:webHidden/>
              </w:rPr>
            </w:r>
            <w:r>
              <w:rPr>
                <w:noProof/>
                <w:webHidden/>
              </w:rPr>
              <w:fldChar w:fldCharType="separate"/>
            </w:r>
            <w:r w:rsidR="007B4C25">
              <w:rPr>
                <w:noProof/>
                <w:webHidden/>
              </w:rPr>
              <w:t>24</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3" w:history="1">
            <w:r w:rsidR="007B4C25" w:rsidRPr="003F06D2">
              <w:rPr>
                <w:rStyle w:val="Hyperlink"/>
                <w:noProof/>
              </w:rPr>
              <w:t>2.4.2.2 UDP-based Data Transfer Protocol (UDT)</w:t>
            </w:r>
            <w:r w:rsidR="007B4C25">
              <w:rPr>
                <w:noProof/>
                <w:webHidden/>
              </w:rPr>
              <w:tab/>
            </w:r>
            <w:r>
              <w:rPr>
                <w:noProof/>
                <w:webHidden/>
              </w:rPr>
              <w:fldChar w:fldCharType="begin"/>
            </w:r>
            <w:r w:rsidR="007B4C25">
              <w:rPr>
                <w:noProof/>
                <w:webHidden/>
              </w:rPr>
              <w:instrText xml:space="preserve"> PAGEREF _Toc228272583 \h </w:instrText>
            </w:r>
            <w:r>
              <w:rPr>
                <w:noProof/>
                <w:webHidden/>
              </w:rPr>
            </w:r>
            <w:r>
              <w:rPr>
                <w:noProof/>
                <w:webHidden/>
              </w:rPr>
              <w:fldChar w:fldCharType="separate"/>
            </w:r>
            <w:r w:rsidR="007B4C25">
              <w:rPr>
                <w:noProof/>
                <w:webHidden/>
              </w:rPr>
              <w:t>24</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4" w:history="1">
            <w:r w:rsidR="007B4C25" w:rsidRPr="003F06D2">
              <w:rPr>
                <w:rStyle w:val="Hyperlink"/>
                <w:noProof/>
              </w:rPr>
              <w:t>2.4.2.3 Fast Object –Based data transfer System (FOBS)</w:t>
            </w:r>
            <w:r w:rsidR="007B4C25">
              <w:rPr>
                <w:noProof/>
                <w:webHidden/>
              </w:rPr>
              <w:tab/>
            </w:r>
            <w:r>
              <w:rPr>
                <w:noProof/>
                <w:webHidden/>
              </w:rPr>
              <w:fldChar w:fldCharType="begin"/>
            </w:r>
            <w:r w:rsidR="007B4C25">
              <w:rPr>
                <w:noProof/>
                <w:webHidden/>
              </w:rPr>
              <w:instrText xml:space="preserve"> PAGEREF _Toc228272584 \h </w:instrText>
            </w:r>
            <w:r>
              <w:rPr>
                <w:noProof/>
                <w:webHidden/>
              </w:rPr>
            </w:r>
            <w:r>
              <w:rPr>
                <w:noProof/>
                <w:webHidden/>
              </w:rPr>
              <w:fldChar w:fldCharType="separate"/>
            </w:r>
            <w:r w:rsidR="007B4C25">
              <w:rPr>
                <w:noProof/>
                <w:webHidden/>
              </w:rPr>
              <w:t>25</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5" w:history="1">
            <w:r w:rsidR="007B4C25" w:rsidRPr="003F06D2">
              <w:rPr>
                <w:rStyle w:val="Hyperlink"/>
                <w:noProof/>
              </w:rPr>
              <w:t>2.4.2.4 Reliable Blast UDP (RBUDP)</w:t>
            </w:r>
            <w:r w:rsidR="007B4C25">
              <w:rPr>
                <w:noProof/>
                <w:webHidden/>
              </w:rPr>
              <w:tab/>
            </w:r>
            <w:r>
              <w:rPr>
                <w:noProof/>
                <w:webHidden/>
              </w:rPr>
              <w:fldChar w:fldCharType="begin"/>
            </w:r>
            <w:r w:rsidR="007B4C25">
              <w:rPr>
                <w:noProof/>
                <w:webHidden/>
              </w:rPr>
              <w:instrText xml:space="preserve"> PAGEREF _Toc228272585 \h </w:instrText>
            </w:r>
            <w:r>
              <w:rPr>
                <w:noProof/>
                <w:webHidden/>
              </w:rPr>
            </w:r>
            <w:r>
              <w:rPr>
                <w:noProof/>
                <w:webHidden/>
              </w:rPr>
              <w:fldChar w:fldCharType="separate"/>
            </w:r>
            <w:r w:rsidR="007B4C25">
              <w:rPr>
                <w:noProof/>
                <w:webHidden/>
              </w:rPr>
              <w:t>26</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6" w:history="1">
            <w:r w:rsidR="007B4C25" w:rsidRPr="003F06D2">
              <w:rPr>
                <w:rStyle w:val="Hyperlink"/>
                <w:noProof/>
              </w:rPr>
              <w:t>2.4.2.5 Tsunami</w:t>
            </w:r>
            <w:r w:rsidR="007B4C25">
              <w:rPr>
                <w:noProof/>
                <w:webHidden/>
              </w:rPr>
              <w:tab/>
            </w:r>
            <w:r>
              <w:rPr>
                <w:noProof/>
                <w:webHidden/>
              </w:rPr>
              <w:fldChar w:fldCharType="begin"/>
            </w:r>
            <w:r w:rsidR="007B4C25">
              <w:rPr>
                <w:noProof/>
                <w:webHidden/>
              </w:rPr>
              <w:instrText xml:space="preserve"> PAGEREF _Toc228272586 \h </w:instrText>
            </w:r>
            <w:r>
              <w:rPr>
                <w:noProof/>
                <w:webHidden/>
              </w:rPr>
            </w:r>
            <w:r>
              <w:rPr>
                <w:noProof/>
                <w:webHidden/>
              </w:rPr>
              <w:fldChar w:fldCharType="separate"/>
            </w:r>
            <w:r w:rsidR="007B4C25">
              <w:rPr>
                <w:noProof/>
                <w:webHidden/>
              </w:rPr>
              <w:t>26</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587" w:history="1">
            <w:r w:rsidR="007B4C25" w:rsidRPr="003F06D2">
              <w:rPr>
                <w:rStyle w:val="Hyperlink"/>
                <w:noProof/>
              </w:rPr>
              <w:t>2.4.2.6 UFTP</w:t>
            </w:r>
            <w:r w:rsidR="007B4C25">
              <w:rPr>
                <w:noProof/>
                <w:webHidden/>
              </w:rPr>
              <w:tab/>
            </w:r>
            <w:r>
              <w:rPr>
                <w:noProof/>
                <w:webHidden/>
              </w:rPr>
              <w:fldChar w:fldCharType="begin"/>
            </w:r>
            <w:r w:rsidR="007B4C25">
              <w:rPr>
                <w:noProof/>
                <w:webHidden/>
              </w:rPr>
              <w:instrText xml:space="preserve"> PAGEREF _Toc228272587 \h </w:instrText>
            </w:r>
            <w:r>
              <w:rPr>
                <w:noProof/>
                <w:webHidden/>
              </w:rPr>
            </w:r>
            <w:r>
              <w:rPr>
                <w:noProof/>
                <w:webHidden/>
              </w:rPr>
              <w:fldChar w:fldCharType="separate"/>
            </w:r>
            <w:r w:rsidR="007B4C25">
              <w:rPr>
                <w:noProof/>
                <w:webHidden/>
              </w:rPr>
              <w:t>27</w:t>
            </w:r>
            <w:r>
              <w:rPr>
                <w:noProof/>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88" w:history="1">
            <w:r w:rsidR="007B4C25" w:rsidRPr="003F06D2">
              <w:rPr>
                <w:rStyle w:val="Hyperlink"/>
              </w:rPr>
              <w:t>2.5</w:t>
            </w:r>
            <w:r w:rsidR="007B4C25">
              <w:rPr>
                <w:rFonts w:asciiTheme="minorHAnsi" w:eastAsiaTheme="minorEastAsia" w:hAnsiTheme="minorHAnsi" w:cstheme="minorBidi"/>
                <w:szCs w:val="22"/>
              </w:rPr>
              <w:tab/>
            </w:r>
            <w:r w:rsidR="007B4C25" w:rsidRPr="003F06D2">
              <w:rPr>
                <w:rStyle w:val="Hyperlink"/>
              </w:rPr>
              <w:t>Peer-to-Peer based Data Movement Techniques</w:t>
            </w:r>
            <w:r w:rsidR="007B4C25">
              <w:rPr>
                <w:webHidden/>
              </w:rPr>
              <w:tab/>
            </w:r>
            <w:r>
              <w:rPr>
                <w:webHidden/>
              </w:rPr>
              <w:fldChar w:fldCharType="begin"/>
            </w:r>
            <w:r w:rsidR="007B4C25">
              <w:rPr>
                <w:webHidden/>
              </w:rPr>
              <w:instrText xml:space="preserve"> PAGEREF _Toc228272588 \h </w:instrText>
            </w:r>
            <w:r>
              <w:rPr>
                <w:webHidden/>
              </w:rPr>
            </w:r>
            <w:r>
              <w:rPr>
                <w:webHidden/>
              </w:rPr>
              <w:fldChar w:fldCharType="separate"/>
            </w:r>
            <w:r w:rsidR="007B4C25">
              <w:rPr>
                <w:webHidden/>
              </w:rPr>
              <w:t>27</w:t>
            </w:r>
            <w:r>
              <w:rPr>
                <w:webHidden/>
              </w:rPr>
              <w:fldChar w:fldCharType="end"/>
            </w:r>
          </w:hyperlink>
        </w:p>
        <w:p w:rsidR="007B4C25" w:rsidRDefault="0033544C" w:rsidP="007B4C25">
          <w:pPr>
            <w:pStyle w:val="TOC3"/>
            <w:spacing w:before="120" w:after="120" w:line="360" w:lineRule="auto"/>
            <w:rPr>
              <w:rFonts w:asciiTheme="minorHAnsi" w:eastAsiaTheme="minorEastAsia" w:hAnsiTheme="minorHAnsi" w:cstheme="minorBidi"/>
              <w:noProof/>
              <w:szCs w:val="22"/>
            </w:rPr>
          </w:pPr>
          <w:hyperlink w:anchor="_Toc228272589" w:history="1">
            <w:r w:rsidR="007B4C25" w:rsidRPr="003F06D2">
              <w:rPr>
                <w:rStyle w:val="Hyperlink"/>
                <w:noProof/>
              </w:rPr>
              <w:t>2.5.1 BitTorrent</w:t>
            </w:r>
            <w:r w:rsidR="007B4C25">
              <w:rPr>
                <w:noProof/>
                <w:webHidden/>
              </w:rPr>
              <w:tab/>
            </w:r>
            <w:r>
              <w:rPr>
                <w:noProof/>
                <w:webHidden/>
              </w:rPr>
              <w:fldChar w:fldCharType="begin"/>
            </w:r>
            <w:r w:rsidR="007B4C25">
              <w:rPr>
                <w:noProof/>
                <w:webHidden/>
              </w:rPr>
              <w:instrText xml:space="preserve"> PAGEREF _Toc228272589 \h </w:instrText>
            </w:r>
            <w:r>
              <w:rPr>
                <w:noProof/>
                <w:webHidden/>
              </w:rPr>
            </w:r>
            <w:r>
              <w:rPr>
                <w:noProof/>
                <w:webHidden/>
              </w:rPr>
              <w:fldChar w:fldCharType="separate"/>
            </w:r>
            <w:r w:rsidR="007B4C25">
              <w:rPr>
                <w:noProof/>
                <w:webHidden/>
              </w:rPr>
              <w:t>30</w:t>
            </w:r>
            <w:r>
              <w:rPr>
                <w:noProof/>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0" w:history="1">
            <w:r w:rsidR="007B4C25" w:rsidRPr="003F06D2">
              <w:rPr>
                <w:rStyle w:val="Hyperlink"/>
              </w:rPr>
              <w:t>2.6</w:t>
            </w:r>
            <w:r w:rsidR="007B4C25">
              <w:rPr>
                <w:rFonts w:asciiTheme="minorHAnsi" w:eastAsiaTheme="minorEastAsia" w:hAnsiTheme="minorHAnsi" w:cstheme="minorBidi"/>
                <w:szCs w:val="22"/>
              </w:rPr>
              <w:tab/>
            </w:r>
            <w:r w:rsidR="007B4C25" w:rsidRPr="003F06D2">
              <w:rPr>
                <w:rStyle w:val="Hyperlink"/>
              </w:rPr>
              <w:t>Network-level Data Transfer Techniques</w:t>
            </w:r>
            <w:r w:rsidR="007B4C25">
              <w:rPr>
                <w:webHidden/>
              </w:rPr>
              <w:tab/>
            </w:r>
            <w:r>
              <w:rPr>
                <w:webHidden/>
              </w:rPr>
              <w:fldChar w:fldCharType="begin"/>
            </w:r>
            <w:r w:rsidR="007B4C25">
              <w:rPr>
                <w:webHidden/>
              </w:rPr>
              <w:instrText xml:space="preserve"> PAGEREF _Toc228272590 \h </w:instrText>
            </w:r>
            <w:r>
              <w:rPr>
                <w:webHidden/>
              </w:rPr>
            </w:r>
            <w:r>
              <w:rPr>
                <w:webHidden/>
              </w:rPr>
              <w:fldChar w:fldCharType="separate"/>
            </w:r>
            <w:r w:rsidR="007B4C25">
              <w:rPr>
                <w:webHidden/>
              </w:rPr>
              <w:t>34</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1" w:history="1">
            <w:r w:rsidR="007B4C25" w:rsidRPr="003F06D2">
              <w:rPr>
                <w:rStyle w:val="Hyperlink"/>
              </w:rPr>
              <w:t>2.7</w:t>
            </w:r>
            <w:r w:rsidR="007B4C25">
              <w:rPr>
                <w:rFonts w:asciiTheme="minorHAnsi" w:eastAsiaTheme="minorEastAsia" w:hAnsiTheme="minorHAnsi" w:cstheme="minorBidi"/>
                <w:szCs w:val="22"/>
              </w:rPr>
              <w:tab/>
            </w:r>
            <w:r w:rsidR="007B4C25" w:rsidRPr="003F06D2">
              <w:rPr>
                <w:rStyle w:val="Hyperlink"/>
              </w:rPr>
              <w:t>Discussion</w:t>
            </w:r>
            <w:r w:rsidR="007B4C25">
              <w:rPr>
                <w:webHidden/>
              </w:rPr>
              <w:tab/>
            </w:r>
            <w:r>
              <w:rPr>
                <w:webHidden/>
              </w:rPr>
              <w:fldChar w:fldCharType="begin"/>
            </w:r>
            <w:r w:rsidR="007B4C25">
              <w:rPr>
                <w:webHidden/>
              </w:rPr>
              <w:instrText xml:space="preserve"> PAGEREF _Toc228272591 \h </w:instrText>
            </w:r>
            <w:r>
              <w:rPr>
                <w:webHidden/>
              </w:rPr>
            </w:r>
            <w:r>
              <w:rPr>
                <w:webHidden/>
              </w:rPr>
              <w:fldChar w:fldCharType="separate"/>
            </w:r>
            <w:r w:rsidR="007B4C25">
              <w:rPr>
                <w:webHidden/>
              </w:rPr>
              <w:t>38</w:t>
            </w:r>
            <w:r>
              <w:rPr>
                <w:webHidden/>
              </w:rPr>
              <w:fldChar w:fldCharType="end"/>
            </w:r>
          </w:hyperlink>
        </w:p>
        <w:p w:rsidR="007B4C25" w:rsidRDefault="0033544C" w:rsidP="007B4C25">
          <w:pPr>
            <w:pStyle w:val="TOC1"/>
            <w:spacing w:line="360" w:lineRule="auto"/>
            <w:rPr>
              <w:rFonts w:asciiTheme="minorHAnsi" w:eastAsiaTheme="minorEastAsia" w:hAnsiTheme="minorHAnsi" w:cstheme="minorBidi"/>
              <w:sz w:val="22"/>
              <w:szCs w:val="22"/>
            </w:rPr>
          </w:pPr>
          <w:hyperlink w:anchor="_Toc228272592" w:history="1">
            <w:r w:rsidR="007B4C25" w:rsidRPr="003F06D2">
              <w:rPr>
                <w:rStyle w:val="Hyperlink"/>
              </w:rPr>
              <w:t>The GridTorrent Framework Architecture</w:t>
            </w:r>
            <w:r w:rsidR="007B4C25">
              <w:rPr>
                <w:webHidden/>
              </w:rPr>
              <w:tab/>
            </w:r>
            <w:r>
              <w:rPr>
                <w:webHidden/>
              </w:rPr>
              <w:fldChar w:fldCharType="begin"/>
            </w:r>
            <w:r w:rsidR="007B4C25">
              <w:rPr>
                <w:webHidden/>
              </w:rPr>
              <w:instrText xml:space="preserve"> PAGEREF _Toc228272592 \h </w:instrText>
            </w:r>
            <w:r>
              <w:rPr>
                <w:webHidden/>
              </w:rPr>
            </w:r>
            <w:r>
              <w:rPr>
                <w:webHidden/>
              </w:rPr>
              <w:fldChar w:fldCharType="separate"/>
            </w:r>
            <w:r w:rsidR="007B4C25">
              <w:rPr>
                <w:webHidden/>
              </w:rPr>
              <w:t>40</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3" w:history="1">
            <w:r w:rsidR="007B4C25" w:rsidRPr="003F06D2">
              <w:rPr>
                <w:rStyle w:val="Hyperlink"/>
              </w:rPr>
              <w:t>3.1</w:t>
            </w:r>
            <w:r w:rsidR="007B4C25">
              <w:rPr>
                <w:rFonts w:asciiTheme="minorHAnsi" w:eastAsiaTheme="minorEastAsia" w:hAnsiTheme="minorHAnsi" w:cstheme="minorBidi"/>
                <w:szCs w:val="22"/>
              </w:rPr>
              <w:tab/>
            </w:r>
            <w:r w:rsidR="007B4C25" w:rsidRPr="003F06D2">
              <w:rPr>
                <w:rStyle w:val="Hyperlink"/>
              </w:rPr>
              <w:t>The Overview of the GridTorrent Framework</w:t>
            </w:r>
            <w:r w:rsidR="007B4C25">
              <w:rPr>
                <w:webHidden/>
              </w:rPr>
              <w:tab/>
            </w:r>
            <w:r>
              <w:rPr>
                <w:webHidden/>
              </w:rPr>
              <w:fldChar w:fldCharType="begin"/>
            </w:r>
            <w:r w:rsidR="007B4C25">
              <w:rPr>
                <w:webHidden/>
              </w:rPr>
              <w:instrText xml:space="preserve"> PAGEREF _Toc228272593 \h </w:instrText>
            </w:r>
            <w:r>
              <w:rPr>
                <w:webHidden/>
              </w:rPr>
            </w:r>
            <w:r>
              <w:rPr>
                <w:webHidden/>
              </w:rPr>
              <w:fldChar w:fldCharType="separate"/>
            </w:r>
            <w:r w:rsidR="007B4C25">
              <w:rPr>
                <w:webHidden/>
              </w:rPr>
              <w:t>40</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4" w:history="1">
            <w:r w:rsidR="007B4C25" w:rsidRPr="003F06D2">
              <w:rPr>
                <w:rStyle w:val="Hyperlink"/>
              </w:rPr>
              <w:t>3.2</w:t>
            </w:r>
            <w:r w:rsidR="007B4C25">
              <w:rPr>
                <w:rFonts w:asciiTheme="minorHAnsi" w:eastAsiaTheme="minorEastAsia" w:hAnsiTheme="minorHAnsi" w:cstheme="minorBidi"/>
                <w:szCs w:val="22"/>
              </w:rPr>
              <w:tab/>
            </w:r>
            <w:r w:rsidR="007B4C25" w:rsidRPr="003F06D2">
              <w:rPr>
                <w:rStyle w:val="Hyperlink"/>
              </w:rPr>
              <w:t>Main Components of the GridTorrent Framework</w:t>
            </w:r>
            <w:r w:rsidR="007B4C25">
              <w:rPr>
                <w:webHidden/>
              </w:rPr>
              <w:tab/>
            </w:r>
            <w:r>
              <w:rPr>
                <w:webHidden/>
              </w:rPr>
              <w:fldChar w:fldCharType="begin"/>
            </w:r>
            <w:r w:rsidR="007B4C25">
              <w:rPr>
                <w:webHidden/>
              </w:rPr>
              <w:instrText xml:space="preserve"> PAGEREF _Toc228272594 \h </w:instrText>
            </w:r>
            <w:r>
              <w:rPr>
                <w:webHidden/>
              </w:rPr>
            </w:r>
            <w:r>
              <w:rPr>
                <w:webHidden/>
              </w:rPr>
              <w:fldChar w:fldCharType="separate"/>
            </w:r>
            <w:r w:rsidR="007B4C25">
              <w:rPr>
                <w:webHidden/>
              </w:rPr>
              <w:t>42</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5" w:history="1">
            <w:r w:rsidR="007B4C25" w:rsidRPr="003F06D2">
              <w:rPr>
                <w:rStyle w:val="Hyperlink"/>
              </w:rPr>
              <w:t>3.3</w:t>
            </w:r>
            <w:r w:rsidR="007B4C25">
              <w:rPr>
                <w:rFonts w:asciiTheme="minorHAnsi" w:eastAsiaTheme="minorEastAsia" w:hAnsiTheme="minorHAnsi" w:cstheme="minorBidi"/>
                <w:szCs w:val="22"/>
              </w:rPr>
              <w:tab/>
            </w:r>
            <w:r w:rsidR="007B4C25" w:rsidRPr="003F06D2">
              <w:rPr>
                <w:rStyle w:val="Hyperlink"/>
              </w:rPr>
              <w:t>Summary</w:t>
            </w:r>
            <w:r w:rsidR="007B4C25">
              <w:rPr>
                <w:webHidden/>
              </w:rPr>
              <w:tab/>
            </w:r>
            <w:r>
              <w:rPr>
                <w:webHidden/>
              </w:rPr>
              <w:fldChar w:fldCharType="begin"/>
            </w:r>
            <w:r w:rsidR="007B4C25">
              <w:rPr>
                <w:webHidden/>
              </w:rPr>
              <w:instrText xml:space="preserve"> PAGEREF _Toc228272595 \h </w:instrText>
            </w:r>
            <w:r>
              <w:rPr>
                <w:webHidden/>
              </w:rPr>
            </w:r>
            <w:r>
              <w:rPr>
                <w:webHidden/>
              </w:rPr>
              <w:fldChar w:fldCharType="separate"/>
            </w:r>
            <w:r w:rsidR="007B4C25">
              <w:rPr>
                <w:webHidden/>
              </w:rPr>
              <w:t>47</w:t>
            </w:r>
            <w:r>
              <w:rPr>
                <w:webHidden/>
              </w:rPr>
              <w:fldChar w:fldCharType="end"/>
            </w:r>
          </w:hyperlink>
        </w:p>
        <w:p w:rsidR="007B4C25" w:rsidRDefault="0033544C" w:rsidP="007B4C25">
          <w:pPr>
            <w:pStyle w:val="TOC1"/>
            <w:spacing w:line="360" w:lineRule="auto"/>
            <w:rPr>
              <w:rFonts w:asciiTheme="minorHAnsi" w:eastAsiaTheme="minorEastAsia" w:hAnsiTheme="minorHAnsi" w:cstheme="minorBidi"/>
              <w:sz w:val="22"/>
              <w:szCs w:val="22"/>
            </w:rPr>
          </w:pPr>
          <w:hyperlink w:anchor="_Toc228272596" w:history="1">
            <w:r w:rsidR="007B4C25" w:rsidRPr="003F06D2">
              <w:rPr>
                <w:rStyle w:val="Hyperlink"/>
              </w:rPr>
              <w:t>The GridTorrent Framework Client Architecture</w:t>
            </w:r>
            <w:r w:rsidR="007B4C25">
              <w:rPr>
                <w:webHidden/>
              </w:rPr>
              <w:tab/>
            </w:r>
            <w:r>
              <w:rPr>
                <w:webHidden/>
              </w:rPr>
              <w:fldChar w:fldCharType="begin"/>
            </w:r>
            <w:r w:rsidR="007B4C25">
              <w:rPr>
                <w:webHidden/>
              </w:rPr>
              <w:instrText xml:space="preserve"> PAGEREF _Toc228272596 \h </w:instrText>
            </w:r>
            <w:r>
              <w:rPr>
                <w:webHidden/>
              </w:rPr>
            </w:r>
            <w:r>
              <w:rPr>
                <w:webHidden/>
              </w:rPr>
              <w:fldChar w:fldCharType="separate"/>
            </w:r>
            <w:r w:rsidR="007B4C25">
              <w:rPr>
                <w:webHidden/>
              </w:rPr>
              <w:t>48</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7" w:history="1">
            <w:r w:rsidR="007B4C25" w:rsidRPr="003F06D2">
              <w:rPr>
                <w:rStyle w:val="Hyperlink"/>
              </w:rPr>
              <w:t>4.1</w:t>
            </w:r>
            <w:r w:rsidR="007B4C25">
              <w:rPr>
                <w:rFonts w:asciiTheme="minorHAnsi" w:eastAsiaTheme="minorEastAsia" w:hAnsiTheme="minorHAnsi" w:cstheme="minorBidi"/>
                <w:szCs w:val="22"/>
              </w:rPr>
              <w:tab/>
            </w:r>
            <w:r w:rsidR="007B4C25" w:rsidRPr="003F06D2">
              <w:rPr>
                <w:rStyle w:val="Hyperlink"/>
              </w:rPr>
              <w:t>Introduction</w:t>
            </w:r>
            <w:r w:rsidR="007B4C25">
              <w:rPr>
                <w:webHidden/>
              </w:rPr>
              <w:tab/>
            </w:r>
            <w:r>
              <w:rPr>
                <w:webHidden/>
              </w:rPr>
              <w:fldChar w:fldCharType="begin"/>
            </w:r>
            <w:r w:rsidR="007B4C25">
              <w:rPr>
                <w:webHidden/>
              </w:rPr>
              <w:instrText xml:space="preserve"> PAGEREF _Toc228272597 \h </w:instrText>
            </w:r>
            <w:r>
              <w:rPr>
                <w:webHidden/>
              </w:rPr>
            </w:r>
            <w:r>
              <w:rPr>
                <w:webHidden/>
              </w:rPr>
              <w:fldChar w:fldCharType="separate"/>
            </w:r>
            <w:r w:rsidR="007B4C25">
              <w:rPr>
                <w:webHidden/>
              </w:rPr>
              <w:t>48</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8" w:history="1">
            <w:r w:rsidR="007B4C25" w:rsidRPr="003F06D2">
              <w:rPr>
                <w:rStyle w:val="Hyperlink"/>
              </w:rPr>
              <w:t>4.2</w:t>
            </w:r>
            <w:r w:rsidR="007B4C25">
              <w:rPr>
                <w:rFonts w:asciiTheme="minorHAnsi" w:eastAsiaTheme="minorEastAsia" w:hAnsiTheme="minorHAnsi" w:cstheme="minorBidi"/>
                <w:szCs w:val="22"/>
              </w:rPr>
              <w:tab/>
            </w:r>
            <w:r w:rsidR="007B4C25" w:rsidRPr="003F06D2">
              <w:rPr>
                <w:rStyle w:val="Hyperlink"/>
              </w:rPr>
              <w:t>Overview of the GridTorrent Framework Client Architecture</w:t>
            </w:r>
            <w:r w:rsidR="007B4C25">
              <w:rPr>
                <w:webHidden/>
              </w:rPr>
              <w:tab/>
            </w:r>
            <w:r>
              <w:rPr>
                <w:webHidden/>
              </w:rPr>
              <w:fldChar w:fldCharType="begin"/>
            </w:r>
            <w:r w:rsidR="007B4C25">
              <w:rPr>
                <w:webHidden/>
              </w:rPr>
              <w:instrText xml:space="preserve"> PAGEREF _Toc228272598 \h </w:instrText>
            </w:r>
            <w:r>
              <w:rPr>
                <w:webHidden/>
              </w:rPr>
            </w:r>
            <w:r>
              <w:rPr>
                <w:webHidden/>
              </w:rPr>
              <w:fldChar w:fldCharType="separate"/>
            </w:r>
            <w:r w:rsidR="007B4C25">
              <w:rPr>
                <w:webHidden/>
              </w:rPr>
              <w:t>50</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599" w:history="1">
            <w:r w:rsidR="007B4C25" w:rsidRPr="003F06D2">
              <w:rPr>
                <w:rStyle w:val="Hyperlink"/>
              </w:rPr>
              <w:t>4.3</w:t>
            </w:r>
            <w:r w:rsidR="007B4C25">
              <w:rPr>
                <w:rFonts w:asciiTheme="minorHAnsi" w:eastAsiaTheme="minorEastAsia" w:hAnsiTheme="minorHAnsi" w:cstheme="minorBidi"/>
                <w:szCs w:val="22"/>
              </w:rPr>
              <w:tab/>
            </w:r>
            <w:r w:rsidR="007B4C25" w:rsidRPr="003F06D2">
              <w:rPr>
                <w:rStyle w:val="Hyperlink"/>
              </w:rPr>
              <w:t>Torrent Data Sharing Logic</w:t>
            </w:r>
            <w:r w:rsidR="007B4C25">
              <w:rPr>
                <w:webHidden/>
              </w:rPr>
              <w:tab/>
            </w:r>
            <w:r>
              <w:rPr>
                <w:webHidden/>
              </w:rPr>
              <w:fldChar w:fldCharType="begin"/>
            </w:r>
            <w:r w:rsidR="007B4C25">
              <w:rPr>
                <w:webHidden/>
              </w:rPr>
              <w:instrText xml:space="preserve"> PAGEREF _Toc228272599 \h </w:instrText>
            </w:r>
            <w:r>
              <w:rPr>
                <w:webHidden/>
              </w:rPr>
            </w:r>
            <w:r>
              <w:rPr>
                <w:webHidden/>
              </w:rPr>
              <w:fldChar w:fldCharType="separate"/>
            </w:r>
            <w:r w:rsidR="007B4C25">
              <w:rPr>
                <w:webHidden/>
              </w:rPr>
              <w:t>52</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600" w:history="1">
            <w:r w:rsidR="007B4C25" w:rsidRPr="003F06D2">
              <w:rPr>
                <w:rStyle w:val="Hyperlink"/>
              </w:rPr>
              <w:t>4.4</w:t>
            </w:r>
            <w:r w:rsidR="007B4C25">
              <w:rPr>
                <w:rFonts w:asciiTheme="minorHAnsi" w:eastAsiaTheme="minorEastAsia" w:hAnsiTheme="minorHAnsi" w:cstheme="minorBidi"/>
                <w:szCs w:val="22"/>
              </w:rPr>
              <w:tab/>
            </w:r>
            <w:r w:rsidR="007B4C25" w:rsidRPr="003F06D2">
              <w:rPr>
                <w:rStyle w:val="Hyperlink"/>
              </w:rPr>
              <w:t>Core Modules Layer</w:t>
            </w:r>
            <w:r w:rsidR="007B4C25">
              <w:rPr>
                <w:webHidden/>
              </w:rPr>
              <w:tab/>
            </w:r>
            <w:r>
              <w:rPr>
                <w:webHidden/>
              </w:rPr>
              <w:fldChar w:fldCharType="begin"/>
            </w:r>
            <w:r w:rsidR="007B4C25">
              <w:rPr>
                <w:webHidden/>
              </w:rPr>
              <w:instrText xml:space="preserve"> PAGEREF _Toc228272600 \h </w:instrText>
            </w:r>
            <w:r>
              <w:rPr>
                <w:webHidden/>
              </w:rPr>
            </w:r>
            <w:r>
              <w:rPr>
                <w:webHidden/>
              </w:rPr>
              <w:fldChar w:fldCharType="separate"/>
            </w:r>
            <w:r w:rsidR="007B4C25">
              <w:rPr>
                <w:webHidden/>
              </w:rPr>
              <w:t>53</w:t>
            </w:r>
            <w:r>
              <w:rPr>
                <w:webHidden/>
              </w:rPr>
              <w:fldChar w:fldCharType="end"/>
            </w:r>
          </w:hyperlink>
        </w:p>
        <w:p w:rsidR="007B4C25" w:rsidRDefault="0033544C" w:rsidP="007B4C25">
          <w:pPr>
            <w:pStyle w:val="TOC3"/>
            <w:spacing w:before="120" w:after="120" w:line="360" w:lineRule="auto"/>
            <w:rPr>
              <w:rFonts w:asciiTheme="minorHAnsi" w:eastAsiaTheme="minorEastAsia" w:hAnsiTheme="minorHAnsi" w:cstheme="minorBidi"/>
              <w:noProof/>
              <w:szCs w:val="22"/>
            </w:rPr>
          </w:pPr>
          <w:hyperlink w:anchor="_Toc228272601" w:history="1">
            <w:r w:rsidR="007B4C25" w:rsidRPr="003F06D2">
              <w:rPr>
                <w:rStyle w:val="Hyperlink"/>
                <w:noProof/>
              </w:rPr>
              <w:t>4.4.1 Data Transfer Modules</w:t>
            </w:r>
            <w:r w:rsidR="007B4C25">
              <w:rPr>
                <w:noProof/>
                <w:webHidden/>
              </w:rPr>
              <w:tab/>
            </w:r>
            <w:r>
              <w:rPr>
                <w:noProof/>
                <w:webHidden/>
              </w:rPr>
              <w:fldChar w:fldCharType="begin"/>
            </w:r>
            <w:r w:rsidR="007B4C25">
              <w:rPr>
                <w:noProof/>
                <w:webHidden/>
              </w:rPr>
              <w:instrText xml:space="preserve"> PAGEREF _Toc228272601 \h </w:instrText>
            </w:r>
            <w:r>
              <w:rPr>
                <w:noProof/>
                <w:webHidden/>
              </w:rPr>
            </w:r>
            <w:r>
              <w:rPr>
                <w:noProof/>
                <w:webHidden/>
              </w:rPr>
              <w:fldChar w:fldCharType="separate"/>
            </w:r>
            <w:r w:rsidR="007B4C25">
              <w:rPr>
                <w:noProof/>
                <w:webHidden/>
              </w:rPr>
              <w:t>53</w:t>
            </w:r>
            <w:r>
              <w:rPr>
                <w:noProof/>
                <w:webHidden/>
              </w:rPr>
              <w:fldChar w:fldCharType="end"/>
            </w:r>
          </w:hyperlink>
        </w:p>
        <w:p w:rsidR="007B4C25" w:rsidRDefault="0033544C" w:rsidP="007B4C25">
          <w:pPr>
            <w:pStyle w:val="TOC3"/>
            <w:spacing w:before="120" w:after="120" w:line="360" w:lineRule="auto"/>
            <w:rPr>
              <w:rFonts w:asciiTheme="minorHAnsi" w:eastAsiaTheme="minorEastAsia" w:hAnsiTheme="minorHAnsi" w:cstheme="minorBidi"/>
              <w:noProof/>
              <w:szCs w:val="22"/>
            </w:rPr>
          </w:pPr>
          <w:hyperlink w:anchor="_Toc228272602" w:history="1">
            <w:r w:rsidR="007B4C25" w:rsidRPr="003F06D2">
              <w:rPr>
                <w:rStyle w:val="Hyperlink"/>
                <w:noProof/>
              </w:rPr>
              <w:t>4.4.2 Management Modules</w:t>
            </w:r>
            <w:r w:rsidR="007B4C25">
              <w:rPr>
                <w:noProof/>
                <w:webHidden/>
              </w:rPr>
              <w:tab/>
            </w:r>
            <w:r>
              <w:rPr>
                <w:noProof/>
                <w:webHidden/>
              </w:rPr>
              <w:fldChar w:fldCharType="begin"/>
            </w:r>
            <w:r w:rsidR="007B4C25">
              <w:rPr>
                <w:noProof/>
                <w:webHidden/>
              </w:rPr>
              <w:instrText xml:space="preserve"> PAGEREF _Toc228272602 \h </w:instrText>
            </w:r>
            <w:r>
              <w:rPr>
                <w:noProof/>
                <w:webHidden/>
              </w:rPr>
            </w:r>
            <w:r>
              <w:rPr>
                <w:noProof/>
                <w:webHidden/>
              </w:rPr>
              <w:fldChar w:fldCharType="separate"/>
            </w:r>
            <w:r w:rsidR="007B4C25">
              <w:rPr>
                <w:noProof/>
                <w:webHidden/>
              </w:rPr>
              <w:t>55</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03" w:history="1">
            <w:r w:rsidR="007B4C25" w:rsidRPr="003F06D2">
              <w:rPr>
                <w:rStyle w:val="Hyperlink"/>
                <w:noProof/>
              </w:rPr>
              <w:t>4.4.2.1 Task Manager</w:t>
            </w:r>
            <w:r w:rsidR="007B4C25">
              <w:rPr>
                <w:noProof/>
                <w:webHidden/>
              </w:rPr>
              <w:tab/>
            </w:r>
            <w:r>
              <w:rPr>
                <w:noProof/>
                <w:webHidden/>
              </w:rPr>
              <w:fldChar w:fldCharType="begin"/>
            </w:r>
            <w:r w:rsidR="007B4C25">
              <w:rPr>
                <w:noProof/>
                <w:webHidden/>
              </w:rPr>
              <w:instrText xml:space="preserve"> PAGEREF _Toc228272603 \h </w:instrText>
            </w:r>
            <w:r>
              <w:rPr>
                <w:noProof/>
                <w:webHidden/>
              </w:rPr>
            </w:r>
            <w:r>
              <w:rPr>
                <w:noProof/>
                <w:webHidden/>
              </w:rPr>
              <w:fldChar w:fldCharType="separate"/>
            </w:r>
            <w:r w:rsidR="007B4C25">
              <w:rPr>
                <w:noProof/>
                <w:webHidden/>
              </w:rPr>
              <w:t>56</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04" w:history="1">
            <w:r w:rsidR="007B4C25" w:rsidRPr="003F06D2">
              <w:rPr>
                <w:rStyle w:val="Hyperlink"/>
                <w:noProof/>
              </w:rPr>
              <w:t>4.4.2.2 WS-Tracker Client</w:t>
            </w:r>
            <w:r w:rsidR="007B4C25">
              <w:rPr>
                <w:noProof/>
                <w:webHidden/>
              </w:rPr>
              <w:tab/>
            </w:r>
            <w:r>
              <w:rPr>
                <w:noProof/>
                <w:webHidden/>
              </w:rPr>
              <w:fldChar w:fldCharType="begin"/>
            </w:r>
            <w:r w:rsidR="007B4C25">
              <w:rPr>
                <w:noProof/>
                <w:webHidden/>
              </w:rPr>
              <w:instrText xml:space="preserve"> PAGEREF _Toc228272604 \h </w:instrText>
            </w:r>
            <w:r>
              <w:rPr>
                <w:noProof/>
                <w:webHidden/>
              </w:rPr>
            </w:r>
            <w:r>
              <w:rPr>
                <w:noProof/>
                <w:webHidden/>
              </w:rPr>
              <w:fldChar w:fldCharType="separate"/>
            </w:r>
            <w:r w:rsidR="007B4C25">
              <w:rPr>
                <w:noProof/>
                <w:webHidden/>
              </w:rPr>
              <w:t>56</w:t>
            </w:r>
            <w:r>
              <w:rPr>
                <w:noProof/>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605" w:history="1">
            <w:r w:rsidR="007B4C25" w:rsidRPr="003F06D2">
              <w:rPr>
                <w:rStyle w:val="Hyperlink"/>
              </w:rPr>
              <w:t>4.5</w:t>
            </w:r>
            <w:r w:rsidR="007B4C25">
              <w:rPr>
                <w:rFonts w:asciiTheme="minorHAnsi" w:eastAsiaTheme="minorEastAsia" w:hAnsiTheme="minorHAnsi" w:cstheme="minorBidi"/>
                <w:szCs w:val="22"/>
              </w:rPr>
              <w:tab/>
            </w:r>
            <w:r w:rsidR="007B4C25" w:rsidRPr="003F06D2">
              <w:rPr>
                <w:rStyle w:val="Hyperlink"/>
              </w:rPr>
              <w:t>Security Manager</w:t>
            </w:r>
            <w:r w:rsidR="007B4C25">
              <w:rPr>
                <w:webHidden/>
              </w:rPr>
              <w:tab/>
            </w:r>
            <w:r>
              <w:rPr>
                <w:webHidden/>
              </w:rPr>
              <w:fldChar w:fldCharType="begin"/>
            </w:r>
            <w:r w:rsidR="007B4C25">
              <w:rPr>
                <w:webHidden/>
              </w:rPr>
              <w:instrText xml:space="preserve"> PAGEREF _Toc228272605 \h </w:instrText>
            </w:r>
            <w:r>
              <w:rPr>
                <w:webHidden/>
              </w:rPr>
            </w:r>
            <w:r>
              <w:rPr>
                <w:webHidden/>
              </w:rPr>
              <w:fldChar w:fldCharType="separate"/>
            </w:r>
            <w:r w:rsidR="007B4C25">
              <w:rPr>
                <w:webHidden/>
              </w:rPr>
              <w:t>58</w:t>
            </w:r>
            <w:r>
              <w:rPr>
                <w:webHidden/>
              </w:rPr>
              <w:fldChar w:fldCharType="end"/>
            </w:r>
          </w:hyperlink>
        </w:p>
        <w:p w:rsidR="007B4C25" w:rsidRDefault="0033544C" w:rsidP="007B4C25">
          <w:pPr>
            <w:pStyle w:val="TOC2"/>
            <w:spacing w:before="120" w:after="120" w:line="360" w:lineRule="auto"/>
            <w:rPr>
              <w:rFonts w:asciiTheme="minorHAnsi" w:eastAsiaTheme="minorEastAsia" w:hAnsiTheme="minorHAnsi" w:cstheme="minorBidi"/>
              <w:szCs w:val="22"/>
            </w:rPr>
          </w:pPr>
          <w:hyperlink w:anchor="_Toc228272606" w:history="1">
            <w:r w:rsidR="007B4C25" w:rsidRPr="003F06D2">
              <w:rPr>
                <w:rStyle w:val="Hyperlink"/>
              </w:rPr>
              <w:t>4.6</w:t>
            </w:r>
            <w:r w:rsidR="007B4C25">
              <w:rPr>
                <w:rFonts w:asciiTheme="minorHAnsi" w:eastAsiaTheme="minorEastAsia" w:hAnsiTheme="minorHAnsi" w:cstheme="minorBidi"/>
                <w:szCs w:val="22"/>
              </w:rPr>
              <w:tab/>
            </w:r>
            <w:r w:rsidR="007B4C25" w:rsidRPr="003F06D2">
              <w:rPr>
                <w:rStyle w:val="Hyperlink"/>
              </w:rPr>
              <w:t>Task Generation and Exchange</w:t>
            </w:r>
            <w:r w:rsidR="007B4C25">
              <w:rPr>
                <w:webHidden/>
              </w:rPr>
              <w:tab/>
            </w:r>
            <w:r>
              <w:rPr>
                <w:webHidden/>
              </w:rPr>
              <w:fldChar w:fldCharType="begin"/>
            </w:r>
            <w:r w:rsidR="007B4C25">
              <w:rPr>
                <w:webHidden/>
              </w:rPr>
              <w:instrText xml:space="preserve"> PAGEREF _Toc228272606 \h </w:instrText>
            </w:r>
            <w:r>
              <w:rPr>
                <w:webHidden/>
              </w:rPr>
            </w:r>
            <w:r>
              <w:rPr>
                <w:webHidden/>
              </w:rPr>
              <w:fldChar w:fldCharType="separate"/>
            </w:r>
            <w:r w:rsidR="007B4C25">
              <w:rPr>
                <w:webHidden/>
              </w:rPr>
              <w:t>59</w:t>
            </w:r>
            <w:r>
              <w:rPr>
                <w:webHidden/>
              </w:rPr>
              <w:fldChar w:fldCharType="end"/>
            </w:r>
          </w:hyperlink>
        </w:p>
        <w:p w:rsidR="007B4C25" w:rsidRDefault="0033544C" w:rsidP="007B4C25">
          <w:pPr>
            <w:pStyle w:val="TOC3"/>
            <w:spacing w:before="120" w:after="120" w:line="360" w:lineRule="auto"/>
            <w:rPr>
              <w:rFonts w:asciiTheme="minorHAnsi" w:eastAsiaTheme="minorEastAsia" w:hAnsiTheme="minorHAnsi" w:cstheme="minorBidi"/>
              <w:noProof/>
              <w:szCs w:val="22"/>
            </w:rPr>
          </w:pPr>
          <w:hyperlink w:anchor="_Toc228272607" w:history="1">
            <w:r w:rsidR="007B4C25" w:rsidRPr="003F06D2">
              <w:rPr>
                <w:rStyle w:val="Hyperlink"/>
                <w:noProof/>
              </w:rPr>
              <w:t>4.6.1 Tasks</w:t>
            </w:r>
            <w:r w:rsidR="007B4C25">
              <w:rPr>
                <w:noProof/>
                <w:webHidden/>
              </w:rPr>
              <w:tab/>
            </w:r>
            <w:r>
              <w:rPr>
                <w:noProof/>
                <w:webHidden/>
              </w:rPr>
              <w:fldChar w:fldCharType="begin"/>
            </w:r>
            <w:r w:rsidR="007B4C25">
              <w:rPr>
                <w:noProof/>
                <w:webHidden/>
              </w:rPr>
              <w:instrText xml:space="preserve"> PAGEREF _Toc228272607 \h </w:instrText>
            </w:r>
            <w:r>
              <w:rPr>
                <w:noProof/>
                <w:webHidden/>
              </w:rPr>
            </w:r>
            <w:r>
              <w:rPr>
                <w:noProof/>
                <w:webHidden/>
              </w:rPr>
              <w:fldChar w:fldCharType="separate"/>
            </w:r>
            <w:r w:rsidR="007B4C25">
              <w:rPr>
                <w:noProof/>
                <w:webHidden/>
              </w:rPr>
              <w:t>59</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08" w:history="1">
            <w:r w:rsidR="007B4C25" w:rsidRPr="003F06D2">
              <w:rPr>
                <w:rStyle w:val="Hyperlink"/>
                <w:noProof/>
              </w:rPr>
              <w:t>4.6.1.1 Task List Request Task</w:t>
            </w:r>
            <w:r w:rsidR="007B4C25">
              <w:rPr>
                <w:noProof/>
                <w:webHidden/>
              </w:rPr>
              <w:tab/>
            </w:r>
            <w:r>
              <w:rPr>
                <w:noProof/>
                <w:webHidden/>
              </w:rPr>
              <w:fldChar w:fldCharType="begin"/>
            </w:r>
            <w:r w:rsidR="007B4C25">
              <w:rPr>
                <w:noProof/>
                <w:webHidden/>
              </w:rPr>
              <w:instrText xml:space="preserve"> PAGEREF _Toc228272608 \h </w:instrText>
            </w:r>
            <w:r>
              <w:rPr>
                <w:noProof/>
                <w:webHidden/>
              </w:rPr>
            </w:r>
            <w:r>
              <w:rPr>
                <w:noProof/>
                <w:webHidden/>
              </w:rPr>
              <w:fldChar w:fldCharType="separate"/>
            </w:r>
            <w:r w:rsidR="007B4C25">
              <w:rPr>
                <w:noProof/>
                <w:webHidden/>
              </w:rPr>
              <w:t>63</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09" w:history="1">
            <w:r w:rsidR="007B4C25" w:rsidRPr="003F06D2">
              <w:rPr>
                <w:rStyle w:val="Hyperlink"/>
                <w:noProof/>
              </w:rPr>
              <w:t>4.6.1.2 Share Content Request Task</w:t>
            </w:r>
            <w:r w:rsidR="007B4C25">
              <w:rPr>
                <w:noProof/>
                <w:webHidden/>
              </w:rPr>
              <w:tab/>
            </w:r>
            <w:r>
              <w:rPr>
                <w:noProof/>
                <w:webHidden/>
              </w:rPr>
              <w:fldChar w:fldCharType="begin"/>
            </w:r>
            <w:r w:rsidR="007B4C25">
              <w:rPr>
                <w:noProof/>
                <w:webHidden/>
              </w:rPr>
              <w:instrText xml:space="preserve"> PAGEREF _Toc228272609 \h </w:instrText>
            </w:r>
            <w:r>
              <w:rPr>
                <w:noProof/>
                <w:webHidden/>
              </w:rPr>
            </w:r>
            <w:r>
              <w:rPr>
                <w:noProof/>
                <w:webHidden/>
              </w:rPr>
              <w:fldChar w:fldCharType="separate"/>
            </w:r>
            <w:r w:rsidR="007B4C25">
              <w:rPr>
                <w:noProof/>
                <w:webHidden/>
              </w:rPr>
              <w:t>63</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10" w:history="1">
            <w:r w:rsidR="007B4C25" w:rsidRPr="003F06D2">
              <w:rPr>
                <w:rStyle w:val="Hyperlink"/>
                <w:noProof/>
              </w:rPr>
              <w:t>4.6.1.3 Share Content Response Task</w:t>
            </w:r>
            <w:r w:rsidR="007B4C25">
              <w:rPr>
                <w:noProof/>
                <w:webHidden/>
              </w:rPr>
              <w:tab/>
            </w:r>
            <w:r>
              <w:rPr>
                <w:noProof/>
                <w:webHidden/>
              </w:rPr>
              <w:fldChar w:fldCharType="begin"/>
            </w:r>
            <w:r w:rsidR="007B4C25">
              <w:rPr>
                <w:noProof/>
                <w:webHidden/>
              </w:rPr>
              <w:instrText xml:space="preserve"> PAGEREF _Toc228272610 \h </w:instrText>
            </w:r>
            <w:r>
              <w:rPr>
                <w:noProof/>
                <w:webHidden/>
              </w:rPr>
            </w:r>
            <w:r>
              <w:rPr>
                <w:noProof/>
                <w:webHidden/>
              </w:rPr>
              <w:fldChar w:fldCharType="separate"/>
            </w:r>
            <w:r w:rsidR="007B4C25">
              <w:rPr>
                <w:noProof/>
                <w:webHidden/>
              </w:rPr>
              <w:t>65</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11" w:history="1">
            <w:r w:rsidR="007B4C25" w:rsidRPr="003F06D2">
              <w:rPr>
                <w:rStyle w:val="Hyperlink"/>
                <w:noProof/>
              </w:rPr>
              <w:t>4.6.1.4 Download Content Request Task</w:t>
            </w:r>
            <w:r w:rsidR="007B4C25">
              <w:rPr>
                <w:noProof/>
                <w:webHidden/>
              </w:rPr>
              <w:tab/>
            </w:r>
            <w:r>
              <w:rPr>
                <w:noProof/>
                <w:webHidden/>
              </w:rPr>
              <w:fldChar w:fldCharType="begin"/>
            </w:r>
            <w:r w:rsidR="007B4C25">
              <w:rPr>
                <w:noProof/>
                <w:webHidden/>
              </w:rPr>
              <w:instrText xml:space="preserve"> PAGEREF _Toc228272611 \h </w:instrText>
            </w:r>
            <w:r>
              <w:rPr>
                <w:noProof/>
                <w:webHidden/>
              </w:rPr>
            </w:r>
            <w:r>
              <w:rPr>
                <w:noProof/>
                <w:webHidden/>
              </w:rPr>
              <w:fldChar w:fldCharType="separate"/>
            </w:r>
            <w:r w:rsidR="007B4C25">
              <w:rPr>
                <w:noProof/>
                <w:webHidden/>
              </w:rPr>
              <w:t>66</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12" w:history="1">
            <w:r w:rsidR="007B4C25" w:rsidRPr="003F06D2">
              <w:rPr>
                <w:rStyle w:val="Hyperlink"/>
                <w:noProof/>
              </w:rPr>
              <w:t>4.6.1.5 Download Content Response Task</w:t>
            </w:r>
            <w:r w:rsidR="007B4C25">
              <w:rPr>
                <w:noProof/>
                <w:webHidden/>
              </w:rPr>
              <w:tab/>
            </w:r>
            <w:r>
              <w:rPr>
                <w:noProof/>
                <w:webHidden/>
              </w:rPr>
              <w:fldChar w:fldCharType="begin"/>
            </w:r>
            <w:r w:rsidR="007B4C25">
              <w:rPr>
                <w:noProof/>
                <w:webHidden/>
              </w:rPr>
              <w:instrText xml:space="preserve"> PAGEREF _Toc228272612 \h </w:instrText>
            </w:r>
            <w:r>
              <w:rPr>
                <w:noProof/>
                <w:webHidden/>
              </w:rPr>
            </w:r>
            <w:r>
              <w:rPr>
                <w:noProof/>
                <w:webHidden/>
              </w:rPr>
              <w:fldChar w:fldCharType="separate"/>
            </w:r>
            <w:r w:rsidR="007B4C25">
              <w:rPr>
                <w:noProof/>
                <w:webHidden/>
              </w:rPr>
              <w:t>66</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13" w:history="1">
            <w:r w:rsidR="007B4C25" w:rsidRPr="003F06D2">
              <w:rPr>
                <w:rStyle w:val="Hyperlink"/>
                <w:noProof/>
              </w:rPr>
              <w:t>4.6.1.6 Access Control List Request Task</w:t>
            </w:r>
            <w:r w:rsidR="007B4C25">
              <w:rPr>
                <w:noProof/>
                <w:webHidden/>
              </w:rPr>
              <w:tab/>
            </w:r>
            <w:r>
              <w:rPr>
                <w:noProof/>
                <w:webHidden/>
              </w:rPr>
              <w:fldChar w:fldCharType="begin"/>
            </w:r>
            <w:r w:rsidR="007B4C25">
              <w:rPr>
                <w:noProof/>
                <w:webHidden/>
              </w:rPr>
              <w:instrText xml:space="preserve"> PAGEREF _Toc228272613 \h </w:instrText>
            </w:r>
            <w:r>
              <w:rPr>
                <w:noProof/>
                <w:webHidden/>
              </w:rPr>
            </w:r>
            <w:r>
              <w:rPr>
                <w:noProof/>
                <w:webHidden/>
              </w:rPr>
              <w:fldChar w:fldCharType="separate"/>
            </w:r>
            <w:r w:rsidR="007B4C25">
              <w:rPr>
                <w:noProof/>
                <w:webHidden/>
              </w:rPr>
              <w:t>68</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14" w:history="1">
            <w:r w:rsidR="007B4C25" w:rsidRPr="003F06D2">
              <w:rPr>
                <w:rStyle w:val="Hyperlink"/>
                <w:noProof/>
              </w:rPr>
              <w:t>4.6.1.7 Access Control List Response Task</w:t>
            </w:r>
            <w:r w:rsidR="007B4C25">
              <w:rPr>
                <w:noProof/>
                <w:webHidden/>
              </w:rPr>
              <w:tab/>
            </w:r>
            <w:r>
              <w:rPr>
                <w:noProof/>
                <w:webHidden/>
              </w:rPr>
              <w:fldChar w:fldCharType="begin"/>
            </w:r>
            <w:r w:rsidR="007B4C25">
              <w:rPr>
                <w:noProof/>
                <w:webHidden/>
              </w:rPr>
              <w:instrText xml:space="preserve"> PAGEREF _Toc228272614 \h </w:instrText>
            </w:r>
            <w:r>
              <w:rPr>
                <w:noProof/>
                <w:webHidden/>
              </w:rPr>
            </w:r>
            <w:r>
              <w:rPr>
                <w:noProof/>
                <w:webHidden/>
              </w:rPr>
              <w:fldChar w:fldCharType="separate"/>
            </w:r>
            <w:r w:rsidR="007B4C25">
              <w:rPr>
                <w:noProof/>
                <w:webHidden/>
              </w:rPr>
              <w:t>69</w:t>
            </w:r>
            <w:r>
              <w:rPr>
                <w:noProof/>
                <w:webHidden/>
              </w:rPr>
              <w:fldChar w:fldCharType="end"/>
            </w:r>
          </w:hyperlink>
        </w:p>
        <w:p w:rsidR="007B4C25" w:rsidRDefault="0033544C" w:rsidP="007B4C25">
          <w:pPr>
            <w:pStyle w:val="TOC4"/>
            <w:tabs>
              <w:tab w:val="right" w:leader="dot" w:pos="8443"/>
            </w:tabs>
            <w:spacing w:before="120" w:after="120" w:line="360" w:lineRule="auto"/>
            <w:rPr>
              <w:rFonts w:asciiTheme="minorHAnsi" w:eastAsiaTheme="minorEastAsia" w:hAnsiTheme="minorHAnsi" w:cstheme="minorBidi"/>
              <w:noProof/>
              <w:sz w:val="22"/>
              <w:szCs w:val="22"/>
            </w:rPr>
          </w:pPr>
          <w:hyperlink w:anchor="_Toc228272615" w:history="1">
            <w:r w:rsidR="007B4C25" w:rsidRPr="003F06D2">
              <w:rPr>
                <w:rStyle w:val="Hyperlink"/>
                <w:noProof/>
              </w:rPr>
              <w:t>4.6.1.8 Update Status Task: (UPT)</w:t>
            </w:r>
            <w:r w:rsidR="007B4C25">
              <w:rPr>
                <w:noProof/>
                <w:webHidden/>
              </w:rPr>
              <w:tab/>
            </w:r>
            <w:r>
              <w:rPr>
                <w:noProof/>
                <w:webHidden/>
              </w:rPr>
              <w:fldChar w:fldCharType="begin"/>
            </w:r>
            <w:r w:rsidR="007B4C25">
              <w:rPr>
                <w:noProof/>
                <w:webHidden/>
              </w:rPr>
              <w:instrText xml:space="preserve"> PAGEREF _Toc228272615 \h </w:instrText>
            </w:r>
            <w:r>
              <w:rPr>
                <w:noProof/>
                <w:webHidden/>
              </w:rPr>
            </w:r>
            <w:r>
              <w:rPr>
                <w:noProof/>
                <w:webHidden/>
              </w:rPr>
              <w:fldChar w:fldCharType="separate"/>
            </w:r>
            <w:r w:rsidR="007B4C25">
              <w:rPr>
                <w:noProof/>
                <w:webHidden/>
              </w:rPr>
              <w:t>70</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16" w:history="1">
            <w:r w:rsidR="007B4C25" w:rsidRPr="003F06D2">
              <w:rPr>
                <w:rStyle w:val="Hyperlink"/>
              </w:rPr>
              <w:t>4.7</w:t>
            </w:r>
            <w:r w:rsidR="007B4C25">
              <w:rPr>
                <w:rFonts w:asciiTheme="minorHAnsi" w:eastAsiaTheme="minorEastAsia" w:hAnsiTheme="minorHAnsi" w:cstheme="minorBidi"/>
                <w:szCs w:val="22"/>
              </w:rPr>
              <w:tab/>
            </w:r>
            <w:r w:rsidR="007B4C25" w:rsidRPr="003F06D2">
              <w:rPr>
                <w:rStyle w:val="Hyperlink"/>
              </w:rPr>
              <w:t>Summary</w:t>
            </w:r>
            <w:r w:rsidR="007B4C25">
              <w:rPr>
                <w:webHidden/>
              </w:rPr>
              <w:tab/>
            </w:r>
            <w:r>
              <w:rPr>
                <w:webHidden/>
              </w:rPr>
              <w:fldChar w:fldCharType="begin"/>
            </w:r>
            <w:r w:rsidR="007B4C25">
              <w:rPr>
                <w:webHidden/>
              </w:rPr>
              <w:instrText xml:space="preserve"> PAGEREF _Toc228272616 \h </w:instrText>
            </w:r>
            <w:r>
              <w:rPr>
                <w:webHidden/>
              </w:rPr>
            </w:r>
            <w:r>
              <w:rPr>
                <w:webHidden/>
              </w:rPr>
              <w:fldChar w:fldCharType="separate"/>
            </w:r>
            <w:r w:rsidR="007B4C25">
              <w:rPr>
                <w:webHidden/>
              </w:rPr>
              <w:t>71</w:t>
            </w:r>
            <w:r>
              <w:rPr>
                <w:webHidden/>
              </w:rPr>
              <w:fldChar w:fldCharType="end"/>
            </w:r>
          </w:hyperlink>
        </w:p>
        <w:p w:rsidR="007B4C25" w:rsidRDefault="0033544C" w:rsidP="007B4C25">
          <w:pPr>
            <w:pStyle w:val="TOC1"/>
            <w:rPr>
              <w:rFonts w:asciiTheme="minorHAnsi" w:eastAsiaTheme="minorEastAsia" w:hAnsiTheme="minorHAnsi" w:cstheme="minorBidi"/>
              <w:sz w:val="22"/>
              <w:szCs w:val="22"/>
            </w:rPr>
          </w:pPr>
          <w:hyperlink w:anchor="_Toc228272617" w:history="1">
            <w:r w:rsidR="007B4C25" w:rsidRPr="003F06D2">
              <w:rPr>
                <w:rStyle w:val="Hyperlink"/>
              </w:rPr>
              <w:t>Asynchronous Collaboration and Content Management Architecture</w:t>
            </w:r>
            <w:r w:rsidR="007B4C25">
              <w:rPr>
                <w:webHidden/>
              </w:rPr>
              <w:tab/>
            </w:r>
            <w:r>
              <w:rPr>
                <w:webHidden/>
              </w:rPr>
              <w:fldChar w:fldCharType="begin"/>
            </w:r>
            <w:r w:rsidR="007B4C25">
              <w:rPr>
                <w:webHidden/>
              </w:rPr>
              <w:instrText xml:space="preserve"> PAGEREF _Toc228272617 \h </w:instrText>
            </w:r>
            <w:r>
              <w:rPr>
                <w:webHidden/>
              </w:rPr>
            </w:r>
            <w:r>
              <w:rPr>
                <w:webHidden/>
              </w:rPr>
              <w:fldChar w:fldCharType="separate"/>
            </w:r>
            <w:r w:rsidR="007B4C25">
              <w:rPr>
                <w:webHidden/>
              </w:rPr>
              <w:t>72</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18" w:history="1">
            <w:r w:rsidR="007B4C25" w:rsidRPr="003F06D2">
              <w:rPr>
                <w:rStyle w:val="Hyperlink"/>
              </w:rPr>
              <w:t>5.1</w:t>
            </w:r>
            <w:r w:rsidR="007B4C25">
              <w:rPr>
                <w:rFonts w:asciiTheme="minorHAnsi" w:eastAsiaTheme="minorEastAsia" w:hAnsiTheme="minorHAnsi" w:cstheme="minorBidi"/>
                <w:szCs w:val="22"/>
              </w:rPr>
              <w:tab/>
            </w:r>
            <w:r w:rsidR="007B4C25" w:rsidRPr="003F06D2">
              <w:rPr>
                <w:rStyle w:val="Hyperlink"/>
              </w:rPr>
              <w:t>Introduction</w:t>
            </w:r>
            <w:r w:rsidR="007B4C25">
              <w:rPr>
                <w:webHidden/>
              </w:rPr>
              <w:tab/>
            </w:r>
            <w:r>
              <w:rPr>
                <w:webHidden/>
              </w:rPr>
              <w:fldChar w:fldCharType="begin"/>
            </w:r>
            <w:r w:rsidR="007B4C25">
              <w:rPr>
                <w:webHidden/>
              </w:rPr>
              <w:instrText xml:space="preserve"> PAGEREF _Toc228272618 \h </w:instrText>
            </w:r>
            <w:r>
              <w:rPr>
                <w:webHidden/>
              </w:rPr>
            </w:r>
            <w:r>
              <w:rPr>
                <w:webHidden/>
              </w:rPr>
              <w:fldChar w:fldCharType="separate"/>
            </w:r>
            <w:r w:rsidR="007B4C25">
              <w:rPr>
                <w:webHidden/>
              </w:rPr>
              <w:t>72</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19" w:history="1">
            <w:r w:rsidR="007B4C25" w:rsidRPr="003F06D2">
              <w:rPr>
                <w:rStyle w:val="Hyperlink"/>
              </w:rPr>
              <w:t>5.2</w:t>
            </w:r>
            <w:r w:rsidR="007B4C25">
              <w:rPr>
                <w:rFonts w:asciiTheme="minorHAnsi" w:eastAsiaTheme="minorEastAsia" w:hAnsiTheme="minorHAnsi" w:cstheme="minorBidi"/>
                <w:szCs w:val="22"/>
              </w:rPr>
              <w:tab/>
            </w:r>
            <w:r w:rsidR="007B4C25" w:rsidRPr="003F06D2">
              <w:rPr>
                <w:rStyle w:val="Hyperlink"/>
              </w:rPr>
              <w:t>The concept of Asynchronous Collaboration and Content Management</w:t>
            </w:r>
            <w:r w:rsidR="007B4C25">
              <w:rPr>
                <w:webHidden/>
              </w:rPr>
              <w:tab/>
            </w:r>
            <w:r>
              <w:rPr>
                <w:webHidden/>
              </w:rPr>
              <w:fldChar w:fldCharType="begin"/>
            </w:r>
            <w:r w:rsidR="007B4C25">
              <w:rPr>
                <w:webHidden/>
              </w:rPr>
              <w:instrText xml:space="preserve"> PAGEREF _Toc228272619 \h </w:instrText>
            </w:r>
            <w:r>
              <w:rPr>
                <w:webHidden/>
              </w:rPr>
            </w:r>
            <w:r>
              <w:rPr>
                <w:webHidden/>
              </w:rPr>
              <w:fldChar w:fldCharType="separate"/>
            </w:r>
            <w:r w:rsidR="007B4C25">
              <w:rPr>
                <w:webHidden/>
              </w:rPr>
              <w:t>73</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0" w:history="1">
            <w:r w:rsidR="007B4C25" w:rsidRPr="003F06D2">
              <w:rPr>
                <w:rStyle w:val="Hyperlink"/>
                <w:noProof/>
              </w:rPr>
              <w:t>5.2.1 Definition of term “Asynchronous Collaboration”</w:t>
            </w:r>
            <w:r w:rsidR="007B4C25">
              <w:rPr>
                <w:noProof/>
                <w:webHidden/>
              </w:rPr>
              <w:tab/>
            </w:r>
            <w:r>
              <w:rPr>
                <w:noProof/>
                <w:webHidden/>
              </w:rPr>
              <w:fldChar w:fldCharType="begin"/>
            </w:r>
            <w:r w:rsidR="007B4C25">
              <w:rPr>
                <w:noProof/>
                <w:webHidden/>
              </w:rPr>
              <w:instrText xml:space="preserve"> PAGEREF _Toc228272620 \h </w:instrText>
            </w:r>
            <w:r>
              <w:rPr>
                <w:noProof/>
                <w:webHidden/>
              </w:rPr>
            </w:r>
            <w:r>
              <w:rPr>
                <w:noProof/>
                <w:webHidden/>
              </w:rPr>
              <w:fldChar w:fldCharType="separate"/>
            </w:r>
            <w:r w:rsidR="007B4C25">
              <w:rPr>
                <w:noProof/>
                <w:webHidden/>
              </w:rPr>
              <w:t>73</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1" w:history="1">
            <w:r w:rsidR="007B4C25" w:rsidRPr="003F06D2">
              <w:rPr>
                <w:rStyle w:val="Hyperlink"/>
                <w:noProof/>
              </w:rPr>
              <w:t>5.2.2 Definition of term “Content” and “Content Management”</w:t>
            </w:r>
            <w:r w:rsidR="007B4C25">
              <w:rPr>
                <w:noProof/>
                <w:webHidden/>
              </w:rPr>
              <w:tab/>
            </w:r>
            <w:r>
              <w:rPr>
                <w:noProof/>
                <w:webHidden/>
              </w:rPr>
              <w:fldChar w:fldCharType="begin"/>
            </w:r>
            <w:r w:rsidR="007B4C25">
              <w:rPr>
                <w:noProof/>
                <w:webHidden/>
              </w:rPr>
              <w:instrText xml:space="preserve"> PAGEREF _Toc228272621 \h </w:instrText>
            </w:r>
            <w:r>
              <w:rPr>
                <w:noProof/>
                <w:webHidden/>
              </w:rPr>
            </w:r>
            <w:r>
              <w:rPr>
                <w:noProof/>
                <w:webHidden/>
              </w:rPr>
              <w:fldChar w:fldCharType="separate"/>
            </w:r>
            <w:r w:rsidR="007B4C25">
              <w:rPr>
                <w:noProof/>
                <w:webHidden/>
              </w:rPr>
              <w:t>74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2" w:history="1">
            <w:r w:rsidR="007B4C25" w:rsidRPr="003F06D2">
              <w:rPr>
                <w:rStyle w:val="Hyperlink"/>
                <w:noProof/>
              </w:rPr>
              <w:t>5.2.3 Requirements</w:t>
            </w:r>
            <w:r w:rsidR="007B4C25">
              <w:rPr>
                <w:noProof/>
                <w:webHidden/>
              </w:rPr>
              <w:tab/>
            </w:r>
            <w:r>
              <w:rPr>
                <w:noProof/>
                <w:webHidden/>
              </w:rPr>
              <w:fldChar w:fldCharType="begin"/>
            </w:r>
            <w:r w:rsidR="007B4C25">
              <w:rPr>
                <w:noProof/>
                <w:webHidden/>
              </w:rPr>
              <w:instrText xml:space="preserve"> PAGEREF _Toc228272622 \h </w:instrText>
            </w:r>
            <w:r>
              <w:rPr>
                <w:noProof/>
                <w:webHidden/>
              </w:rPr>
            </w:r>
            <w:r>
              <w:rPr>
                <w:noProof/>
                <w:webHidden/>
              </w:rPr>
              <w:fldChar w:fldCharType="separate"/>
            </w:r>
            <w:r w:rsidR="007B4C25">
              <w:rPr>
                <w:noProof/>
                <w:webHidden/>
              </w:rPr>
              <w:t>74</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23" w:history="1">
            <w:r w:rsidR="007B4C25" w:rsidRPr="003F06D2">
              <w:rPr>
                <w:rStyle w:val="Hyperlink"/>
              </w:rPr>
              <w:t>5.3</w:t>
            </w:r>
            <w:r w:rsidR="007B4C25">
              <w:rPr>
                <w:rFonts w:asciiTheme="minorHAnsi" w:eastAsiaTheme="minorEastAsia" w:hAnsiTheme="minorHAnsi" w:cstheme="minorBidi"/>
                <w:szCs w:val="22"/>
              </w:rPr>
              <w:tab/>
            </w:r>
            <w:r w:rsidR="007B4C25" w:rsidRPr="003F06D2">
              <w:rPr>
                <w:rStyle w:val="Hyperlink"/>
              </w:rPr>
              <w:t>Related Work</w:t>
            </w:r>
            <w:r w:rsidR="007B4C25">
              <w:rPr>
                <w:webHidden/>
              </w:rPr>
              <w:tab/>
            </w:r>
            <w:r>
              <w:rPr>
                <w:webHidden/>
              </w:rPr>
              <w:fldChar w:fldCharType="begin"/>
            </w:r>
            <w:r w:rsidR="007B4C25">
              <w:rPr>
                <w:webHidden/>
              </w:rPr>
              <w:instrText xml:space="preserve"> PAGEREF _Toc228272623 \h </w:instrText>
            </w:r>
            <w:r>
              <w:rPr>
                <w:webHidden/>
              </w:rPr>
            </w:r>
            <w:r>
              <w:rPr>
                <w:webHidden/>
              </w:rPr>
              <w:fldChar w:fldCharType="separate"/>
            </w:r>
            <w:r w:rsidR="007B4C25">
              <w:rPr>
                <w:webHidden/>
              </w:rPr>
              <w:t>75</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24" w:history="1">
            <w:r w:rsidR="007B4C25" w:rsidRPr="003F06D2">
              <w:rPr>
                <w:rStyle w:val="Hyperlink"/>
              </w:rPr>
              <w:t>5.4</w:t>
            </w:r>
            <w:r w:rsidR="007B4C25">
              <w:rPr>
                <w:rFonts w:asciiTheme="minorHAnsi" w:eastAsiaTheme="minorEastAsia" w:hAnsiTheme="minorHAnsi" w:cstheme="minorBidi"/>
                <w:szCs w:val="22"/>
              </w:rPr>
              <w:tab/>
            </w:r>
            <w:r w:rsidR="007B4C25" w:rsidRPr="003F06D2">
              <w:rPr>
                <w:rStyle w:val="Hyperlink"/>
              </w:rPr>
              <w:t>Access Control Schemes</w:t>
            </w:r>
            <w:r w:rsidR="007B4C25">
              <w:rPr>
                <w:webHidden/>
              </w:rPr>
              <w:tab/>
            </w:r>
            <w:r>
              <w:rPr>
                <w:webHidden/>
              </w:rPr>
              <w:fldChar w:fldCharType="begin"/>
            </w:r>
            <w:r w:rsidR="007B4C25">
              <w:rPr>
                <w:webHidden/>
              </w:rPr>
              <w:instrText xml:space="preserve"> PAGEREF _Toc228272624 \h </w:instrText>
            </w:r>
            <w:r>
              <w:rPr>
                <w:webHidden/>
              </w:rPr>
            </w:r>
            <w:r>
              <w:rPr>
                <w:webHidden/>
              </w:rPr>
              <w:fldChar w:fldCharType="separate"/>
            </w:r>
            <w:r w:rsidR="007B4C25">
              <w:rPr>
                <w:webHidden/>
              </w:rPr>
              <w:t>81</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25" w:history="1">
            <w:r w:rsidR="007B4C25" w:rsidRPr="003F06D2">
              <w:rPr>
                <w:rStyle w:val="Hyperlink"/>
              </w:rPr>
              <w:t>5.5</w:t>
            </w:r>
            <w:r w:rsidR="007B4C25">
              <w:rPr>
                <w:rFonts w:asciiTheme="minorHAnsi" w:eastAsiaTheme="minorEastAsia" w:hAnsiTheme="minorHAnsi" w:cstheme="minorBidi"/>
                <w:szCs w:val="22"/>
              </w:rPr>
              <w:tab/>
            </w:r>
            <w:r w:rsidR="007B4C25" w:rsidRPr="003F06D2">
              <w:rPr>
                <w:rStyle w:val="Hyperlink"/>
              </w:rPr>
              <w:t>The Collaboration and Content Management</w:t>
            </w:r>
            <w:r w:rsidR="007B4C25">
              <w:rPr>
                <w:webHidden/>
              </w:rPr>
              <w:tab/>
            </w:r>
            <w:r>
              <w:rPr>
                <w:webHidden/>
              </w:rPr>
              <w:fldChar w:fldCharType="begin"/>
            </w:r>
            <w:r w:rsidR="007B4C25">
              <w:rPr>
                <w:webHidden/>
              </w:rPr>
              <w:instrText xml:space="preserve"> PAGEREF _Toc228272625 \h </w:instrText>
            </w:r>
            <w:r>
              <w:rPr>
                <w:webHidden/>
              </w:rPr>
            </w:r>
            <w:r>
              <w:rPr>
                <w:webHidden/>
              </w:rPr>
              <w:fldChar w:fldCharType="separate"/>
            </w:r>
            <w:r w:rsidR="007B4C25">
              <w:rPr>
                <w:webHidden/>
              </w:rPr>
              <w:t>83</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6" w:history="1">
            <w:r w:rsidR="007B4C25" w:rsidRPr="003F06D2">
              <w:rPr>
                <w:rStyle w:val="Hyperlink"/>
                <w:noProof/>
              </w:rPr>
              <w:t>5.5.1 Objects of the System</w:t>
            </w:r>
            <w:r w:rsidR="007B4C25">
              <w:rPr>
                <w:noProof/>
                <w:webHidden/>
              </w:rPr>
              <w:tab/>
            </w:r>
            <w:r>
              <w:rPr>
                <w:noProof/>
                <w:webHidden/>
              </w:rPr>
              <w:fldChar w:fldCharType="begin"/>
            </w:r>
            <w:r w:rsidR="007B4C25">
              <w:rPr>
                <w:noProof/>
                <w:webHidden/>
              </w:rPr>
              <w:instrText xml:space="preserve"> PAGEREF _Toc228272626 \h </w:instrText>
            </w:r>
            <w:r>
              <w:rPr>
                <w:noProof/>
                <w:webHidden/>
              </w:rPr>
            </w:r>
            <w:r>
              <w:rPr>
                <w:noProof/>
                <w:webHidden/>
              </w:rPr>
              <w:fldChar w:fldCharType="separate"/>
            </w:r>
            <w:r w:rsidR="007B4C25">
              <w:rPr>
                <w:noProof/>
                <w:webHidden/>
              </w:rPr>
              <w:t>85</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7" w:history="1">
            <w:r w:rsidR="007B4C25" w:rsidRPr="003F06D2">
              <w:rPr>
                <w:rStyle w:val="Hyperlink"/>
                <w:noProof/>
              </w:rPr>
              <w:t>5.5.2 Services of the System</w:t>
            </w:r>
            <w:r w:rsidR="007B4C25">
              <w:rPr>
                <w:noProof/>
                <w:webHidden/>
              </w:rPr>
              <w:tab/>
            </w:r>
            <w:r>
              <w:rPr>
                <w:noProof/>
                <w:webHidden/>
              </w:rPr>
              <w:fldChar w:fldCharType="begin"/>
            </w:r>
            <w:r w:rsidR="007B4C25">
              <w:rPr>
                <w:noProof/>
                <w:webHidden/>
              </w:rPr>
              <w:instrText xml:space="preserve"> PAGEREF _Toc228272627 \h </w:instrText>
            </w:r>
            <w:r>
              <w:rPr>
                <w:noProof/>
                <w:webHidden/>
              </w:rPr>
            </w:r>
            <w:r>
              <w:rPr>
                <w:noProof/>
                <w:webHidden/>
              </w:rPr>
              <w:fldChar w:fldCharType="separate"/>
            </w:r>
            <w:r w:rsidR="007B4C25">
              <w:rPr>
                <w:noProof/>
                <w:webHidden/>
              </w:rPr>
              <w:t>87</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8" w:history="1">
            <w:r w:rsidR="007B4C25" w:rsidRPr="003F06D2">
              <w:rPr>
                <w:rStyle w:val="Hyperlink"/>
                <w:noProof/>
              </w:rPr>
              <w:t>5.5.3 Collaboration Management Module</w:t>
            </w:r>
            <w:r w:rsidR="007B4C25">
              <w:rPr>
                <w:noProof/>
                <w:webHidden/>
              </w:rPr>
              <w:tab/>
            </w:r>
            <w:r>
              <w:rPr>
                <w:noProof/>
                <w:webHidden/>
              </w:rPr>
              <w:fldChar w:fldCharType="begin"/>
            </w:r>
            <w:r w:rsidR="007B4C25">
              <w:rPr>
                <w:noProof/>
                <w:webHidden/>
              </w:rPr>
              <w:instrText xml:space="preserve"> PAGEREF _Toc228272628 \h </w:instrText>
            </w:r>
            <w:r>
              <w:rPr>
                <w:noProof/>
                <w:webHidden/>
              </w:rPr>
            </w:r>
            <w:r>
              <w:rPr>
                <w:noProof/>
                <w:webHidden/>
              </w:rPr>
              <w:fldChar w:fldCharType="separate"/>
            </w:r>
            <w:r w:rsidR="007B4C25">
              <w:rPr>
                <w:noProof/>
                <w:webHidden/>
              </w:rPr>
              <w:t>90</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29" w:history="1">
            <w:r w:rsidR="007B4C25" w:rsidRPr="003F06D2">
              <w:rPr>
                <w:rStyle w:val="Hyperlink"/>
                <w:noProof/>
              </w:rPr>
              <w:t>5.5.4 Access Control Mechanism of CCM</w:t>
            </w:r>
            <w:r w:rsidR="007B4C25">
              <w:rPr>
                <w:noProof/>
                <w:webHidden/>
              </w:rPr>
              <w:tab/>
            </w:r>
            <w:r>
              <w:rPr>
                <w:noProof/>
                <w:webHidden/>
              </w:rPr>
              <w:fldChar w:fldCharType="begin"/>
            </w:r>
            <w:r w:rsidR="007B4C25">
              <w:rPr>
                <w:noProof/>
                <w:webHidden/>
              </w:rPr>
              <w:instrText xml:space="preserve"> PAGEREF _Toc228272629 \h </w:instrText>
            </w:r>
            <w:r>
              <w:rPr>
                <w:noProof/>
                <w:webHidden/>
              </w:rPr>
            </w:r>
            <w:r>
              <w:rPr>
                <w:noProof/>
                <w:webHidden/>
              </w:rPr>
              <w:fldChar w:fldCharType="separate"/>
            </w:r>
            <w:r w:rsidR="007B4C25">
              <w:rPr>
                <w:noProof/>
                <w:webHidden/>
              </w:rPr>
              <w:t>92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30" w:history="1">
            <w:r w:rsidR="007B4C25" w:rsidRPr="003F06D2">
              <w:rPr>
                <w:rStyle w:val="Hyperlink"/>
                <w:noProof/>
              </w:rPr>
              <w:t>5.5.5 Content Management Module</w:t>
            </w:r>
            <w:r w:rsidR="007B4C25">
              <w:rPr>
                <w:noProof/>
                <w:webHidden/>
              </w:rPr>
              <w:tab/>
            </w:r>
            <w:r>
              <w:rPr>
                <w:noProof/>
                <w:webHidden/>
              </w:rPr>
              <w:fldChar w:fldCharType="begin"/>
            </w:r>
            <w:r w:rsidR="007B4C25">
              <w:rPr>
                <w:noProof/>
                <w:webHidden/>
              </w:rPr>
              <w:instrText xml:space="preserve"> PAGEREF _Toc228272630 \h </w:instrText>
            </w:r>
            <w:r>
              <w:rPr>
                <w:noProof/>
                <w:webHidden/>
              </w:rPr>
            </w:r>
            <w:r>
              <w:rPr>
                <w:noProof/>
                <w:webHidden/>
              </w:rPr>
              <w:fldChar w:fldCharType="separate"/>
            </w:r>
            <w:r w:rsidR="007B4C25">
              <w:rPr>
                <w:noProof/>
                <w:webHidden/>
              </w:rPr>
              <w:t>93</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31" w:history="1">
            <w:r w:rsidR="007B4C25" w:rsidRPr="003F06D2">
              <w:rPr>
                <w:rStyle w:val="Hyperlink"/>
              </w:rPr>
              <w:t>5.6</w:t>
            </w:r>
            <w:r w:rsidR="007B4C25">
              <w:rPr>
                <w:rFonts w:asciiTheme="minorHAnsi" w:eastAsiaTheme="minorEastAsia" w:hAnsiTheme="minorHAnsi" w:cstheme="minorBidi"/>
                <w:szCs w:val="22"/>
              </w:rPr>
              <w:tab/>
            </w:r>
            <w:r w:rsidR="007B4C25" w:rsidRPr="003F06D2">
              <w:rPr>
                <w:rStyle w:val="Hyperlink"/>
              </w:rPr>
              <w:t>Summary</w:t>
            </w:r>
            <w:r w:rsidR="007B4C25">
              <w:rPr>
                <w:webHidden/>
              </w:rPr>
              <w:tab/>
            </w:r>
            <w:r>
              <w:rPr>
                <w:webHidden/>
              </w:rPr>
              <w:fldChar w:fldCharType="begin"/>
            </w:r>
            <w:r w:rsidR="007B4C25">
              <w:rPr>
                <w:webHidden/>
              </w:rPr>
              <w:instrText xml:space="preserve"> PAGEREF _Toc228272631 \h </w:instrText>
            </w:r>
            <w:r>
              <w:rPr>
                <w:webHidden/>
              </w:rPr>
            </w:r>
            <w:r>
              <w:rPr>
                <w:webHidden/>
              </w:rPr>
              <w:fldChar w:fldCharType="separate"/>
            </w:r>
            <w:r w:rsidR="007B4C25">
              <w:rPr>
                <w:webHidden/>
              </w:rPr>
              <w:t>94</w:t>
            </w:r>
            <w:r>
              <w:rPr>
                <w:webHidden/>
              </w:rPr>
              <w:fldChar w:fldCharType="end"/>
            </w:r>
          </w:hyperlink>
        </w:p>
        <w:p w:rsidR="007B4C25" w:rsidRDefault="0033544C" w:rsidP="007B4C25">
          <w:pPr>
            <w:pStyle w:val="TOC1"/>
            <w:rPr>
              <w:rFonts w:asciiTheme="minorHAnsi" w:eastAsiaTheme="minorEastAsia" w:hAnsiTheme="minorHAnsi" w:cstheme="minorBidi"/>
              <w:sz w:val="22"/>
              <w:szCs w:val="22"/>
            </w:rPr>
          </w:pPr>
          <w:hyperlink w:anchor="_Toc228272632" w:history="1">
            <w:r w:rsidR="007B4C25" w:rsidRPr="003F06D2">
              <w:rPr>
                <w:rStyle w:val="Hyperlink"/>
              </w:rPr>
              <w:t>WS-Tracker Architecture</w:t>
            </w:r>
            <w:r w:rsidR="007B4C25">
              <w:rPr>
                <w:webHidden/>
              </w:rPr>
              <w:tab/>
            </w:r>
            <w:r>
              <w:rPr>
                <w:webHidden/>
              </w:rPr>
              <w:fldChar w:fldCharType="begin"/>
            </w:r>
            <w:r w:rsidR="007B4C25">
              <w:rPr>
                <w:webHidden/>
              </w:rPr>
              <w:instrText xml:space="preserve"> PAGEREF _Toc228272632 \h </w:instrText>
            </w:r>
            <w:r>
              <w:rPr>
                <w:webHidden/>
              </w:rPr>
            </w:r>
            <w:r>
              <w:rPr>
                <w:webHidden/>
              </w:rPr>
              <w:fldChar w:fldCharType="separate"/>
            </w:r>
            <w:r w:rsidR="007B4C25">
              <w:rPr>
                <w:webHidden/>
              </w:rPr>
              <w:t>95</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33" w:history="1">
            <w:r w:rsidR="007B4C25" w:rsidRPr="003F06D2">
              <w:rPr>
                <w:rStyle w:val="Hyperlink"/>
              </w:rPr>
              <w:t>6.1</w:t>
            </w:r>
            <w:r w:rsidR="007B4C25">
              <w:rPr>
                <w:rFonts w:asciiTheme="minorHAnsi" w:eastAsiaTheme="minorEastAsia" w:hAnsiTheme="minorHAnsi" w:cstheme="minorBidi"/>
                <w:szCs w:val="22"/>
              </w:rPr>
              <w:tab/>
            </w:r>
            <w:r w:rsidR="007B4C25" w:rsidRPr="003F06D2">
              <w:rPr>
                <w:rStyle w:val="Hyperlink"/>
              </w:rPr>
              <w:t>Introduction</w:t>
            </w:r>
            <w:r w:rsidR="007B4C25">
              <w:rPr>
                <w:webHidden/>
              </w:rPr>
              <w:tab/>
            </w:r>
            <w:r>
              <w:rPr>
                <w:webHidden/>
              </w:rPr>
              <w:fldChar w:fldCharType="begin"/>
            </w:r>
            <w:r w:rsidR="007B4C25">
              <w:rPr>
                <w:webHidden/>
              </w:rPr>
              <w:instrText xml:space="preserve"> PAGEREF _Toc228272633 \h </w:instrText>
            </w:r>
            <w:r>
              <w:rPr>
                <w:webHidden/>
              </w:rPr>
            </w:r>
            <w:r>
              <w:rPr>
                <w:webHidden/>
              </w:rPr>
              <w:fldChar w:fldCharType="separate"/>
            </w:r>
            <w:r w:rsidR="007B4C25">
              <w:rPr>
                <w:webHidden/>
              </w:rPr>
              <w:t>95</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34" w:history="1">
            <w:r w:rsidR="007B4C25" w:rsidRPr="003F06D2">
              <w:rPr>
                <w:rStyle w:val="Hyperlink"/>
              </w:rPr>
              <w:t>6.2</w:t>
            </w:r>
            <w:r w:rsidR="007B4C25">
              <w:rPr>
                <w:rFonts w:asciiTheme="minorHAnsi" w:eastAsiaTheme="minorEastAsia" w:hAnsiTheme="minorHAnsi" w:cstheme="minorBidi"/>
                <w:szCs w:val="22"/>
              </w:rPr>
              <w:tab/>
            </w:r>
            <w:r w:rsidR="007B4C25" w:rsidRPr="003F06D2">
              <w:rPr>
                <w:rStyle w:val="Hyperlink"/>
              </w:rPr>
              <w:t>Web Service</w:t>
            </w:r>
            <w:r w:rsidR="007B4C25">
              <w:rPr>
                <w:webHidden/>
              </w:rPr>
              <w:tab/>
            </w:r>
            <w:r>
              <w:rPr>
                <w:webHidden/>
              </w:rPr>
              <w:fldChar w:fldCharType="begin"/>
            </w:r>
            <w:r w:rsidR="007B4C25">
              <w:rPr>
                <w:webHidden/>
              </w:rPr>
              <w:instrText xml:space="preserve"> PAGEREF _Toc228272634 \h </w:instrText>
            </w:r>
            <w:r>
              <w:rPr>
                <w:webHidden/>
              </w:rPr>
            </w:r>
            <w:r>
              <w:rPr>
                <w:webHidden/>
              </w:rPr>
              <w:fldChar w:fldCharType="separate"/>
            </w:r>
            <w:r w:rsidR="007B4C25">
              <w:rPr>
                <w:webHidden/>
              </w:rPr>
              <w:t>97</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35" w:history="1">
            <w:r w:rsidR="007B4C25" w:rsidRPr="003F06D2">
              <w:rPr>
                <w:rStyle w:val="Hyperlink"/>
              </w:rPr>
              <w:t>6.3</w:t>
            </w:r>
            <w:r w:rsidR="007B4C25">
              <w:rPr>
                <w:rFonts w:asciiTheme="minorHAnsi" w:eastAsiaTheme="minorEastAsia" w:hAnsiTheme="minorHAnsi" w:cstheme="minorBidi"/>
                <w:szCs w:val="22"/>
              </w:rPr>
              <w:tab/>
            </w:r>
            <w:r w:rsidR="007B4C25" w:rsidRPr="003F06D2">
              <w:rPr>
                <w:rStyle w:val="Hyperlink"/>
              </w:rPr>
              <w:t>WS-Tracker Service</w:t>
            </w:r>
            <w:r w:rsidR="007B4C25">
              <w:rPr>
                <w:webHidden/>
              </w:rPr>
              <w:tab/>
            </w:r>
            <w:r>
              <w:rPr>
                <w:webHidden/>
              </w:rPr>
              <w:fldChar w:fldCharType="begin"/>
            </w:r>
            <w:r w:rsidR="007B4C25">
              <w:rPr>
                <w:webHidden/>
              </w:rPr>
              <w:instrText xml:space="preserve"> PAGEREF _Toc228272635 \h </w:instrText>
            </w:r>
            <w:r>
              <w:rPr>
                <w:webHidden/>
              </w:rPr>
            </w:r>
            <w:r>
              <w:rPr>
                <w:webHidden/>
              </w:rPr>
              <w:fldChar w:fldCharType="separate"/>
            </w:r>
            <w:r w:rsidR="007B4C25">
              <w:rPr>
                <w:webHidden/>
              </w:rPr>
              <w:t>100</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36" w:history="1">
            <w:r w:rsidR="007B4C25" w:rsidRPr="003F06D2">
              <w:rPr>
                <w:rStyle w:val="Hyperlink"/>
                <w:noProof/>
              </w:rPr>
              <w:t>6.3.1 Multiple Trackers</w:t>
            </w:r>
            <w:r w:rsidR="007B4C25">
              <w:rPr>
                <w:noProof/>
                <w:webHidden/>
              </w:rPr>
              <w:tab/>
            </w:r>
            <w:r>
              <w:rPr>
                <w:noProof/>
                <w:webHidden/>
              </w:rPr>
              <w:fldChar w:fldCharType="begin"/>
            </w:r>
            <w:r w:rsidR="007B4C25">
              <w:rPr>
                <w:noProof/>
                <w:webHidden/>
              </w:rPr>
              <w:instrText xml:space="preserve"> PAGEREF _Toc228272636 \h </w:instrText>
            </w:r>
            <w:r>
              <w:rPr>
                <w:noProof/>
                <w:webHidden/>
              </w:rPr>
            </w:r>
            <w:r>
              <w:rPr>
                <w:noProof/>
                <w:webHidden/>
              </w:rPr>
              <w:fldChar w:fldCharType="separate"/>
            </w:r>
            <w:r w:rsidR="007B4C25">
              <w:rPr>
                <w:noProof/>
                <w:webHidden/>
              </w:rPr>
              <w:t>102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37" w:history="1">
            <w:r w:rsidR="007B4C25" w:rsidRPr="003F06D2">
              <w:rPr>
                <w:rStyle w:val="Hyperlink"/>
                <w:noProof/>
              </w:rPr>
              <w:t>6.3.2 Fault Tolerance</w:t>
            </w:r>
            <w:r w:rsidR="007B4C25">
              <w:rPr>
                <w:noProof/>
                <w:webHidden/>
              </w:rPr>
              <w:tab/>
            </w:r>
            <w:r>
              <w:rPr>
                <w:noProof/>
                <w:webHidden/>
              </w:rPr>
              <w:fldChar w:fldCharType="begin"/>
            </w:r>
            <w:r w:rsidR="007B4C25">
              <w:rPr>
                <w:noProof/>
                <w:webHidden/>
              </w:rPr>
              <w:instrText xml:space="preserve"> PAGEREF _Toc228272637 \h </w:instrText>
            </w:r>
            <w:r>
              <w:rPr>
                <w:noProof/>
                <w:webHidden/>
              </w:rPr>
            </w:r>
            <w:r>
              <w:rPr>
                <w:noProof/>
                <w:webHidden/>
              </w:rPr>
              <w:fldChar w:fldCharType="separate"/>
            </w:r>
            <w:r w:rsidR="007B4C25">
              <w:rPr>
                <w:noProof/>
                <w:webHidden/>
              </w:rPr>
              <w:t>103</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38" w:history="1">
            <w:r w:rsidR="007B4C25" w:rsidRPr="003F06D2">
              <w:rPr>
                <w:rStyle w:val="Hyperlink"/>
                <w:noProof/>
              </w:rPr>
              <w:t>6.3.3 Security</w:t>
            </w:r>
            <w:r w:rsidR="007B4C25">
              <w:rPr>
                <w:noProof/>
                <w:webHidden/>
              </w:rPr>
              <w:tab/>
            </w:r>
            <w:r>
              <w:rPr>
                <w:noProof/>
                <w:webHidden/>
              </w:rPr>
              <w:fldChar w:fldCharType="begin"/>
            </w:r>
            <w:r w:rsidR="007B4C25">
              <w:rPr>
                <w:noProof/>
                <w:webHidden/>
              </w:rPr>
              <w:instrText xml:space="preserve"> PAGEREF _Toc228272638 \h </w:instrText>
            </w:r>
            <w:r>
              <w:rPr>
                <w:noProof/>
                <w:webHidden/>
              </w:rPr>
            </w:r>
            <w:r>
              <w:rPr>
                <w:noProof/>
                <w:webHidden/>
              </w:rPr>
              <w:fldChar w:fldCharType="separate"/>
            </w:r>
            <w:r w:rsidR="007B4C25">
              <w:rPr>
                <w:noProof/>
                <w:webHidden/>
              </w:rPr>
              <w:t>105</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39" w:history="1">
            <w:r w:rsidR="007B4C25" w:rsidRPr="003F06D2">
              <w:rPr>
                <w:rStyle w:val="Hyperlink"/>
              </w:rPr>
              <w:t>6.4</w:t>
            </w:r>
            <w:r w:rsidR="007B4C25">
              <w:rPr>
                <w:rFonts w:asciiTheme="minorHAnsi" w:eastAsiaTheme="minorEastAsia" w:hAnsiTheme="minorHAnsi" w:cstheme="minorBidi"/>
                <w:szCs w:val="22"/>
              </w:rPr>
              <w:tab/>
            </w:r>
            <w:r w:rsidR="007B4C25" w:rsidRPr="003F06D2">
              <w:rPr>
                <w:rStyle w:val="Hyperlink"/>
              </w:rPr>
              <w:t>Summary</w:t>
            </w:r>
            <w:r w:rsidR="007B4C25">
              <w:rPr>
                <w:webHidden/>
              </w:rPr>
              <w:tab/>
            </w:r>
            <w:r>
              <w:rPr>
                <w:webHidden/>
              </w:rPr>
              <w:fldChar w:fldCharType="begin"/>
            </w:r>
            <w:r w:rsidR="007B4C25">
              <w:rPr>
                <w:webHidden/>
              </w:rPr>
              <w:instrText xml:space="preserve"> PAGEREF _Toc228272639 \h </w:instrText>
            </w:r>
            <w:r>
              <w:rPr>
                <w:webHidden/>
              </w:rPr>
            </w:r>
            <w:r>
              <w:rPr>
                <w:webHidden/>
              </w:rPr>
              <w:fldChar w:fldCharType="separate"/>
            </w:r>
            <w:r w:rsidR="007B4C25">
              <w:rPr>
                <w:webHidden/>
              </w:rPr>
              <w:t>106</w:t>
            </w:r>
            <w:r>
              <w:rPr>
                <w:webHidden/>
              </w:rPr>
              <w:fldChar w:fldCharType="end"/>
            </w:r>
          </w:hyperlink>
        </w:p>
        <w:p w:rsidR="007B4C25" w:rsidRDefault="0033544C" w:rsidP="007B4C25">
          <w:pPr>
            <w:pStyle w:val="TOC1"/>
            <w:rPr>
              <w:rFonts w:asciiTheme="minorHAnsi" w:eastAsiaTheme="minorEastAsia" w:hAnsiTheme="minorHAnsi" w:cstheme="minorBidi"/>
              <w:sz w:val="22"/>
              <w:szCs w:val="22"/>
            </w:rPr>
          </w:pPr>
          <w:hyperlink w:anchor="_Toc228272640" w:history="1">
            <w:r w:rsidR="007B4C25" w:rsidRPr="003F06D2">
              <w:rPr>
                <w:rStyle w:val="Hyperlink"/>
              </w:rPr>
              <w:t>Security Modules and Issues of GridTorrent Framework</w:t>
            </w:r>
            <w:r w:rsidR="007B4C25">
              <w:rPr>
                <w:webHidden/>
              </w:rPr>
              <w:tab/>
            </w:r>
            <w:r>
              <w:rPr>
                <w:webHidden/>
              </w:rPr>
              <w:fldChar w:fldCharType="begin"/>
            </w:r>
            <w:r w:rsidR="007B4C25">
              <w:rPr>
                <w:webHidden/>
              </w:rPr>
              <w:instrText xml:space="preserve"> PAGEREF _Toc228272640 \h </w:instrText>
            </w:r>
            <w:r>
              <w:rPr>
                <w:webHidden/>
              </w:rPr>
            </w:r>
            <w:r>
              <w:rPr>
                <w:webHidden/>
              </w:rPr>
              <w:fldChar w:fldCharType="separate"/>
            </w:r>
            <w:r w:rsidR="007B4C25">
              <w:rPr>
                <w:webHidden/>
              </w:rPr>
              <w:t>107</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41" w:history="1">
            <w:r w:rsidR="007B4C25" w:rsidRPr="003F06D2">
              <w:rPr>
                <w:rStyle w:val="Hyperlink"/>
              </w:rPr>
              <w:t>7.1</w:t>
            </w:r>
            <w:r w:rsidR="007B4C25">
              <w:rPr>
                <w:rFonts w:asciiTheme="minorHAnsi" w:eastAsiaTheme="minorEastAsia" w:hAnsiTheme="minorHAnsi" w:cstheme="minorBidi"/>
                <w:szCs w:val="22"/>
              </w:rPr>
              <w:tab/>
            </w:r>
            <w:r w:rsidR="007B4C25" w:rsidRPr="003F06D2">
              <w:rPr>
                <w:rStyle w:val="Hyperlink"/>
              </w:rPr>
              <w:t>Introduction</w:t>
            </w:r>
            <w:r w:rsidR="007B4C25">
              <w:rPr>
                <w:webHidden/>
              </w:rPr>
              <w:tab/>
            </w:r>
            <w:r>
              <w:rPr>
                <w:webHidden/>
              </w:rPr>
              <w:fldChar w:fldCharType="begin"/>
            </w:r>
            <w:r w:rsidR="007B4C25">
              <w:rPr>
                <w:webHidden/>
              </w:rPr>
              <w:instrText xml:space="preserve"> PAGEREF _Toc228272641 \h </w:instrText>
            </w:r>
            <w:r>
              <w:rPr>
                <w:webHidden/>
              </w:rPr>
            </w:r>
            <w:r>
              <w:rPr>
                <w:webHidden/>
              </w:rPr>
              <w:fldChar w:fldCharType="separate"/>
            </w:r>
            <w:r w:rsidR="007B4C25">
              <w:rPr>
                <w:webHidden/>
              </w:rPr>
              <w:t>107</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42" w:history="1">
            <w:r w:rsidR="007B4C25" w:rsidRPr="003F06D2">
              <w:rPr>
                <w:rStyle w:val="Hyperlink"/>
              </w:rPr>
              <w:t>7.2</w:t>
            </w:r>
            <w:r w:rsidR="007B4C25">
              <w:rPr>
                <w:rFonts w:asciiTheme="minorHAnsi" w:eastAsiaTheme="minorEastAsia" w:hAnsiTheme="minorHAnsi" w:cstheme="minorBidi"/>
                <w:szCs w:val="22"/>
              </w:rPr>
              <w:tab/>
            </w:r>
            <w:r w:rsidR="007B4C25" w:rsidRPr="003F06D2">
              <w:rPr>
                <w:rStyle w:val="Hyperlink"/>
              </w:rPr>
              <w:t>The Grid Security Infrastructure (GSI)</w:t>
            </w:r>
            <w:r w:rsidR="007B4C25">
              <w:rPr>
                <w:webHidden/>
              </w:rPr>
              <w:tab/>
            </w:r>
            <w:r>
              <w:rPr>
                <w:webHidden/>
              </w:rPr>
              <w:fldChar w:fldCharType="begin"/>
            </w:r>
            <w:r w:rsidR="007B4C25">
              <w:rPr>
                <w:webHidden/>
              </w:rPr>
              <w:instrText xml:space="preserve"> PAGEREF _Toc228272642 \h </w:instrText>
            </w:r>
            <w:r>
              <w:rPr>
                <w:webHidden/>
              </w:rPr>
            </w:r>
            <w:r>
              <w:rPr>
                <w:webHidden/>
              </w:rPr>
              <w:fldChar w:fldCharType="separate"/>
            </w:r>
            <w:r w:rsidR="007B4C25">
              <w:rPr>
                <w:webHidden/>
              </w:rPr>
              <w:t>110</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43" w:history="1">
            <w:r w:rsidR="007B4C25" w:rsidRPr="003F06D2">
              <w:rPr>
                <w:rStyle w:val="Hyperlink"/>
                <w:noProof/>
              </w:rPr>
              <w:t>7.2.1 History of the GSI</w:t>
            </w:r>
            <w:r w:rsidR="007B4C25">
              <w:rPr>
                <w:noProof/>
                <w:webHidden/>
              </w:rPr>
              <w:tab/>
            </w:r>
            <w:r>
              <w:rPr>
                <w:noProof/>
                <w:webHidden/>
              </w:rPr>
              <w:fldChar w:fldCharType="begin"/>
            </w:r>
            <w:r w:rsidR="007B4C25">
              <w:rPr>
                <w:noProof/>
                <w:webHidden/>
              </w:rPr>
              <w:instrText xml:space="preserve"> PAGEREF _Toc228272643 \h </w:instrText>
            </w:r>
            <w:r>
              <w:rPr>
                <w:noProof/>
                <w:webHidden/>
              </w:rPr>
            </w:r>
            <w:r>
              <w:rPr>
                <w:noProof/>
                <w:webHidden/>
              </w:rPr>
              <w:fldChar w:fldCharType="separate"/>
            </w:r>
            <w:r w:rsidR="007B4C25">
              <w:rPr>
                <w:noProof/>
                <w:webHidden/>
              </w:rPr>
              <w:t>110</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44" w:history="1">
            <w:r w:rsidR="007B4C25" w:rsidRPr="003F06D2">
              <w:rPr>
                <w:rStyle w:val="Hyperlink"/>
                <w:noProof/>
              </w:rPr>
              <w:t>7.2.2 Overview of the Grid Security Infrastructure</w:t>
            </w:r>
            <w:r w:rsidR="007B4C25">
              <w:rPr>
                <w:noProof/>
                <w:webHidden/>
              </w:rPr>
              <w:tab/>
            </w:r>
            <w:r>
              <w:rPr>
                <w:noProof/>
                <w:webHidden/>
              </w:rPr>
              <w:fldChar w:fldCharType="begin"/>
            </w:r>
            <w:r w:rsidR="007B4C25">
              <w:rPr>
                <w:noProof/>
                <w:webHidden/>
              </w:rPr>
              <w:instrText xml:space="preserve"> PAGEREF _Toc228272644 \h </w:instrText>
            </w:r>
            <w:r>
              <w:rPr>
                <w:noProof/>
                <w:webHidden/>
              </w:rPr>
            </w:r>
            <w:r>
              <w:rPr>
                <w:noProof/>
                <w:webHidden/>
              </w:rPr>
              <w:fldChar w:fldCharType="separate"/>
            </w:r>
            <w:r w:rsidR="007B4C25">
              <w:rPr>
                <w:noProof/>
                <w:webHidden/>
              </w:rPr>
              <w:t>111</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45" w:history="1">
            <w:r w:rsidR="007B4C25" w:rsidRPr="003F06D2">
              <w:rPr>
                <w:rStyle w:val="Hyperlink"/>
                <w:noProof/>
              </w:rPr>
              <w:t>7.2.3 GT4 WS Security</w:t>
            </w:r>
            <w:r w:rsidR="007B4C25">
              <w:rPr>
                <w:noProof/>
                <w:webHidden/>
              </w:rPr>
              <w:tab/>
            </w:r>
            <w:r>
              <w:rPr>
                <w:noProof/>
                <w:webHidden/>
              </w:rPr>
              <w:fldChar w:fldCharType="begin"/>
            </w:r>
            <w:r w:rsidR="007B4C25">
              <w:rPr>
                <w:noProof/>
                <w:webHidden/>
              </w:rPr>
              <w:instrText xml:space="preserve"> PAGEREF _Toc228272645 \h </w:instrText>
            </w:r>
            <w:r>
              <w:rPr>
                <w:noProof/>
                <w:webHidden/>
              </w:rPr>
            </w:r>
            <w:r>
              <w:rPr>
                <w:noProof/>
                <w:webHidden/>
              </w:rPr>
              <w:fldChar w:fldCharType="separate"/>
            </w:r>
            <w:r w:rsidR="007B4C25">
              <w:rPr>
                <w:noProof/>
                <w:webHidden/>
              </w:rPr>
              <w:t>112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46" w:history="1">
            <w:r w:rsidR="007B4C25" w:rsidRPr="003F06D2">
              <w:rPr>
                <w:rStyle w:val="Hyperlink"/>
                <w:noProof/>
              </w:rPr>
              <w:t>7.2.4 GT4 Pre-WS Security</w:t>
            </w:r>
            <w:r w:rsidR="007B4C25">
              <w:rPr>
                <w:noProof/>
                <w:webHidden/>
              </w:rPr>
              <w:tab/>
            </w:r>
            <w:r>
              <w:rPr>
                <w:noProof/>
                <w:webHidden/>
              </w:rPr>
              <w:fldChar w:fldCharType="begin"/>
            </w:r>
            <w:r w:rsidR="007B4C25">
              <w:rPr>
                <w:noProof/>
                <w:webHidden/>
              </w:rPr>
              <w:instrText xml:space="preserve"> PAGEREF _Toc228272646 \h </w:instrText>
            </w:r>
            <w:r>
              <w:rPr>
                <w:noProof/>
                <w:webHidden/>
              </w:rPr>
            </w:r>
            <w:r>
              <w:rPr>
                <w:noProof/>
                <w:webHidden/>
              </w:rPr>
              <w:fldChar w:fldCharType="separate"/>
            </w:r>
            <w:r w:rsidR="007B4C25">
              <w:rPr>
                <w:noProof/>
                <w:webHidden/>
              </w:rPr>
              <w:t>114</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47" w:history="1">
            <w:r w:rsidR="007B4C25" w:rsidRPr="003F06D2">
              <w:rPr>
                <w:rStyle w:val="Hyperlink"/>
              </w:rPr>
              <w:t>7.3</w:t>
            </w:r>
            <w:r w:rsidR="007B4C25">
              <w:rPr>
                <w:rFonts w:asciiTheme="minorHAnsi" w:eastAsiaTheme="minorEastAsia" w:hAnsiTheme="minorHAnsi" w:cstheme="minorBidi"/>
                <w:szCs w:val="22"/>
              </w:rPr>
              <w:tab/>
            </w:r>
            <w:r w:rsidR="007B4C25" w:rsidRPr="003F06D2">
              <w:rPr>
                <w:rStyle w:val="Hyperlink"/>
              </w:rPr>
              <w:t>The GridTorrent Framework Security Infrastructure</w:t>
            </w:r>
            <w:r w:rsidR="007B4C25">
              <w:rPr>
                <w:webHidden/>
              </w:rPr>
              <w:tab/>
            </w:r>
            <w:r>
              <w:rPr>
                <w:webHidden/>
              </w:rPr>
              <w:fldChar w:fldCharType="begin"/>
            </w:r>
            <w:r w:rsidR="007B4C25">
              <w:rPr>
                <w:webHidden/>
              </w:rPr>
              <w:instrText xml:space="preserve"> PAGEREF _Toc228272647 \h </w:instrText>
            </w:r>
            <w:r>
              <w:rPr>
                <w:webHidden/>
              </w:rPr>
            </w:r>
            <w:r>
              <w:rPr>
                <w:webHidden/>
              </w:rPr>
              <w:fldChar w:fldCharType="separate"/>
            </w:r>
            <w:r w:rsidR="007B4C25">
              <w:rPr>
                <w:webHidden/>
              </w:rPr>
              <w:t>114</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48" w:history="1">
            <w:r w:rsidR="007B4C25" w:rsidRPr="003F06D2">
              <w:rPr>
                <w:rStyle w:val="Hyperlink"/>
                <w:noProof/>
              </w:rPr>
              <w:t>7.3.1 Security at Collaboration and Content Manager (CCM)</w:t>
            </w:r>
            <w:r w:rsidR="007B4C25">
              <w:rPr>
                <w:noProof/>
                <w:webHidden/>
              </w:rPr>
              <w:tab/>
            </w:r>
            <w:r>
              <w:rPr>
                <w:noProof/>
                <w:webHidden/>
              </w:rPr>
              <w:fldChar w:fldCharType="begin"/>
            </w:r>
            <w:r w:rsidR="007B4C25">
              <w:rPr>
                <w:noProof/>
                <w:webHidden/>
              </w:rPr>
              <w:instrText xml:space="preserve"> PAGEREF _Toc228272648 \h </w:instrText>
            </w:r>
            <w:r>
              <w:rPr>
                <w:noProof/>
                <w:webHidden/>
              </w:rPr>
            </w:r>
            <w:r>
              <w:rPr>
                <w:noProof/>
                <w:webHidden/>
              </w:rPr>
              <w:fldChar w:fldCharType="separate"/>
            </w:r>
            <w:r w:rsidR="007B4C25">
              <w:rPr>
                <w:noProof/>
                <w:webHidden/>
              </w:rPr>
              <w:t>117</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49" w:history="1">
            <w:r w:rsidR="007B4C25" w:rsidRPr="003F06D2">
              <w:rPr>
                <w:rStyle w:val="Hyperlink"/>
                <w:noProof/>
              </w:rPr>
              <w:t>7.3.2 Security at WS-Tracker Service</w:t>
            </w:r>
            <w:r w:rsidR="007B4C25">
              <w:rPr>
                <w:noProof/>
                <w:webHidden/>
              </w:rPr>
              <w:tab/>
            </w:r>
            <w:r>
              <w:rPr>
                <w:noProof/>
                <w:webHidden/>
              </w:rPr>
              <w:fldChar w:fldCharType="begin"/>
            </w:r>
            <w:r w:rsidR="007B4C25">
              <w:rPr>
                <w:noProof/>
                <w:webHidden/>
              </w:rPr>
              <w:instrText xml:space="preserve"> PAGEREF _Toc228272649 \h </w:instrText>
            </w:r>
            <w:r>
              <w:rPr>
                <w:noProof/>
                <w:webHidden/>
              </w:rPr>
            </w:r>
            <w:r>
              <w:rPr>
                <w:noProof/>
                <w:webHidden/>
              </w:rPr>
              <w:fldChar w:fldCharType="separate"/>
            </w:r>
            <w:r w:rsidR="007B4C25">
              <w:rPr>
                <w:noProof/>
                <w:webHidden/>
              </w:rPr>
              <w:t>120</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50" w:history="1">
            <w:r w:rsidR="007B4C25" w:rsidRPr="003F06D2">
              <w:rPr>
                <w:rStyle w:val="Hyperlink"/>
                <w:noProof/>
              </w:rPr>
              <w:t>7.3.3 Security between GTF Clients</w:t>
            </w:r>
            <w:r w:rsidR="007B4C25">
              <w:rPr>
                <w:noProof/>
                <w:webHidden/>
              </w:rPr>
              <w:tab/>
            </w:r>
            <w:r>
              <w:rPr>
                <w:noProof/>
                <w:webHidden/>
              </w:rPr>
              <w:fldChar w:fldCharType="begin"/>
            </w:r>
            <w:r w:rsidR="007B4C25">
              <w:rPr>
                <w:noProof/>
                <w:webHidden/>
              </w:rPr>
              <w:instrText xml:space="preserve"> PAGEREF _Toc228272650 \h </w:instrText>
            </w:r>
            <w:r>
              <w:rPr>
                <w:noProof/>
                <w:webHidden/>
              </w:rPr>
            </w:r>
            <w:r>
              <w:rPr>
                <w:noProof/>
                <w:webHidden/>
              </w:rPr>
              <w:fldChar w:fldCharType="separate"/>
            </w:r>
            <w:r w:rsidR="007B4C25">
              <w:rPr>
                <w:noProof/>
                <w:webHidden/>
              </w:rPr>
              <w:t>121</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51" w:history="1">
            <w:r w:rsidR="007B4C25" w:rsidRPr="003F06D2">
              <w:rPr>
                <w:rStyle w:val="Hyperlink"/>
              </w:rPr>
              <w:t>7.4</w:t>
            </w:r>
            <w:r w:rsidR="007B4C25">
              <w:rPr>
                <w:rFonts w:asciiTheme="minorHAnsi" w:eastAsiaTheme="minorEastAsia" w:hAnsiTheme="minorHAnsi" w:cstheme="minorBidi"/>
                <w:szCs w:val="22"/>
              </w:rPr>
              <w:tab/>
            </w:r>
            <w:r w:rsidR="007B4C25" w:rsidRPr="003F06D2">
              <w:rPr>
                <w:rStyle w:val="Hyperlink"/>
              </w:rPr>
              <w:t>Dealing with Various Attack Scenarios</w:t>
            </w:r>
            <w:r w:rsidR="007B4C25">
              <w:rPr>
                <w:webHidden/>
              </w:rPr>
              <w:tab/>
            </w:r>
            <w:r>
              <w:rPr>
                <w:webHidden/>
              </w:rPr>
              <w:fldChar w:fldCharType="begin"/>
            </w:r>
            <w:r w:rsidR="007B4C25">
              <w:rPr>
                <w:webHidden/>
              </w:rPr>
              <w:instrText xml:space="preserve"> PAGEREF _Toc228272651 \h </w:instrText>
            </w:r>
            <w:r>
              <w:rPr>
                <w:webHidden/>
              </w:rPr>
            </w:r>
            <w:r>
              <w:rPr>
                <w:webHidden/>
              </w:rPr>
              <w:fldChar w:fldCharType="separate"/>
            </w:r>
            <w:r w:rsidR="007B4C25">
              <w:rPr>
                <w:webHidden/>
              </w:rPr>
              <w:t>123</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52" w:history="1">
            <w:r w:rsidR="007B4C25" w:rsidRPr="003F06D2">
              <w:rPr>
                <w:rStyle w:val="Hyperlink"/>
                <w:noProof/>
              </w:rPr>
              <w:t>7.4.1 Man-in-the-middle Attacks</w:t>
            </w:r>
            <w:r w:rsidR="007B4C25">
              <w:rPr>
                <w:noProof/>
                <w:webHidden/>
              </w:rPr>
              <w:tab/>
            </w:r>
            <w:r>
              <w:rPr>
                <w:noProof/>
                <w:webHidden/>
              </w:rPr>
              <w:fldChar w:fldCharType="begin"/>
            </w:r>
            <w:r w:rsidR="007B4C25">
              <w:rPr>
                <w:noProof/>
                <w:webHidden/>
              </w:rPr>
              <w:instrText xml:space="preserve"> PAGEREF _Toc228272652 \h </w:instrText>
            </w:r>
            <w:r>
              <w:rPr>
                <w:noProof/>
                <w:webHidden/>
              </w:rPr>
            </w:r>
            <w:r>
              <w:rPr>
                <w:noProof/>
                <w:webHidden/>
              </w:rPr>
              <w:fldChar w:fldCharType="separate"/>
            </w:r>
            <w:r w:rsidR="007B4C25">
              <w:rPr>
                <w:noProof/>
                <w:webHidden/>
              </w:rPr>
              <w:t>123</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53" w:history="1">
            <w:r w:rsidR="007B4C25" w:rsidRPr="003F06D2">
              <w:rPr>
                <w:rStyle w:val="Hyperlink"/>
                <w:noProof/>
              </w:rPr>
              <w:t>7.4.2 Replay Attacks</w:t>
            </w:r>
            <w:r w:rsidR="007B4C25">
              <w:rPr>
                <w:noProof/>
                <w:webHidden/>
              </w:rPr>
              <w:tab/>
            </w:r>
            <w:r>
              <w:rPr>
                <w:noProof/>
                <w:webHidden/>
              </w:rPr>
              <w:fldChar w:fldCharType="begin"/>
            </w:r>
            <w:r w:rsidR="007B4C25">
              <w:rPr>
                <w:noProof/>
                <w:webHidden/>
              </w:rPr>
              <w:instrText xml:space="preserve"> PAGEREF _Toc228272653 \h </w:instrText>
            </w:r>
            <w:r>
              <w:rPr>
                <w:noProof/>
                <w:webHidden/>
              </w:rPr>
            </w:r>
            <w:r>
              <w:rPr>
                <w:noProof/>
                <w:webHidden/>
              </w:rPr>
              <w:fldChar w:fldCharType="separate"/>
            </w:r>
            <w:r w:rsidR="007B4C25">
              <w:rPr>
                <w:noProof/>
                <w:webHidden/>
              </w:rPr>
              <w:t>124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54" w:history="1">
            <w:r w:rsidR="007B4C25" w:rsidRPr="003F06D2">
              <w:rPr>
                <w:rStyle w:val="Hyperlink"/>
                <w:noProof/>
              </w:rPr>
              <w:t>7.4.3 Denial of Service Attacks</w:t>
            </w:r>
            <w:r w:rsidR="007B4C25">
              <w:rPr>
                <w:noProof/>
                <w:webHidden/>
              </w:rPr>
              <w:tab/>
            </w:r>
            <w:r>
              <w:rPr>
                <w:noProof/>
                <w:webHidden/>
              </w:rPr>
              <w:fldChar w:fldCharType="begin"/>
            </w:r>
            <w:r w:rsidR="007B4C25">
              <w:rPr>
                <w:noProof/>
                <w:webHidden/>
              </w:rPr>
              <w:instrText xml:space="preserve"> PAGEREF _Toc228272654 \h </w:instrText>
            </w:r>
            <w:r>
              <w:rPr>
                <w:noProof/>
                <w:webHidden/>
              </w:rPr>
            </w:r>
            <w:r>
              <w:rPr>
                <w:noProof/>
                <w:webHidden/>
              </w:rPr>
              <w:fldChar w:fldCharType="separate"/>
            </w:r>
            <w:r w:rsidR="007B4C25">
              <w:rPr>
                <w:noProof/>
                <w:webHidden/>
              </w:rPr>
              <w:t>124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55" w:history="1">
            <w:r w:rsidR="007B4C25" w:rsidRPr="003F06D2">
              <w:rPr>
                <w:rStyle w:val="Hyperlink"/>
                <w:noProof/>
              </w:rPr>
              <w:t>7.4.4 Non-Repudiation</w:t>
            </w:r>
            <w:r w:rsidR="007B4C25">
              <w:rPr>
                <w:noProof/>
                <w:webHidden/>
              </w:rPr>
              <w:tab/>
            </w:r>
            <w:r>
              <w:rPr>
                <w:noProof/>
                <w:webHidden/>
              </w:rPr>
              <w:fldChar w:fldCharType="begin"/>
            </w:r>
            <w:r w:rsidR="007B4C25">
              <w:rPr>
                <w:noProof/>
                <w:webHidden/>
              </w:rPr>
              <w:instrText xml:space="preserve"> PAGEREF _Toc228272655 \h </w:instrText>
            </w:r>
            <w:r>
              <w:rPr>
                <w:noProof/>
                <w:webHidden/>
              </w:rPr>
            </w:r>
            <w:r>
              <w:rPr>
                <w:noProof/>
                <w:webHidden/>
              </w:rPr>
              <w:fldChar w:fldCharType="separate"/>
            </w:r>
            <w:r w:rsidR="007B4C25">
              <w:rPr>
                <w:noProof/>
                <w:webHidden/>
              </w:rPr>
              <w:t>125</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56" w:history="1">
            <w:r w:rsidR="007B4C25" w:rsidRPr="003F06D2">
              <w:rPr>
                <w:rStyle w:val="Hyperlink"/>
              </w:rPr>
              <w:t>7.5</w:t>
            </w:r>
            <w:r w:rsidR="007B4C25">
              <w:rPr>
                <w:rFonts w:asciiTheme="minorHAnsi" w:eastAsiaTheme="minorEastAsia" w:hAnsiTheme="minorHAnsi" w:cstheme="minorBidi"/>
                <w:szCs w:val="22"/>
              </w:rPr>
              <w:tab/>
            </w:r>
            <w:r w:rsidR="007B4C25" w:rsidRPr="003F06D2">
              <w:rPr>
                <w:rStyle w:val="Hyperlink"/>
              </w:rPr>
              <w:t>Summary</w:t>
            </w:r>
            <w:r w:rsidR="007B4C25">
              <w:rPr>
                <w:webHidden/>
              </w:rPr>
              <w:tab/>
            </w:r>
            <w:r>
              <w:rPr>
                <w:webHidden/>
              </w:rPr>
              <w:fldChar w:fldCharType="begin"/>
            </w:r>
            <w:r w:rsidR="007B4C25">
              <w:rPr>
                <w:webHidden/>
              </w:rPr>
              <w:instrText xml:space="preserve"> PAGEREF _Toc228272656 \h </w:instrText>
            </w:r>
            <w:r>
              <w:rPr>
                <w:webHidden/>
              </w:rPr>
            </w:r>
            <w:r>
              <w:rPr>
                <w:webHidden/>
              </w:rPr>
              <w:fldChar w:fldCharType="separate"/>
            </w:r>
            <w:r w:rsidR="007B4C25">
              <w:rPr>
                <w:webHidden/>
              </w:rPr>
              <w:t>125</w:t>
            </w:r>
            <w:r>
              <w:rPr>
                <w:webHidden/>
              </w:rPr>
              <w:fldChar w:fldCharType="end"/>
            </w:r>
          </w:hyperlink>
        </w:p>
        <w:p w:rsidR="007B4C25" w:rsidRDefault="0033544C" w:rsidP="007B4C25">
          <w:pPr>
            <w:pStyle w:val="TOC1"/>
            <w:rPr>
              <w:rFonts w:asciiTheme="minorHAnsi" w:eastAsiaTheme="minorEastAsia" w:hAnsiTheme="minorHAnsi" w:cstheme="minorBidi"/>
              <w:sz w:val="22"/>
              <w:szCs w:val="22"/>
            </w:rPr>
          </w:pPr>
          <w:hyperlink w:anchor="_Toc228272657" w:history="1">
            <w:r w:rsidR="007B4C25" w:rsidRPr="003F06D2">
              <w:rPr>
                <w:rStyle w:val="Hyperlink"/>
              </w:rPr>
              <w:t>Performance Evaluation</w:t>
            </w:r>
            <w:r w:rsidR="007B4C25">
              <w:rPr>
                <w:webHidden/>
              </w:rPr>
              <w:tab/>
            </w:r>
            <w:r>
              <w:rPr>
                <w:webHidden/>
              </w:rPr>
              <w:fldChar w:fldCharType="begin"/>
            </w:r>
            <w:r w:rsidR="007B4C25">
              <w:rPr>
                <w:webHidden/>
              </w:rPr>
              <w:instrText xml:space="preserve"> PAGEREF _Toc228272657 \h </w:instrText>
            </w:r>
            <w:r>
              <w:rPr>
                <w:webHidden/>
              </w:rPr>
            </w:r>
            <w:r>
              <w:rPr>
                <w:webHidden/>
              </w:rPr>
              <w:fldChar w:fldCharType="separate"/>
            </w:r>
            <w:r w:rsidR="007B4C25">
              <w:rPr>
                <w:webHidden/>
              </w:rPr>
              <w:t>126</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58" w:history="1">
            <w:r w:rsidR="007B4C25" w:rsidRPr="003F06D2">
              <w:rPr>
                <w:rStyle w:val="Hyperlink"/>
              </w:rPr>
              <w:t>8.1</w:t>
            </w:r>
            <w:r w:rsidR="007B4C25">
              <w:rPr>
                <w:rFonts w:asciiTheme="minorHAnsi" w:eastAsiaTheme="minorEastAsia" w:hAnsiTheme="minorHAnsi" w:cstheme="minorBidi"/>
                <w:szCs w:val="22"/>
              </w:rPr>
              <w:tab/>
            </w:r>
            <w:r w:rsidR="007B4C25" w:rsidRPr="003F06D2">
              <w:rPr>
                <w:rStyle w:val="Hyperlink"/>
              </w:rPr>
              <w:t>Introduction</w:t>
            </w:r>
            <w:r w:rsidR="007B4C25">
              <w:rPr>
                <w:webHidden/>
              </w:rPr>
              <w:tab/>
            </w:r>
            <w:r>
              <w:rPr>
                <w:webHidden/>
              </w:rPr>
              <w:fldChar w:fldCharType="begin"/>
            </w:r>
            <w:r w:rsidR="007B4C25">
              <w:rPr>
                <w:webHidden/>
              </w:rPr>
              <w:instrText xml:space="preserve"> PAGEREF _Toc228272658 \h </w:instrText>
            </w:r>
            <w:r>
              <w:rPr>
                <w:webHidden/>
              </w:rPr>
            </w:r>
            <w:r>
              <w:rPr>
                <w:webHidden/>
              </w:rPr>
              <w:fldChar w:fldCharType="separate"/>
            </w:r>
            <w:r w:rsidR="007B4C25">
              <w:rPr>
                <w:webHidden/>
              </w:rPr>
              <w:t>126</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59" w:history="1">
            <w:r w:rsidR="007B4C25" w:rsidRPr="003F06D2">
              <w:rPr>
                <w:rStyle w:val="Hyperlink"/>
              </w:rPr>
              <w:t>8.2</w:t>
            </w:r>
            <w:r w:rsidR="007B4C25">
              <w:rPr>
                <w:rFonts w:asciiTheme="minorHAnsi" w:eastAsiaTheme="minorEastAsia" w:hAnsiTheme="minorHAnsi" w:cstheme="minorBidi"/>
                <w:szCs w:val="22"/>
              </w:rPr>
              <w:tab/>
            </w:r>
            <w:r w:rsidR="007B4C25" w:rsidRPr="003F06D2">
              <w:rPr>
                <w:rStyle w:val="Hyperlink"/>
              </w:rPr>
              <w:t>PTCP Architecture</w:t>
            </w:r>
            <w:r w:rsidR="007B4C25">
              <w:rPr>
                <w:webHidden/>
              </w:rPr>
              <w:tab/>
            </w:r>
            <w:r>
              <w:rPr>
                <w:webHidden/>
              </w:rPr>
              <w:fldChar w:fldCharType="begin"/>
            </w:r>
            <w:r w:rsidR="007B4C25">
              <w:rPr>
                <w:webHidden/>
              </w:rPr>
              <w:instrText xml:space="preserve"> PAGEREF _Toc228272659 \h </w:instrText>
            </w:r>
            <w:r>
              <w:rPr>
                <w:webHidden/>
              </w:rPr>
            </w:r>
            <w:r>
              <w:rPr>
                <w:webHidden/>
              </w:rPr>
              <w:fldChar w:fldCharType="separate"/>
            </w:r>
            <w:r w:rsidR="007B4C25">
              <w:rPr>
                <w:webHidden/>
              </w:rPr>
              <w:t>129</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60" w:history="1">
            <w:r w:rsidR="007B4C25" w:rsidRPr="003F06D2">
              <w:rPr>
                <w:rStyle w:val="Hyperlink"/>
              </w:rPr>
              <w:t>8.3</w:t>
            </w:r>
            <w:r w:rsidR="007B4C25">
              <w:rPr>
                <w:rFonts w:asciiTheme="minorHAnsi" w:eastAsiaTheme="minorEastAsia" w:hAnsiTheme="minorHAnsi" w:cstheme="minorBidi"/>
                <w:szCs w:val="22"/>
              </w:rPr>
              <w:tab/>
            </w:r>
            <w:r w:rsidR="007B4C25" w:rsidRPr="003F06D2">
              <w:rPr>
                <w:rStyle w:val="Hyperlink"/>
              </w:rPr>
              <w:t>LAN Test</w:t>
            </w:r>
            <w:r w:rsidR="007B4C25">
              <w:rPr>
                <w:webHidden/>
              </w:rPr>
              <w:tab/>
            </w:r>
            <w:r>
              <w:rPr>
                <w:webHidden/>
              </w:rPr>
              <w:fldChar w:fldCharType="begin"/>
            </w:r>
            <w:r w:rsidR="007B4C25">
              <w:rPr>
                <w:webHidden/>
              </w:rPr>
              <w:instrText xml:space="preserve"> PAGEREF _Toc228272660 \h </w:instrText>
            </w:r>
            <w:r>
              <w:rPr>
                <w:webHidden/>
              </w:rPr>
            </w:r>
            <w:r>
              <w:rPr>
                <w:webHidden/>
              </w:rPr>
              <w:fldChar w:fldCharType="separate"/>
            </w:r>
            <w:r w:rsidR="007B4C25">
              <w:rPr>
                <w:webHidden/>
              </w:rPr>
              <w:t>130</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61" w:history="1">
            <w:r w:rsidR="007B4C25" w:rsidRPr="003F06D2">
              <w:rPr>
                <w:rStyle w:val="Hyperlink"/>
                <w:noProof/>
              </w:rPr>
              <w:t>8.3.1 Scenario I: Testbed</w:t>
            </w:r>
            <w:r w:rsidR="007B4C25">
              <w:rPr>
                <w:noProof/>
                <w:webHidden/>
              </w:rPr>
              <w:tab/>
            </w:r>
            <w:r>
              <w:rPr>
                <w:noProof/>
                <w:webHidden/>
              </w:rPr>
              <w:fldChar w:fldCharType="begin"/>
            </w:r>
            <w:r w:rsidR="007B4C25">
              <w:rPr>
                <w:noProof/>
                <w:webHidden/>
              </w:rPr>
              <w:instrText xml:space="preserve"> PAGEREF _Toc228272661 \h </w:instrText>
            </w:r>
            <w:r>
              <w:rPr>
                <w:noProof/>
                <w:webHidden/>
              </w:rPr>
            </w:r>
            <w:r>
              <w:rPr>
                <w:noProof/>
                <w:webHidden/>
              </w:rPr>
              <w:fldChar w:fldCharType="separate"/>
            </w:r>
            <w:r w:rsidR="007B4C25">
              <w:rPr>
                <w:noProof/>
                <w:webHidden/>
              </w:rPr>
              <w:t>132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62" w:history="1">
            <w:r w:rsidR="007B4C25" w:rsidRPr="003F06D2">
              <w:rPr>
                <w:rStyle w:val="Hyperlink"/>
                <w:noProof/>
              </w:rPr>
              <w:t>8.3.2 Scenario I: LAN Test Result</w:t>
            </w:r>
            <w:r w:rsidR="007B4C25">
              <w:rPr>
                <w:noProof/>
                <w:webHidden/>
              </w:rPr>
              <w:tab/>
            </w:r>
            <w:r>
              <w:rPr>
                <w:noProof/>
                <w:webHidden/>
              </w:rPr>
              <w:fldChar w:fldCharType="begin"/>
            </w:r>
            <w:r w:rsidR="007B4C25">
              <w:rPr>
                <w:noProof/>
                <w:webHidden/>
              </w:rPr>
              <w:instrText xml:space="preserve"> PAGEREF _Toc228272662 \h </w:instrText>
            </w:r>
            <w:r>
              <w:rPr>
                <w:noProof/>
                <w:webHidden/>
              </w:rPr>
            </w:r>
            <w:r>
              <w:rPr>
                <w:noProof/>
                <w:webHidden/>
              </w:rPr>
              <w:fldChar w:fldCharType="separate"/>
            </w:r>
            <w:r w:rsidR="007B4C25">
              <w:rPr>
                <w:noProof/>
                <w:webHidden/>
              </w:rPr>
              <w:t>134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63" w:history="1">
            <w:r w:rsidR="007B4C25" w:rsidRPr="003F06D2">
              <w:rPr>
                <w:rStyle w:val="Hyperlink"/>
                <w:noProof/>
              </w:rPr>
              <w:t>8.3.3 Overhead</w:t>
            </w:r>
            <w:r w:rsidR="007B4C25">
              <w:rPr>
                <w:noProof/>
                <w:webHidden/>
              </w:rPr>
              <w:tab/>
            </w:r>
            <w:r>
              <w:rPr>
                <w:noProof/>
                <w:webHidden/>
              </w:rPr>
              <w:fldChar w:fldCharType="begin"/>
            </w:r>
            <w:r w:rsidR="007B4C25">
              <w:rPr>
                <w:noProof/>
                <w:webHidden/>
              </w:rPr>
              <w:instrText xml:space="preserve"> PAGEREF _Toc228272663 \h </w:instrText>
            </w:r>
            <w:r>
              <w:rPr>
                <w:noProof/>
                <w:webHidden/>
              </w:rPr>
            </w:r>
            <w:r>
              <w:rPr>
                <w:noProof/>
                <w:webHidden/>
              </w:rPr>
              <w:fldChar w:fldCharType="separate"/>
            </w:r>
            <w:r w:rsidR="007B4C25">
              <w:rPr>
                <w:noProof/>
                <w:webHidden/>
              </w:rPr>
              <w:t>137</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64" w:history="1">
            <w:r w:rsidR="007B4C25" w:rsidRPr="003F06D2">
              <w:rPr>
                <w:rStyle w:val="Hyperlink"/>
              </w:rPr>
              <w:t>8.4</w:t>
            </w:r>
            <w:r w:rsidR="007B4C25">
              <w:rPr>
                <w:rFonts w:asciiTheme="minorHAnsi" w:eastAsiaTheme="minorEastAsia" w:hAnsiTheme="minorHAnsi" w:cstheme="minorBidi"/>
                <w:szCs w:val="22"/>
              </w:rPr>
              <w:tab/>
            </w:r>
            <w:r w:rsidR="007B4C25" w:rsidRPr="003F06D2">
              <w:rPr>
                <w:rStyle w:val="Hyperlink"/>
              </w:rPr>
              <w:t>Continental WAN Test</w:t>
            </w:r>
            <w:r w:rsidR="007B4C25">
              <w:rPr>
                <w:webHidden/>
              </w:rPr>
              <w:tab/>
            </w:r>
            <w:r>
              <w:rPr>
                <w:webHidden/>
              </w:rPr>
              <w:fldChar w:fldCharType="begin"/>
            </w:r>
            <w:r w:rsidR="007B4C25">
              <w:rPr>
                <w:webHidden/>
              </w:rPr>
              <w:instrText xml:space="preserve"> PAGEREF _Toc228272664 \h </w:instrText>
            </w:r>
            <w:r>
              <w:rPr>
                <w:webHidden/>
              </w:rPr>
            </w:r>
            <w:r>
              <w:rPr>
                <w:webHidden/>
              </w:rPr>
              <w:fldChar w:fldCharType="separate"/>
            </w:r>
            <w:r w:rsidR="007B4C25">
              <w:rPr>
                <w:webHidden/>
              </w:rPr>
              <w:t>141</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65" w:history="1">
            <w:r w:rsidR="007B4C25" w:rsidRPr="003F06D2">
              <w:rPr>
                <w:rStyle w:val="Hyperlink"/>
                <w:noProof/>
              </w:rPr>
              <w:t>8.4.1 Scenario II: Testbed</w:t>
            </w:r>
            <w:r w:rsidR="007B4C25">
              <w:rPr>
                <w:noProof/>
                <w:webHidden/>
              </w:rPr>
              <w:tab/>
            </w:r>
            <w:r>
              <w:rPr>
                <w:noProof/>
                <w:webHidden/>
              </w:rPr>
              <w:fldChar w:fldCharType="begin"/>
            </w:r>
            <w:r w:rsidR="007B4C25">
              <w:rPr>
                <w:noProof/>
                <w:webHidden/>
              </w:rPr>
              <w:instrText xml:space="preserve"> PAGEREF _Toc228272665 \h </w:instrText>
            </w:r>
            <w:r>
              <w:rPr>
                <w:noProof/>
                <w:webHidden/>
              </w:rPr>
            </w:r>
            <w:r>
              <w:rPr>
                <w:noProof/>
                <w:webHidden/>
              </w:rPr>
              <w:fldChar w:fldCharType="separate"/>
            </w:r>
            <w:r w:rsidR="007B4C25">
              <w:rPr>
                <w:noProof/>
                <w:webHidden/>
              </w:rPr>
              <w:t>142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66" w:history="1">
            <w:r w:rsidR="007B4C25" w:rsidRPr="003F06D2">
              <w:rPr>
                <w:rStyle w:val="Hyperlink"/>
                <w:noProof/>
              </w:rPr>
              <w:t>8.4.2 Scenario II: Test Result</w:t>
            </w:r>
            <w:r w:rsidR="007B4C25">
              <w:rPr>
                <w:noProof/>
                <w:webHidden/>
              </w:rPr>
              <w:tab/>
            </w:r>
            <w:r>
              <w:rPr>
                <w:noProof/>
                <w:webHidden/>
              </w:rPr>
              <w:fldChar w:fldCharType="begin"/>
            </w:r>
            <w:r w:rsidR="007B4C25">
              <w:rPr>
                <w:noProof/>
                <w:webHidden/>
              </w:rPr>
              <w:instrText xml:space="preserve"> PAGEREF _Toc228272666 \h </w:instrText>
            </w:r>
            <w:r>
              <w:rPr>
                <w:noProof/>
                <w:webHidden/>
              </w:rPr>
            </w:r>
            <w:r>
              <w:rPr>
                <w:noProof/>
                <w:webHidden/>
              </w:rPr>
              <w:fldChar w:fldCharType="separate"/>
            </w:r>
            <w:r w:rsidR="007B4C25">
              <w:rPr>
                <w:noProof/>
                <w:webHidden/>
              </w:rPr>
              <w:t>144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67" w:history="1">
            <w:r w:rsidR="007B4C25" w:rsidRPr="003F06D2">
              <w:rPr>
                <w:rStyle w:val="Hyperlink"/>
                <w:noProof/>
              </w:rPr>
              <w:t>8.4.3 Overhead</w:t>
            </w:r>
            <w:r w:rsidR="007B4C25">
              <w:rPr>
                <w:noProof/>
                <w:webHidden/>
              </w:rPr>
              <w:tab/>
            </w:r>
            <w:r>
              <w:rPr>
                <w:noProof/>
                <w:webHidden/>
              </w:rPr>
              <w:fldChar w:fldCharType="begin"/>
            </w:r>
            <w:r w:rsidR="007B4C25">
              <w:rPr>
                <w:noProof/>
                <w:webHidden/>
              </w:rPr>
              <w:instrText xml:space="preserve"> PAGEREF _Toc228272667 \h </w:instrText>
            </w:r>
            <w:r>
              <w:rPr>
                <w:noProof/>
                <w:webHidden/>
              </w:rPr>
            </w:r>
            <w:r>
              <w:rPr>
                <w:noProof/>
                <w:webHidden/>
              </w:rPr>
              <w:fldChar w:fldCharType="separate"/>
            </w:r>
            <w:r w:rsidR="007B4C25">
              <w:rPr>
                <w:noProof/>
                <w:webHidden/>
              </w:rPr>
              <w:t>148</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68" w:history="1">
            <w:r w:rsidR="007B4C25" w:rsidRPr="003F06D2">
              <w:rPr>
                <w:rStyle w:val="Hyperlink"/>
              </w:rPr>
              <w:t>8.5</w:t>
            </w:r>
            <w:r w:rsidR="007B4C25">
              <w:rPr>
                <w:rFonts w:asciiTheme="minorHAnsi" w:eastAsiaTheme="minorEastAsia" w:hAnsiTheme="minorHAnsi" w:cstheme="minorBidi"/>
                <w:szCs w:val="22"/>
              </w:rPr>
              <w:tab/>
            </w:r>
            <w:r w:rsidR="007B4C25" w:rsidRPr="003F06D2">
              <w:rPr>
                <w:rStyle w:val="Hyperlink"/>
              </w:rPr>
              <w:t>Multi-nodes</w:t>
            </w:r>
            <w:r w:rsidR="007B4C25">
              <w:rPr>
                <w:webHidden/>
              </w:rPr>
              <w:tab/>
            </w:r>
            <w:r>
              <w:rPr>
                <w:webHidden/>
              </w:rPr>
              <w:fldChar w:fldCharType="begin"/>
            </w:r>
            <w:r w:rsidR="007B4C25">
              <w:rPr>
                <w:webHidden/>
              </w:rPr>
              <w:instrText xml:space="preserve"> PAGEREF _Toc228272668 \h </w:instrText>
            </w:r>
            <w:r>
              <w:rPr>
                <w:webHidden/>
              </w:rPr>
            </w:r>
            <w:r>
              <w:rPr>
                <w:webHidden/>
              </w:rPr>
              <w:fldChar w:fldCharType="separate"/>
            </w:r>
            <w:r w:rsidR="007B4C25">
              <w:rPr>
                <w:webHidden/>
              </w:rPr>
              <w:t>152</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69" w:history="1">
            <w:r w:rsidR="007B4C25" w:rsidRPr="003F06D2">
              <w:rPr>
                <w:rStyle w:val="Hyperlink"/>
              </w:rPr>
              <w:t>8.6</w:t>
            </w:r>
            <w:r w:rsidR="007B4C25">
              <w:rPr>
                <w:rFonts w:asciiTheme="minorHAnsi" w:eastAsiaTheme="minorEastAsia" w:hAnsiTheme="minorHAnsi" w:cstheme="minorBidi"/>
                <w:szCs w:val="22"/>
              </w:rPr>
              <w:tab/>
            </w:r>
            <w:r w:rsidR="007B4C25" w:rsidRPr="003F06D2">
              <w:rPr>
                <w:rStyle w:val="Hyperlink"/>
              </w:rPr>
              <w:t>Summary</w:t>
            </w:r>
            <w:r w:rsidR="007B4C25">
              <w:rPr>
                <w:webHidden/>
              </w:rPr>
              <w:tab/>
            </w:r>
            <w:r>
              <w:rPr>
                <w:webHidden/>
              </w:rPr>
              <w:fldChar w:fldCharType="begin"/>
            </w:r>
            <w:r w:rsidR="007B4C25">
              <w:rPr>
                <w:webHidden/>
              </w:rPr>
              <w:instrText xml:space="preserve"> PAGEREF _Toc228272669 \h </w:instrText>
            </w:r>
            <w:r>
              <w:rPr>
                <w:webHidden/>
              </w:rPr>
            </w:r>
            <w:r>
              <w:rPr>
                <w:webHidden/>
              </w:rPr>
              <w:fldChar w:fldCharType="separate"/>
            </w:r>
            <w:r w:rsidR="007B4C25">
              <w:rPr>
                <w:webHidden/>
              </w:rPr>
              <w:t>159</w:t>
            </w:r>
            <w:r>
              <w:rPr>
                <w:webHidden/>
              </w:rPr>
              <w:fldChar w:fldCharType="end"/>
            </w:r>
          </w:hyperlink>
        </w:p>
        <w:p w:rsidR="007B4C25" w:rsidRDefault="0033544C" w:rsidP="007B4C25">
          <w:pPr>
            <w:pStyle w:val="TOC1"/>
            <w:rPr>
              <w:rFonts w:asciiTheme="minorHAnsi" w:eastAsiaTheme="minorEastAsia" w:hAnsiTheme="minorHAnsi" w:cstheme="minorBidi"/>
              <w:sz w:val="22"/>
              <w:szCs w:val="22"/>
            </w:rPr>
          </w:pPr>
          <w:hyperlink w:anchor="_Toc228272670" w:history="1">
            <w:r w:rsidR="007B4C25" w:rsidRPr="003F06D2">
              <w:rPr>
                <w:rStyle w:val="Hyperlink"/>
              </w:rPr>
              <w:t>Conclusions and Future Work</w:t>
            </w:r>
            <w:r w:rsidR="007B4C25">
              <w:rPr>
                <w:webHidden/>
              </w:rPr>
              <w:tab/>
            </w:r>
            <w:r>
              <w:rPr>
                <w:webHidden/>
              </w:rPr>
              <w:fldChar w:fldCharType="begin"/>
            </w:r>
            <w:r w:rsidR="007B4C25">
              <w:rPr>
                <w:webHidden/>
              </w:rPr>
              <w:instrText xml:space="preserve"> PAGEREF _Toc228272670 \h </w:instrText>
            </w:r>
            <w:r>
              <w:rPr>
                <w:webHidden/>
              </w:rPr>
            </w:r>
            <w:r>
              <w:rPr>
                <w:webHidden/>
              </w:rPr>
              <w:fldChar w:fldCharType="separate"/>
            </w:r>
            <w:r w:rsidR="007B4C25">
              <w:rPr>
                <w:webHidden/>
              </w:rPr>
              <w:t>160</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71" w:history="1">
            <w:r w:rsidR="007B4C25" w:rsidRPr="003F06D2">
              <w:rPr>
                <w:rStyle w:val="Hyperlink"/>
              </w:rPr>
              <w:t>9.1</w:t>
            </w:r>
            <w:r w:rsidR="007B4C25">
              <w:rPr>
                <w:rFonts w:asciiTheme="minorHAnsi" w:eastAsiaTheme="minorEastAsia" w:hAnsiTheme="minorHAnsi" w:cstheme="minorBidi"/>
                <w:szCs w:val="22"/>
              </w:rPr>
              <w:tab/>
            </w:r>
            <w:r w:rsidR="007B4C25" w:rsidRPr="003F06D2">
              <w:rPr>
                <w:rStyle w:val="Hyperlink"/>
              </w:rPr>
              <w:t>Conclusion</w:t>
            </w:r>
            <w:r w:rsidR="007B4C25">
              <w:rPr>
                <w:webHidden/>
              </w:rPr>
              <w:tab/>
            </w:r>
            <w:r>
              <w:rPr>
                <w:webHidden/>
              </w:rPr>
              <w:fldChar w:fldCharType="begin"/>
            </w:r>
            <w:r w:rsidR="007B4C25">
              <w:rPr>
                <w:webHidden/>
              </w:rPr>
              <w:instrText xml:space="preserve"> PAGEREF _Toc228272671 \h </w:instrText>
            </w:r>
            <w:r>
              <w:rPr>
                <w:webHidden/>
              </w:rPr>
            </w:r>
            <w:r>
              <w:rPr>
                <w:webHidden/>
              </w:rPr>
              <w:fldChar w:fldCharType="separate"/>
            </w:r>
            <w:r w:rsidR="007B4C25">
              <w:rPr>
                <w:webHidden/>
              </w:rPr>
              <w:t>160</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72" w:history="1">
            <w:r w:rsidR="007B4C25" w:rsidRPr="003F06D2">
              <w:rPr>
                <w:rStyle w:val="Hyperlink"/>
              </w:rPr>
              <w:t>9.2</w:t>
            </w:r>
            <w:r w:rsidR="007B4C25">
              <w:rPr>
                <w:rFonts w:asciiTheme="minorHAnsi" w:eastAsiaTheme="minorEastAsia" w:hAnsiTheme="minorHAnsi" w:cstheme="minorBidi"/>
                <w:szCs w:val="22"/>
              </w:rPr>
              <w:tab/>
            </w:r>
            <w:r w:rsidR="007B4C25" w:rsidRPr="003F06D2">
              <w:rPr>
                <w:rStyle w:val="Hyperlink"/>
              </w:rPr>
              <w:t>Summary of Answers for Research Questions</w:t>
            </w:r>
            <w:r w:rsidR="007B4C25">
              <w:rPr>
                <w:webHidden/>
              </w:rPr>
              <w:tab/>
            </w:r>
            <w:r>
              <w:rPr>
                <w:webHidden/>
              </w:rPr>
              <w:fldChar w:fldCharType="begin"/>
            </w:r>
            <w:r w:rsidR="007B4C25">
              <w:rPr>
                <w:webHidden/>
              </w:rPr>
              <w:instrText xml:space="preserve"> PAGEREF _Toc228272672 \h </w:instrText>
            </w:r>
            <w:r>
              <w:rPr>
                <w:webHidden/>
              </w:rPr>
            </w:r>
            <w:r>
              <w:rPr>
                <w:webHidden/>
              </w:rPr>
              <w:fldChar w:fldCharType="separate"/>
            </w:r>
            <w:r w:rsidR="007B4C25">
              <w:rPr>
                <w:webHidden/>
              </w:rPr>
              <w:t>161</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73" w:history="1">
            <w:r w:rsidR="007B4C25" w:rsidRPr="003F06D2">
              <w:rPr>
                <w:rStyle w:val="Hyperlink"/>
                <w:noProof/>
              </w:rPr>
              <w:t>9.2.1 How can we build a peer-to-peer data transfer mechanism which utilizes SOA for scientific community? Which one of available peer-to-peer system is best for this purpose and what type of modifications and new features are needed to be added to it?</w:t>
            </w:r>
            <w:r w:rsidR="007B4C25">
              <w:rPr>
                <w:noProof/>
                <w:webHidden/>
              </w:rPr>
              <w:tab/>
            </w:r>
            <w:r>
              <w:rPr>
                <w:noProof/>
                <w:webHidden/>
              </w:rPr>
              <w:fldChar w:fldCharType="begin"/>
            </w:r>
            <w:r w:rsidR="007B4C25">
              <w:rPr>
                <w:noProof/>
                <w:webHidden/>
              </w:rPr>
              <w:instrText xml:space="preserve"> PAGEREF _Toc228272673 \h </w:instrText>
            </w:r>
            <w:r>
              <w:rPr>
                <w:noProof/>
                <w:webHidden/>
              </w:rPr>
            </w:r>
            <w:r>
              <w:rPr>
                <w:noProof/>
                <w:webHidden/>
              </w:rPr>
              <w:fldChar w:fldCharType="separate"/>
            </w:r>
            <w:r w:rsidR="007B4C25">
              <w:rPr>
                <w:noProof/>
                <w:webHidden/>
              </w:rPr>
              <w:t>162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74" w:history="1">
            <w:r w:rsidR="007B4C25" w:rsidRPr="003F06D2">
              <w:rPr>
                <w:rStyle w:val="Hyperlink"/>
                <w:noProof/>
              </w:rPr>
              <w:t>9.2.2 How can we provide a medium that allows participants to manage, share, discover, and download their contents and integrate it with data transfer mechanism?</w:t>
            </w:r>
            <w:r w:rsidR="007B4C25">
              <w:rPr>
                <w:noProof/>
                <w:webHidden/>
              </w:rPr>
              <w:tab/>
            </w:r>
            <w:r>
              <w:rPr>
                <w:noProof/>
                <w:webHidden/>
              </w:rPr>
              <w:fldChar w:fldCharType="begin"/>
            </w:r>
            <w:r w:rsidR="007B4C25">
              <w:rPr>
                <w:noProof/>
                <w:webHidden/>
              </w:rPr>
              <w:instrText xml:space="preserve"> PAGEREF _Toc228272674 \h </w:instrText>
            </w:r>
            <w:r>
              <w:rPr>
                <w:noProof/>
                <w:webHidden/>
              </w:rPr>
            </w:r>
            <w:r>
              <w:rPr>
                <w:noProof/>
                <w:webHidden/>
              </w:rPr>
              <w:fldChar w:fldCharType="separate"/>
            </w:r>
            <w:r w:rsidR="007B4C25">
              <w:rPr>
                <w:noProof/>
                <w:webHidden/>
              </w:rPr>
              <w:t>162</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75" w:history="1">
            <w:r w:rsidR="007B4C25" w:rsidRPr="003F06D2">
              <w:rPr>
                <w:rStyle w:val="Hyperlink"/>
                <w:noProof/>
              </w:rPr>
              <w:t>9.2.3 Is the data transfer mechanism scalable?</w:t>
            </w:r>
            <w:r w:rsidR="007B4C25">
              <w:rPr>
                <w:noProof/>
                <w:webHidden/>
              </w:rPr>
              <w:tab/>
            </w:r>
            <w:r>
              <w:rPr>
                <w:noProof/>
                <w:webHidden/>
              </w:rPr>
              <w:fldChar w:fldCharType="begin"/>
            </w:r>
            <w:r w:rsidR="007B4C25">
              <w:rPr>
                <w:noProof/>
                <w:webHidden/>
              </w:rPr>
              <w:instrText xml:space="preserve"> PAGEREF _Toc228272675 \h </w:instrText>
            </w:r>
            <w:r>
              <w:rPr>
                <w:noProof/>
                <w:webHidden/>
              </w:rPr>
            </w:r>
            <w:r>
              <w:rPr>
                <w:noProof/>
                <w:webHidden/>
              </w:rPr>
              <w:fldChar w:fldCharType="separate"/>
            </w:r>
            <w:r w:rsidR="007B4C25">
              <w:rPr>
                <w:noProof/>
                <w:webHidden/>
              </w:rPr>
              <w:t>163</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76" w:history="1">
            <w:r w:rsidR="007B4C25" w:rsidRPr="003F06D2">
              <w:rPr>
                <w:rStyle w:val="Hyperlink"/>
                <w:noProof/>
              </w:rPr>
              <w:t>9.2.4 How is the performance of data transfer mechanism and it is acceptable?</w:t>
            </w:r>
            <w:r w:rsidR="007B4C25">
              <w:rPr>
                <w:noProof/>
                <w:webHidden/>
              </w:rPr>
              <w:tab/>
            </w:r>
            <w:r>
              <w:rPr>
                <w:noProof/>
                <w:webHidden/>
              </w:rPr>
              <w:fldChar w:fldCharType="begin"/>
            </w:r>
            <w:r w:rsidR="007B4C25">
              <w:rPr>
                <w:noProof/>
                <w:webHidden/>
              </w:rPr>
              <w:instrText xml:space="preserve"> PAGEREF _Toc228272676 \h </w:instrText>
            </w:r>
            <w:r>
              <w:rPr>
                <w:noProof/>
                <w:webHidden/>
              </w:rPr>
            </w:r>
            <w:r>
              <w:rPr>
                <w:noProof/>
                <w:webHidden/>
              </w:rPr>
              <w:fldChar w:fldCharType="separate"/>
            </w:r>
            <w:r w:rsidR="007B4C25">
              <w:rPr>
                <w:noProof/>
                <w:webHidden/>
              </w:rPr>
              <w:t>164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77" w:history="1">
            <w:r w:rsidR="007B4C25" w:rsidRPr="003F06D2">
              <w:rPr>
                <w:rStyle w:val="Hyperlink"/>
                <w:noProof/>
              </w:rPr>
              <w:t>9.2.5 What is the overhead of this system and is it reasonable?</w:t>
            </w:r>
            <w:r w:rsidR="007B4C25">
              <w:rPr>
                <w:noProof/>
                <w:webHidden/>
              </w:rPr>
              <w:tab/>
            </w:r>
            <w:r>
              <w:rPr>
                <w:noProof/>
                <w:webHidden/>
              </w:rPr>
              <w:fldChar w:fldCharType="begin"/>
            </w:r>
            <w:r w:rsidR="007B4C25">
              <w:rPr>
                <w:noProof/>
                <w:webHidden/>
              </w:rPr>
              <w:instrText xml:space="preserve"> PAGEREF _Toc228272677 \h </w:instrText>
            </w:r>
            <w:r>
              <w:rPr>
                <w:noProof/>
                <w:webHidden/>
              </w:rPr>
            </w:r>
            <w:r>
              <w:rPr>
                <w:noProof/>
                <w:webHidden/>
              </w:rPr>
              <w:fldChar w:fldCharType="separate"/>
            </w:r>
            <w:r w:rsidR="007B4C25">
              <w:rPr>
                <w:noProof/>
                <w:webHidden/>
              </w:rPr>
              <w:t>164</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78" w:history="1">
            <w:r w:rsidR="007B4C25" w:rsidRPr="003F06D2">
              <w:rPr>
                <w:rStyle w:val="Hyperlink"/>
                <w:noProof/>
              </w:rPr>
              <w:t>9.2.6 How can we make it enough secure for scientific community as security is not a concern in peer-to-peer to networks for non-scientific community?</w:t>
            </w:r>
            <w:r w:rsidR="007B4C25">
              <w:rPr>
                <w:noProof/>
                <w:webHidden/>
              </w:rPr>
              <w:tab/>
            </w:r>
            <w:r>
              <w:rPr>
                <w:noProof/>
                <w:webHidden/>
              </w:rPr>
              <w:fldChar w:fldCharType="begin"/>
            </w:r>
            <w:r w:rsidR="007B4C25">
              <w:rPr>
                <w:noProof/>
                <w:webHidden/>
              </w:rPr>
              <w:instrText xml:space="preserve"> PAGEREF _Toc228272678 \h </w:instrText>
            </w:r>
            <w:r>
              <w:rPr>
                <w:noProof/>
                <w:webHidden/>
              </w:rPr>
            </w:r>
            <w:r>
              <w:rPr>
                <w:noProof/>
                <w:webHidden/>
              </w:rPr>
              <w:fldChar w:fldCharType="separate"/>
            </w:r>
            <w:r w:rsidR="007B4C25">
              <w:rPr>
                <w:noProof/>
                <w:webHidden/>
              </w:rPr>
              <w:t>165</w:t>
            </w:r>
            <w:r>
              <w:rPr>
                <w:noProof/>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79" w:history="1">
            <w:r w:rsidR="007B4C25" w:rsidRPr="003F06D2">
              <w:rPr>
                <w:rStyle w:val="Hyperlink"/>
              </w:rPr>
              <w:t>9.3</w:t>
            </w:r>
            <w:r w:rsidR="007B4C25">
              <w:rPr>
                <w:rFonts w:asciiTheme="minorHAnsi" w:eastAsiaTheme="minorEastAsia" w:hAnsiTheme="minorHAnsi" w:cstheme="minorBidi"/>
                <w:szCs w:val="22"/>
              </w:rPr>
              <w:tab/>
            </w:r>
            <w:r w:rsidR="007B4C25" w:rsidRPr="003F06D2">
              <w:rPr>
                <w:rStyle w:val="Hyperlink"/>
              </w:rPr>
              <w:t>Contributions</w:t>
            </w:r>
            <w:r w:rsidR="007B4C25">
              <w:rPr>
                <w:webHidden/>
              </w:rPr>
              <w:tab/>
            </w:r>
            <w:r>
              <w:rPr>
                <w:webHidden/>
              </w:rPr>
              <w:fldChar w:fldCharType="begin"/>
            </w:r>
            <w:r w:rsidR="007B4C25">
              <w:rPr>
                <w:webHidden/>
              </w:rPr>
              <w:instrText xml:space="preserve"> PAGEREF _Toc228272679 \h </w:instrText>
            </w:r>
            <w:r>
              <w:rPr>
                <w:webHidden/>
              </w:rPr>
            </w:r>
            <w:r>
              <w:rPr>
                <w:webHidden/>
              </w:rPr>
              <w:fldChar w:fldCharType="separate"/>
            </w:r>
            <w:r w:rsidR="007B4C25">
              <w:rPr>
                <w:webHidden/>
              </w:rPr>
              <w:t>165</w:t>
            </w:r>
            <w:r>
              <w:rPr>
                <w:webHidden/>
              </w:rPr>
              <w:fldChar w:fldCharType="end"/>
            </w:r>
          </w:hyperlink>
        </w:p>
        <w:p w:rsidR="007B4C25" w:rsidRDefault="0033544C" w:rsidP="007B4C25">
          <w:pPr>
            <w:pStyle w:val="TOC2"/>
            <w:spacing w:before="120" w:after="120"/>
            <w:rPr>
              <w:rFonts w:asciiTheme="minorHAnsi" w:eastAsiaTheme="minorEastAsia" w:hAnsiTheme="minorHAnsi" w:cstheme="minorBidi"/>
              <w:szCs w:val="22"/>
            </w:rPr>
          </w:pPr>
          <w:hyperlink w:anchor="_Toc228272680" w:history="1">
            <w:r w:rsidR="007B4C25" w:rsidRPr="003F06D2">
              <w:rPr>
                <w:rStyle w:val="Hyperlink"/>
              </w:rPr>
              <w:t>9.4</w:t>
            </w:r>
            <w:r w:rsidR="007B4C25">
              <w:rPr>
                <w:rFonts w:asciiTheme="minorHAnsi" w:eastAsiaTheme="minorEastAsia" w:hAnsiTheme="minorHAnsi" w:cstheme="minorBidi"/>
                <w:szCs w:val="22"/>
              </w:rPr>
              <w:tab/>
            </w:r>
            <w:r w:rsidR="007B4C25" w:rsidRPr="003F06D2">
              <w:rPr>
                <w:rStyle w:val="Hyperlink"/>
              </w:rPr>
              <w:t>Limitations and Future Research Direction</w:t>
            </w:r>
            <w:r w:rsidR="007B4C25">
              <w:rPr>
                <w:webHidden/>
              </w:rPr>
              <w:tab/>
            </w:r>
            <w:r>
              <w:rPr>
                <w:webHidden/>
              </w:rPr>
              <w:fldChar w:fldCharType="begin"/>
            </w:r>
            <w:r w:rsidR="007B4C25">
              <w:rPr>
                <w:webHidden/>
              </w:rPr>
              <w:instrText xml:space="preserve"> PAGEREF _Toc228272680 \h </w:instrText>
            </w:r>
            <w:r>
              <w:rPr>
                <w:webHidden/>
              </w:rPr>
            </w:r>
            <w:r>
              <w:rPr>
                <w:webHidden/>
              </w:rPr>
              <w:fldChar w:fldCharType="separate"/>
            </w:r>
            <w:r w:rsidR="007B4C25">
              <w:rPr>
                <w:webHidden/>
              </w:rPr>
              <w:t>167</w:t>
            </w:r>
            <w:r>
              <w:rPr>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81" w:history="1">
            <w:r w:rsidR="007B4C25" w:rsidRPr="003F06D2">
              <w:rPr>
                <w:rStyle w:val="Hyperlink"/>
                <w:noProof/>
              </w:rPr>
              <w:t>9.4.1 Data Transfer Component</w:t>
            </w:r>
            <w:r w:rsidR="007B4C25">
              <w:rPr>
                <w:noProof/>
                <w:webHidden/>
              </w:rPr>
              <w:tab/>
            </w:r>
            <w:r>
              <w:rPr>
                <w:noProof/>
                <w:webHidden/>
              </w:rPr>
              <w:fldChar w:fldCharType="begin"/>
            </w:r>
            <w:r w:rsidR="007B4C25">
              <w:rPr>
                <w:noProof/>
                <w:webHidden/>
              </w:rPr>
              <w:instrText xml:space="preserve"> PAGEREF _Toc228272681 \h </w:instrText>
            </w:r>
            <w:r>
              <w:rPr>
                <w:noProof/>
                <w:webHidden/>
              </w:rPr>
            </w:r>
            <w:r>
              <w:rPr>
                <w:noProof/>
                <w:webHidden/>
              </w:rPr>
              <w:fldChar w:fldCharType="separate"/>
            </w:r>
            <w:r w:rsidR="007B4C25">
              <w:rPr>
                <w:noProof/>
                <w:webHidden/>
              </w:rPr>
              <w:t>167</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82" w:history="1">
            <w:r w:rsidR="007B4C25" w:rsidRPr="003F06D2">
              <w:rPr>
                <w:rStyle w:val="Hyperlink"/>
                <w:noProof/>
              </w:rPr>
              <w:t>9.4.2 WS-Tracker Service</w:t>
            </w:r>
            <w:r w:rsidR="007B4C25">
              <w:rPr>
                <w:noProof/>
                <w:webHidden/>
              </w:rPr>
              <w:tab/>
            </w:r>
            <w:r>
              <w:rPr>
                <w:noProof/>
                <w:webHidden/>
              </w:rPr>
              <w:fldChar w:fldCharType="begin"/>
            </w:r>
            <w:r w:rsidR="007B4C25">
              <w:rPr>
                <w:noProof/>
                <w:webHidden/>
              </w:rPr>
              <w:instrText xml:space="preserve"> PAGEREF _Toc228272682 \h </w:instrText>
            </w:r>
            <w:r>
              <w:rPr>
                <w:noProof/>
                <w:webHidden/>
              </w:rPr>
            </w:r>
            <w:r>
              <w:rPr>
                <w:noProof/>
                <w:webHidden/>
              </w:rPr>
              <w:fldChar w:fldCharType="separate"/>
            </w:r>
            <w:r w:rsidR="007B4C25">
              <w:rPr>
                <w:noProof/>
                <w:webHidden/>
              </w:rPr>
              <w:t>167</w:t>
            </w:r>
            <w:r>
              <w:rPr>
                <w:noProof/>
                <w:webHidden/>
              </w:rPr>
              <w:fldChar w:fldCharType="end"/>
            </w:r>
          </w:hyperlink>
        </w:p>
        <w:p w:rsidR="007B4C25" w:rsidRDefault="0033544C" w:rsidP="007B4C25">
          <w:pPr>
            <w:pStyle w:val="TOC3"/>
            <w:spacing w:before="120" w:after="120"/>
            <w:rPr>
              <w:rFonts w:asciiTheme="minorHAnsi" w:eastAsiaTheme="minorEastAsia" w:hAnsiTheme="minorHAnsi" w:cstheme="minorBidi"/>
              <w:noProof/>
              <w:szCs w:val="22"/>
            </w:rPr>
          </w:pPr>
          <w:hyperlink w:anchor="_Toc228272683" w:history="1">
            <w:r w:rsidR="007B4C25" w:rsidRPr="003F06D2">
              <w:rPr>
                <w:rStyle w:val="Hyperlink"/>
                <w:noProof/>
              </w:rPr>
              <w:t>9.4.3 Asynchronous Collaboration and Content Management</w:t>
            </w:r>
            <w:r w:rsidR="007B4C25">
              <w:rPr>
                <w:noProof/>
                <w:webHidden/>
              </w:rPr>
              <w:tab/>
            </w:r>
            <w:r>
              <w:rPr>
                <w:noProof/>
                <w:webHidden/>
              </w:rPr>
              <w:fldChar w:fldCharType="begin"/>
            </w:r>
            <w:r w:rsidR="007B4C25">
              <w:rPr>
                <w:noProof/>
                <w:webHidden/>
              </w:rPr>
              <w:instrText xml:space="preserve"> PAGEREF _Toc228272683 \h </w:instrText>
            </w:r>
            <w:r>
              <w:rPr>
                <w:noProof/>
                <w:webHidden/>
              </w:rPr>
            </w:r>
            <w:r>
              <w:rPr>
                <w:noProof/>
                <w:webHidden/>
              </w:rPr>
              <w:fldChar w:fldCharType="separate"/>
            </w:r>
            <w:r w:rsidR="007B4C25">
              <w:rPr>
                <w:noProof/>
                <w:webHidden/>
              </w:rPr>
              <w:t>168</w:t>
            </w:r>
            <w:r>
              <w:rPr>
                <w:noProof/>
                <w:webHidden/>
              </w:rPr>
              <w:fldChar w:fldCharType="end"/>
            </w:r>
          </w:hyperlink>
        </w:p>
        <w:p w:rsidR="007B4C25" w:rsidRDefault="0033544C" w:rsidP="007B4C25">
          <w:pPr>
            <w:pStyle w:val="TOC1"/>
            <w:rPr>
              <w:rFonts w:asciiTheme="minorHAnsi" w:eastAsiaTheme="minorEastAsia" w:hAnsiTheme="minorHAnsi" w:cstheme="minorBidi"/>
              <w:sz w:val="22"/>
              <w:szCs w:val="22"/>
            </w:rPr>
          </w:pPr>
          <w:hyperlink w:anchor="_Toc228272684" w:history="1">
            <w:r w:rsidR="007B4C25" w:rsidRPr="003F06D2">
              <w:rPr>
                <w:rStyle w:val="Hyperlink"/>
              </w:rPr>
              <w:t>Bibliography</w:t>
            </w:r>
            <w:r w:rsidR="007B4C25">
              <w:rPr>
                <w:webHidden/>
              </w:rPr>
              <w:tab/>
            </w:r>
            <w:r>
              <w:rPr>
                <w:webHidden/>
              </w:rPr>
              <w:fldChar w:fldCharType="begin"/>
            </w:r>
            <w:r w:rsidR="007B4C25">
              <w:rPr>
                <w:webHidden/>
              </w:rPr>
              <w:instrText xml:space="preserve"> PAGEREF _Toc228272684 \h </w:instrText>
            </w:r>
            <w:r>
              <w:rPr>
                <w:webHidden/>
              </w:rPr>
            </w:r>
            <w:r>
              <w:rPr>
                <w:webHidden/>
              </w:rPr>
              <w:fldChar w:fldCharType="separate"/>
            </w:r>
            <w:r w:rsidR="007B4C25">
              <w:rPr>
                <w:webHidden/>
              </w:rPr>
              <w:t>169</w:t>
            </w:r>
            <w:r>
              <w:rPr>
                <w:webHidden/>
              </w:rPr>
              <w:fldChar w:fldCharType="end"/>
            </w:r>
          </w:hyperlink>
        </w:p>
        <w:p w:rsidR="007B4C25" w:rsidRDefault="0033544C" w:rsidP="009C7DD7">
          <w:pPr>
            <w:pStyle w:val="HeadingListOf"/>
            <w:spacing w:before="120" w:line="480" w:lineRule="auto"/>
            <w:ind w:left="0" w:firstLine="0"/>
            <w:jc w:val="center"/>
            <w:outlineLvl w:val="0"/>
            <w:rPr>
              <w:b w:val="0"/>
            </w:rPr>
          </w:pPr>
          <w:r>
            <w:rPr>
              <w:noProof/>
              <w:szCs w:val="20"/>
            </w:rPr>
            <w:fldChar w:fldCharType="end"/>
          </w:r>
        </w:p>
      </w:sdtContent>
    </w:sdt>
    <w:p w:rsidR="009C7DD7" w:rsidRDefault="009C7DD7">
      <w:pPr>
        <w:rPr>
          <w:b/>
          <w:kern w:val="28"/>
          <w:sz w:val="48"/>
        </w:rPr>
      </w:pPr>
      <w:r>
        <w:br w:type="page"/>
      </w:r>
    </w:p>
    <w:p w:rsidR="00075F0E" w:rsidRDefault="00075F0E" w:rsidP="00286226">
      <w:pPr>
        <w:pStyle w:val="HeadingListOf"/>
        <w:ind w:left="0" w:firstLine="0"/>
        <w:outlineLvl w:val="0"/>
      </w:pPr>
      <w:r>
        <w:lastRenderedPageBreak/>
        <w:t xml:space="preserve">List of </w:t>
      </w:r>
      <w:r w:rsidR="00897CFC">
        <w:t>Tables</w:t>
      </w:r>
    </w:p>
    <w:p w:rsidR="00153B79" w:rsidRDefault="0033544C">
      <w:pPr>
        <w:pStyle w:val="TableofFigures"/>
        <w:tabs>
          <w:tab w:val="right" w:leader="dot" w:pos="8443"/>
        </w:tabs>
        <w:rPr>
          <w:rFonts w:asciiTheme="minorHAnsi" w:eastAsiaTheme="minorEastAsia" w:hAnsiTheme="minorHAnsi" w:cstheme="minorBidi"/>
          <w:b w:val="0"/>
          <w:noProof/>
          <w:sz w:val="22"/>
          <w:szCs w:val="22"/>
        </w:rPr>
      </w:pPr>
      <w:r w:rsidRPr="0033544C">
        <w:rPr>
          <w:b w:val="0"/>
        </w:rPr>
        <w:fldChar w:fldCharType="begin"/>
      </w:r>
      <w:r w:rsidR="00D04987" w:rsidRPr="008A6D3C">
        <w:rPr>
          <w:b w:val="0"/>
        </w:rPr>
        <w:instrText xml:space="preserve"> TOC \h \z \c "Table" </w:instrText>
      </w:r>
      <w:r w:rsidRPr="0033544C">
        <w:rPr>
          <w:b w:val="0"/>
        </w:rPr>
        <w:fldChar w:fldCharType="separate"/>
      </w:r>
      <w:hyperlink w:anchor="_Toc228209080" w:history="1">
        <w:r w:rsidR="00153B79" w:rsidRPr="0045636B">
          <w:rPr>
            <w:rStyle w:val="Hyperlink"/>
            <w:noProof/>
          </w:rPr>
          <w:t>Table 4</w:t>
        </w:r>
        <w:r w:rsidR="00153B79" w:rsidRPr="0045636B">
          <w:rPr>
            <w:rStyle w:val="Hyperlink"/>
            <w:noProof/>
          </w:rPr>
          <w:noBreakHyphen/>
          <w:t>1 Tasks Overview</w:t>
        </w:r>
        <w:r w:rsidR="00153B79">
          <w:rPr>
            <w:noProof/>
            <w:webHidden/>
          </w:rPr>
          <w:tab/>
        </w:r>
        <w:r>
          <w:rPr>
            <w:noProof/>
            <w:webHidden/>
          </w:rPr>
          <w:fldChar w:fldCharType="begin"/>
        </w:r>
        <w:r w:rsidR="00153B79">
          <w:rPr>
            <w:noProof/>
            <w:webHidden/>
          </w:rPr>
          <w:instrText xml:space="preserve"> PAGEREF _Toc228209080 \h </w:instrText>
        </w:r>
        <w:r>
          <w:rPr>
            <w:noProof/>
            <w:webHidden/>
          </w:rPr>
        </w:r>
        <w:r>
          <w:rPr>
            <w:noProof/>
            <w:webHidden/>
          </w:rPr>
          <w:fldChar w:fldCharType="separate"/>
        </w:r>
        <w:r w:rsidR="007B4C25">
          <w:rPr>
            <w:noProof/>
            <w:webHidden/>
          </w:rPr>
          <w:t>60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1" w:history="1">
        <w:r w:rsidR="00153B79" w:rsidRPr="0045636B">
          <w:rPr>
            <w:rStyle w:val="Hyperlink"/>
            <w:noProof/>
          </w:rPr>
          <w:t>Table 4</w:t>
        </w:r>
        <w:r w:rsidR="00153B79" w:rsidRPr="0045636B">
          <w:rPr>
            <w:rStyle w:val="Hyperlink"/>
            <w:noProof/>
          </w:rPr>
          <w:noBreakHyphen/>
          <w:t>2 Presentation of Task List Request Task in XML format</w:t>
        </w:r>
        <w:r w:rsidR="00153B79">
          <w:rPr>
            <w:noProof/>
            <w:webHidden/>
          </w:rPr>
          <w:tab/>
        </w:r>
        <w:r>
          <w:rPr>
            <w:noProof/>
            <w:webHidden/>
          </w:rPr>
          <w:fldChar w:fldCharType="begin"/>
        </w:r>
        <w:r w:rsidR="00153B79">
          <w:rPr>
            <w:noProof/>
            <w:webHidden/>
          </w:rPr>
          <w:instrText xml:space="preserve"> PAGEREF _Toc228209081 \h </w:instrText>
        </w:r>
        <w:r>
          <w:rPr>
            <w:noProof/>
            <w:webHidden/>
          </w:rPr>
        </w:r>
        <w:r>
          <w:rPr>
            <w:noProof/>
            <w:webHidden/>
          </w:rPr>
          <w:fldChar w:fldCharType="separate"/>
        </w:r>
        <w:r w:rsidR="007B4C25">
          <w:rPr>
            <w:noProof/>
            <w:webHidden/>
          </w:rPr>
          <w:t>63</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2" w:history="1">
        <w:r w:rsidR="00153B79" w:rsidRPr="0045636B">
          <w:rPr>
            <w:rStyle w:val="Hyperlink"/>
            <w:noProof/>
          </w:rPr>
          <w:t>Table 4</w:t>
        </w:r>
        <w:r w:rsidR="00153B79" w:rsidRPr="0045636B">
          <w:rPr>
            <w:rStyle w:val="Hyperlink"/>
            <w:noProof/>
          </w:rPr>
          <w:noBreakHyphen/>
          <w:t>3 Illustration of Share Content Request Task in the XML message</w:t>
        </w:r>
        <w:r w:rsidR="00153B79">
          <w:rPr>
            <w:noProof/>
            <w:webHidden/>
          </w:rPr>
          <w:tab/>
        </w:r>
        <w:r>
          <w:rPr>
            <w:noProof/>
            <w:webHidden/>
          </w:rPr>
          <w:fldChar w:fldCharType="begin"/>
        </w:r>
        <w:r w:rsidR="00153B79">
          <w:rPr>
            <w:noProof/>
            <w:webHidden/>
          </w:rPr>
          <w:instrText xml:space="preserve"> PAGEREF _Toc228209082 \h </w:instrText>
        </w:r>
        <w:r>
          <w:rPr>
            <w:noProof/>
            <w:webHidden/>
          </w:rPr>
        </w:r>
        <w:r>
          <w:rPr>
            <w:noProof/>
            <w:webHidden/>
          </w:rPr>
          <w:fldChar w:fldCharType="separate"/>
        </w:r>
        <w:r w:rsidR="007B4C25">
          <w:rPr>
            <w:noProof/>
            <w:webHidden/>
          </w:rPr>
          <w:t>64</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3" w:history="1">
        <w:r w:rsidR="00153B79" w:rsidRPr="0045636B">
          <w:rPr>
            <w:rStyle w:val="Hyperlink"/>
            <w:noProof/>
          </w:rPr>
          <w:t>Table 4</w:t>
        </w:r>
        <w:r w:rsidR="00153B79" w:rsidRPr="0045636B">
          <w:rPr>
            <w:rStyle w:val="Hyperlink"/>
            <w:noProof/>
          </w:rPr>
          <w:noBreakHyphen/>
          <w:t>4 Representation of Share Content Response Task in the form of XML message</w:t>
        </w:r>
        <w:r w:rsidR="00153B79">
          <w:rPr>
            <w:noProof/>
            <w:webHidden/>
          </w:rPr>
          <w:tab/>
        </w:r>
        <w:r>
          <w:rPr>
            <w:noProof/>
            <w:webHidden/>
          </w:rPr>
          <w:fldChar w:fldCharType="begin"/>
        </w:r>
        <w:r w:rsidR="00153B79">
          <w:rPr>
            <w:noProof/>
            <w:webHidden/>
          </w:rPr>
          <w:instrText xml:space="preserve"> PAGEREF _Toc228209083 \h </w:instrText>
        </w:r>
        <w:r>
          <w:rPr>
            <w:noProof/>
            <w:webHidden/>
          </w:rPr>
        </w:r>
        <w:r>
          <w:rPr>
            <w:noProof/>
            <w:webHidden/>
          </w:rPr>
          <w:fldChar w:fldCharType="separate"/>
        </w:r>
        <w:r w:rsidR="007B4C25">
          <w:rPr>
            <w:noProof/>
            <w:webHidden/>
          </w:rPr>
          <w:t>66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4" w:history="1">
        <w:r w:rsidR="00153B79" w:rsidRPr="0045636B">
          <w:rPr>
            <w:rStyle w:val="Hyperlink"/>
            <w:noProof/>
          </w:rPr>
          <w:t>Table 4</w:t>
        </w:r>
        <w:r w:rsidR="00153B79" w:rsidRPr="0045636B">
          <w:rPr>
            <w:rStyle w:val="Hyperlink"/>
            <w:noProof/>
          </w:rPr>
          <w:noBreakHyphen/>
          <w:t>5 An example of Download Content Request Task in XML format</w:t>
        </w:r>
        <w:r w:rsidR="00153B79">
          <w:rPr>
            <w:noProof/>
            <w:webHidden/>
          </w:rPr>
          <w:tab/>
        </w:r>
        <w:r>
          <w:rPr>
            <w:noProof/>
            <w:webHidden/>
          </w:rPr>
          <w:fldChar w:fldCharType="begin"/>
        </w:r>
        <w:r w:rsidR="00153B79">
          <w:rPr>
            <w:noProof/>
            <w:webHidden/>
          </w:rPr>
          <w:instrText xml:space="preserve"> PAGEREF _Toc228209084 \h </w:instrText>
        </w:r>
        <w:r>
          <w:rPr>
            <w:noProof/>
            <w:webHidden/>
          </w:rPr>
        </w:r>
        <w:r>
          <w:rPr>
            <w:noProof/>
            <w:webHidden/>
          </w:rPr>
          <w:fldChar w:fldCharType="separate"/>
        </w:r>
        <w:r w:rsidR="007B4C25">
          <w:rPr>
            <w:noProof/>
            <w:webHidden/>
          </w:rPr>
          <w:t>66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5" w:history="1">
        <w:r w:rsidR="00153B79" w:rsidRPr="0045636B">
          <w:rPr>
            <w:rStyle w:val="Hyperlink"/>
            <w:noProof/>
          </w:rPr>
          <w:t>Table 4</w:t>
        </w:r>
        <w:r w:rsidR="00153B79" w:rsidRPr="0045636B">
          <w:rPr>
            <w:rStyle w:val="Hyperlink"/>
            <w:noProof/>
          </w:rPr>
          <w:noBreakHyphen/>
          <w:t>6 Illustration of Download Content Response Task in the XML message</w:t>
        </w:r>
        <w:r w:rsidR="00153B79">
          <w:rPr>
            <w:noProof/>
            <w:webHidden/>
          </w:rPr>
          <w:tab/>
        </w:r>
        <w:r>
          <w:rPr>
            <w:noProof/>
            <w:webHidden/>
          </w:rPr>
          <w:fldChar w:fldCharType="begin"/>
        </w:r>
        <w:r w:rsidR="00153B79">
          <w:rPr>
            <w:noProof/>
            <w:webHidden/>
          </w:rPr>
          <w:instrText xml:space="preserve"> PAGEREF _Toc228209085 \h </w:instrText>
        </w:r>
        <w:r>
          <w:rPr>
            <w:noProof/>
            <w:webHidden/>
          </w:rPr>
        </w:r>
        <w:r>
          <w:rPr>
            <w:noProof/>
            <w:webHidden/>
          </w:rPr>
          <w:fldChar w:fldCharType="separate"/>
        </w:r>
        <w:r w:rsidR="007B4C25">
          <w:rPr>
            <w:noProof/>
            <w:webHidden/>
          </w:rPr>
          <w:t>67</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6" w:history="1">
        <w:r w:rsidR="00153B79" w:rsidRPr="0045636B">
          <w:rPr>
            <w:rStyle w:val="Hyperlink"/>
            <w:noProof/>
          </w:rPr>
          <w:t>Table 4</w:t>
        </w:r>
        <w:r w:rsidR="00153B79" w:rsidRPr="0045636B">
          <w:rPr>
            <w:rStyle w:val="Hyperlink"/>
            <w:noProof/>
          </w:rPr>
          <w:noBreakHyphen/>
          <w:t>7 Presentation of Torrent Data Task in XML format</w:t>
        </w:r>
        <w:r w:rsidR="00153B79">
          <w:rPr>
            <w:noProof/>
            <w:webHidden/>
          </w:rPr>
          <w:tab/>
        </w:r>
        <w:r>
          <w:rPr>
            <w:noProof/>
            <w:webHidden/>
          </w:rPr>
          <w:fldChar w:fldCharType="begin"/>
        </w:r>
        <w:r w:rsidR="00153B79">
          <w:rPr>
            <w:noProof/>
            <w:webHidden/>
          </w:rPr>
          <w:instrText xml:space="preserve"> PAGEREF _Toc228209086 \h </w:instrText>
        </w:r>
        <w:r>
          <w:rPr>
            <w:noProof/>
            <w:webHidden/>
          </w:rPr>
        </w:r>
        <w:r>
          <w:rPr>
            <w:noProof/>
            <w:webHidden/>
          </w:rPr>
          <w:fldChar w:fldCharType="separate"/>
        </w:r>
        <w:r w:rsidR="007B4C25">
          <w:rPr>
            <w:noProof/>
            <w:webHidden/>
          </w:rPr>
          <w:t>67</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7" w:history="1">
        <w:r w:rsidR="00153B79" w:rsidRPr="0045636B">
          <w:rPr>
            <w:rStyle w:val="Hyperlink"/>
            <w:noProof/>
          </w:rPr>
          <w:t>Table 4</w:t>
        </w:r>
        <w:r w:rsidR="00153B79" w:rsidRPr="0045636B">
          <w:rPr>
            <w:rStyle w:val="Hyperlink"/>
            <w:noProof/>
          </w:rPr>
          <w:noBreakHyphen/>
          <w:t>8 Representation of Torrent No Data Task in the form of XML message</w:t>
        </w:r>
        <w:r w:rsidR="00153B79">
          <w:rPr>
            <w:noProof/>
            <w:webHidden/>
          </w:rPr>
          <w:tab/>
        </w:r>
        <w:r>
          <w:rPr>
            <w:noProof/>
            <w:webHidden/>
          </w:rPr>
          <w:fldChar w:fldCharType="begin"/>
        </w:r>
        <w:r w:rsidR="00153B79">
          <w:rPr>
            <w:noProof/>
            <w:webHidden/>
          </w:rPr>
          <w:instrText xml:space="preserve"> PAGEREF _Toc228209087 \h </w:instrText>
        </w:r>
        <w:r>
          <w:rPr>
            <w:noProof/>
            <w:webHidden/>
          </w:rPr>
        </w:r>
        <w:r>
          <w:rPr>
            <w:noProof/>
            <w:webHidden/>
          </w:rPr>
          <w:fldChar w:fldCharType="separate"/>
        </w:r>
        <w:r w:rsidR="007B4C25">
          <w:rPr>
            <w:noProof/>
            <w:webHidden/>
          </w:rPr>
          <w:t>68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8" w:history="1">
        <w:r w:rsidR="00153B79" w:rsidRPr="0045636B">
          <w:rPr>
            <w:rStyle w:val="Hyperlink"/>
            <w:noProof/>
          </w:rPr>
          <w:t>Table 4</w:t>
        </w:r>
        <w:r w:rsidR="00153B79" w:rsidRPr="0045636B">
          <w:rPr>
            <w:rStyle w:val="Hyperlink"/>
            <w:noProof/>
          </w:rPr>
          <w:noBreakHyphen/>
          <w:t>9 Illustration of Access Control List Request Task in the XML message</w:t>
        </w:r>
        <w:r w:rsidR="00153B79">
          <w:rPr>
            <w:noProof/>
            <w:webHidden/>
          </w:rPr>
          <w:tab/>
        </w:r>
        <w:r>
          <w:rPr>
            <w:noProof/>
            <w:webHidden/>
          </w:rPr>
          <w:fldChar w:fldCharType="begin"/>
        </w:r>
        <w:r w:rsidR="00153B79">
          <w:rPr>
            <w:noProof/>
            <w:webHidden/>
          </w:rPr>
          <w:instrText xml:space="preserve"> PAGEREF _Toc228209088 \h </w:instrText>
        </w:r>
        <w:r>
          <w:rPr>
            <w:noProof/>
            <w:webHidden/>
          </w:rPr>
        </w:r>
        <w:r>
          <w:rPr>
            <w:noProof/>
            <w:webHidden/>
          </w:rPr>
          <w:fldChar w:fldCharType="separate"/>
        </w:r>
        <w:r w:rsidR="007B4C25">
          <w:rPr>
            <w:noProof/>
            <w:webHidden/>
          </w:rPr>
          <w:t>68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89" w:history="1">
        <w:r w:rsidR="00153B79" w:rsidRPr="0045636B">
          <w:rPr>
            <w:rStyle w:val="Hyperlink"/>
            <w:noProof/>
          </w:rPr>
          <w:t>Table 4</w:t>
        </w:r>
        <w:r w:rsidR="00153B79" w:rsidRPr="0045636B">
          <w:rPr>
            <w:rStyle w:val="Hyperlink"/>
            <w:noProof/>
          </w:rPr>
          <w:noBreakHyphen/>
          <w:t>10 An example of Access Control List Response Task in XML format</w:t>
        </w:r>
        <w:r w:rsidR="00153B79">
          <w:rPr>
            <w:noProof/>
            <w:webHidden/>
          </w:rPr>
          <w:tab/>
        </w:r>
        <w:r>
          <w:rPr>
            <w:noProof/>
            <w:webHidden/>
          </w:rPr>
          <w:fldChar w:fldCharType="begin"/>
        </w:r>
        <w:r w:rsidR="00153B79">
          <w:rPr>
            <w:noProof/>
            <w:webHidden/>
          </w:rPr>
          <w:instrText xml:space="preserve"> PAGEREF _Toc228209089 \h </w:instrText>
        </w:r>
        <w:r>
          <w:rPr>
            <w:noProof/>
            <w:webHidden/>
          </w:rPr>
        </w:r>
        <w:r>
          <w:rPr>
            <w:noProof/>
            <w:webHidden/>
          </w:rPr>
          <w:fldChar w:fldCharType="separate"/>
        </w:r>
        <w:r w:rsidR="007B4C25">
          <w:rPr>
            <w:noProof/>
            <w:webHidden/>
          </w:rPr>
          <w:t>70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0" w:history="1">
        <w:r w:rsidR="00153B79" w:rsidRPr="0045636B">
          <w:rPr>
            <w:rStyle w:val="Hyperlink"/>
            <w:noProof/>
          </w:rPr>
          <w:t>Table 4</w:t>
        </w:r>
        <w:r w:rsidR="00153B79" w:rsidRPr="0045636B">
          <w:rPr>
            <w:rStyle w:val="Hyperlink"/>
            <w:noProof/>
          </w:rPr>
          <w:noBreakHyphen/>
          <w:t>11 Presentation of Update Status Task in XML format</w:t>
        </w:r>
        <w:r w:rsidR="00153B79">
          <w:rPr>
            <w:noProof/>
            <w:webHidden/>
          </w:rPr>
          <w:tab/>
        </w:r>
        <w:r>
          <w:rPr>
            <w:noProof/>
            <w:webHidden/>
          </w:rPr>
          <w:fldChar w:fldCharType="begin"/>
        </w:r>
        <w:r w:rsidR="00153B79">
          <w:rPr>
            <w:noProof/>
            <w:webHidden/>
          </w:rPr>
          <w:instrText xml:space="preserve"> PAGEREF _Toc228209090 \h </w:instrText>
        </w:r>
        <w:r>
          <w:rPr>
            <w:noProof/>
            <w:webHidden/>
          </w:rPr>
        </w:r>
        <w:r>
          <w:rPr>
            <w:noProof/>
            <w:webHidden/>
          </w:rPr>
          <w:fldChar w:fldCharType="separate"/>
        </w:r>
        <w:r w:rsidR="007B4C25">
          <w:rPr>
            <w:noProof/>
            <w:webHidden/>
          </w:rPr>
          <w:t>70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1" w:history="1">
        <w:r w:rsidR="00153B79" w:rsidRPr="0045636B">
          <w:rPr>
            <w:rStyle w:val="Hyperlink"/>
            <w:noProof/>
          </w:rPr>
          <w:t>Table 5</w:t>
        </w:r>
        <w:r w:rsidR="00153B79" w:rsidRPr="0045636B">
          <w:rPr>
            <w:rStyle w:val="Hyperlink"/>
            <w:noProof/>
          </w:rPr>
          <w:noBreakHyphen/>
          <w:t>1 Partial List of Sakai 2.5 Tools</w:t>
        </w:r>
        <w:r w:rsidR="00153B79">
          <w:rPr>
            <w:noProof/>
            <w:webHidden/>
          </w:rPr>
          <w:tab/>
        </w:r>
        <w:r>
          <w:rPr>
            <w:noProof/>
            <w:webHidden/>
          </w:rPr>
          <w:fldChar w:fldCharType="begin"/>
        </w:r>
        <w:r w:rsidR="00153B79">
          <w:rPr>
            <w:noProof/>
            <w:webHidden/>
          </w:rPr>
          <w:instrText xml:space="preserve"> PAGEREF _Toc228209091 \h </w:instrText>
        </w:r>
        <w:r>
          <w:rPr>
            <w:noProof/>
            <w:webHidden/>
          </w:rPr>
        </w:r>
        <w:r>
          <w:rPr>
            <w:noProof/>
            <w:webHidden/>
          </w:rPr>
          <w:fldChar w:fldCharType="separate"/>
        </w:r>
        <w:r w:rsidR="007B4C25">
          <w:rPr>
            <w:noProof/>
            <w:webHidden/>
          </w:rPr>
          <w:t>79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2" w:history="1">
        <w:r w:rsidR="00153B79" w:rsidRPr="0045636B">
          <w:rPr>
            <w:rStyle w:val="Hyperlink"/>
            <w:noProof/>
          </w:rPr>
          <w:t>Table 5</w:t>
        </w:r>
        <w:r w:rsidR="00153B79" w:rsidRPr="0045636B">
          <w:rPr>
            <w:rStyle w:val="Hyperlink"/>
            <w:noProof/>
          </w:rPr>
          <w:noBreakHyphen/>
          <w:t>2 Overview of objects used in the Collaboration and Content Manager</w:t>
        </w:r>
        <w:r w:rsidR="00153B79">
          <w:rPr>
            <w:noProof/>
            <w:webHidden/>
          </w:rPr>
          <w:tab/>
        </w:r>
        <w:r>
          <w:rPr>
            <w:noProof/>
            <w:webHidden/>
          </w:rPr>
          <w:fldChar w:fldCharType="begin"/>
        </w:r>
        <w:r w:rsidR="00153B79">
          <w:rPr>
            <w:noProof/>
            <w:webHidden/>
          </w:rPr>
          <w:instrText xml:space="preserve"> PAGEREF _Toc228209092 \h </w:instrText>
        </w:r>
        <w:r>
          <w:rPr>
            <w:noProof/>
            <w:webHidden/>
          </w:rPr>
        </w:r>
        <w:r>
          <w:rPr>
            <w:noProof/>
            <w:webHidden/>
          </w:rPr>
          <w:fldChar w:fldCharType="separate"/>
        </w:r>
        <w:r w:rsidR="007B4C25">
          <w:rPr>
            <w:noProof/>
            <w:webHidden/>
          </w:rPr>
          <w:t>86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3" w:history="1">
        <w:r w:rsidR="00153B79" w:rsidRPr="0045636B">
          <w:rPr>
            <w:rStyle w:val="Hyperlink"/>
            <w:noProof/>
          </w:rPr>
          <w:t>Table 5</w:t>
        </w:r>
        <w:r w:rsidR="00153B79" w:rsidRPr="0045636B">
          <w:rPr>
            <w:rStyle w:val="Hyperlink"/>
            <w:noProof/>
          </w:rPr>
          <w:noBreakHyphen/>
          <w:t>3 Summary of services used in the Collaboration and Content Manager</w:t>
        </w:r>
        <w:r w:rsidR="00153B79">
          <w:rPr>
            <w:noProof/>
            <w:webHidden/>
          </w:rPr>
          <w:tab/>
        </w:r>
        <w:r>
          <w:rPr>
            <w:noProof/>
            <w:webHidden/>
          </w:rPr>
          <w:fldChar w:fldCharType="begin"/>
        </w:r>
        <w:r w:rsidR="00153B79">
          <w:rPr>
            <w:noProof/>
            <w:webHidden/>
          </w:rPr>
          <w:instrText xml:space="preserve"> PAGEREF _Toc228209093 \h </w:instrText>
        </w:r>
        <w:r>
          <w:rPr>
            <w:noProof/>
            <w:webHidden/>
          </w:rPr>
        </w:r>
        <w:r>
          <w:rPr>
            <w:noProof/>
            <w:webHidden/>
          </w:rPr>
          <w:fldChar w:fldCharType="separate"/>
        </w:r>
        <w:r w:rsidR="007B4C25">
          <w:rPr>
            <w:noProof/>
            <w:webHidden/>
          </w:rPr>
          <w:t>88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4" w:history="1">
        <w:r w:rsidR="00153B79" w:rsidRPr="0045636B">
          <w:rPr>
            <w:rStyle w:val="Hyperlink"/>
            <w:noProof/>
          </w:rPr>
          <w:t>Table 5</w:t>
        </w:r>
        <w:r w:rsidR="00153B79" w:rsidRPr="0045636B">
          <w:rPr>
            <w:rStyle w:val="Hyperlink"/>
            <w:noProof/>
          </w:rPr>
          <w:noBreakHyphen/>
          <w:t>4 Access levels offered by the Collaboration and Content Manager</w:t>
        </w:r>
        <w:r w:rsidR="00153B79">
          <w:rPr>
            <w:noProof/>
            <w:webHidden/>
          </w:rPr>
          <w:tab/>
        </w:r>
        <w:r>
          <w:rPr>
            <w:noProof/>
            <w:webHidden/>
          </w:rPr>
          <w:fldChar w:fldCharType="begin"/>
        </w:r>
        <w:r w:rsidR="00153B79">
          <w:rPr>
            <w:noProof/>
            <w:webHidden/>
          </w:rPr>
          <w:instrText xml:space="preserve"> PAGEREF _Toc228209094 \h </w:instrText>
        </w:r>
        <w:r>
          <w:rPr>
            <w:noProof/>
            <w:webHidden/>
          </w:rPr>
        </w:r>
        <w:r>
          <w:rPr>
            <w:noProof/>
            <w:webHidden/>
          </w:rPr>
          <w:fldChar w:fldCharType="separate"/>
        </w:r>
        <w:r w:rsidR="007B4C25">
          <w:rPr>
            <w:noProof/>
            <w:webHidden/>
          </w:rPr>
          <w:t>92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5" w:history="1">
        <w:r w:rsidR="00153B79" w:rsidRPr="0045636B">
          <w:rPr>
            <w:rStyle w:val="Hyperlink"/>
            <w:noProof/>
          </w:rPr>
          <w:t>Table 7</w:t>
        </w:r>
        <w:r w:rsidR="00153B79" w:rsidRPr="0045636B">
          <w:rPr>
            <w:rStyle w:val="Hyperlink"/>
            <w:noProof/>
          </w:rPr>
          <w:noBreakHyphen/>
          <w:t>1 Comparison of transport-level and message-level security from [102]</w:t>
        </w:r>
        <w:r w:rsidR="00153B79">
          <w:rPr>
            <w:noProof/>
            <w:webHidden/>
          </w:rPr>
          <w:tab/>
        </w:r>
        <w:r>
          <w:rPr>
            <w:noProof/>
            <w:webHidden/>
          </w:rPr>
          <w:fldChar w:fldCharType="begin"/>
        </w:r>
        <w:r w:rsidR="00153B79">
          <w:rPr>
            <w:noProof/>
            <w:webHidden/>
          </w:rPr>
          <w:instrText xml:space="preserve"> PAGEREF _Toc228209095 \h </w:instrText>
        </w:r>
        <w:r>
          <w:rPr>
            <w:noProof/>
            <w:webHidden/>
          </w:rPr>
        </w:r>
        <w:r>
          <w:rPr>
            <w:noProof/>
            <w:webHidden/>
          </w:rPr>
          <w:fldChar w:fldCharType="separate"/>
        </w:r>
        <w:r w:rsidR="007B4C25">
          <w:rPr>
            <w:noProof/>
            <w:webHidden/>
          </w:rPr>
          <w:t>113</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6" w:history="1">
        <w:r w:rsidR="00153B79" w:rsidRPr="0045636B">
          <w:rPr>
            <w:rStyle w:val="Hyperlink"/>
            <w:noProof/>
          </w:rPr>
          <w:t>Table 7</w:t>
        </w:r>
        <w:r w:rsidR="00153B79" w:rsidRPr="0045636B">
          <w:rPr>
            <w:rStyle w:val="Hyperlink"/>
            <w:noProof/>
          </w:rPr>
          <w:noBreakHyphen/>
          <w:t>2 Summary of security issues between GTF components</w:t>
        </w:r>
        <w:r w:rsidR="00153B79">
          <w:rPr>
            <w:noProof/>
            <w:webHidden/>
          </w:rPr>
          <w:tab/>
        </w:r>
        <w:r>
          <w:rPr>
            <w:noProof/>
            <w:webHidden/>
          </w:rPr>
          <w:fldChar w:fldCharType="begin"/>
        </w:r>
        <w:r w:rsidR="00153B79">
          <w:rPr>
            <w:noProof/>
            <w:webHidden/>
          </w:rPr>
          <w:instrText xml:space="preserve"> PAGEREF _Toc228209096 \h </w:instrText>
        </w:r>
        <w:r>
          <w:rPr>
            <w:noProof/>
            <w:webHidden/>
          </w:rPr>
        </w:r>
        <w:r>
          <w:rPr>
            <w:noProof/>
            <w:webHidden/>
          </w:rPr>
          <w:fldChar w:fldCharType="separate"/>
        </w:r>
        <w:r w:rsidR="007B4C25">
          <w:rPr>
            <w:noProof/>
            <w:webHidden/>
          </w:rPr>
          <w:t>123</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7" w:history="1">
        <w:r w:rsidR="00153B79" w:rsidRPr="0045636B">
          <w:rPr>
            <w:rStyle w:val="Hyperlink"/>
            <w:noProof/>
          </w:rPr>
          <w:t>Table 8</w:t>
        </w:r>
        <w:r w:rsidR="00153B79" w:rsidRPr="0045636B">
          <w:rPr>
            <w:rStyle w:val="Hyperlink"/>
            <w:noProof/>
          </w:rPr>
          <w:noBreakHyphen/>
          <w:t>1 Server and client machines’ descriptions and their locations</w:t>
        </w:r>
        <w:r w:rsidR="00153B79">
          <w:rPr>
            <w:noProof/>
            <w:webHidden/>
          </w:rPr>
          <w:tab/>
        </w:r>
        <w:r>
          <w:rPr>
            <w:noProof/>
            <w:webHidden/>
          </w:rPr>
          <w:fldChar w:fldCharType="begin"/>
        </w:r>
        <w:r w:rsidR="00153B79">
          <w:rPr>
            <w:noProof/>
            <w:webHidden/>
          </w:rPr>
          <w:instrText xml:space="preserve"> PAGEREF _Toc228209097 \h </w:instrText>
        </w:r>
        <w:r>
          <w:rPr>
            <w:noProof/>
            <w:webHidden/>
          </w:rPr>
        </w:r>
        <w:r>
          <w:rPr>
            <w:noProof/>
            <w:webHidden/>
          </w:rPr>
          <w:fldChar w:fldCharType="separate"/>
        </w:r>
        <w:r w:rsidR="007B4C25">
          <w:rPr>
            <w:noProof/>
            <w:webHidden/>
          </w:rPr>
          <w:t>128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8" w:history="1">
        <w:r w:rsidR="00153B79" w:rsidRPr="0045636B">
          <w:rPr>
            <w:rStyle w:val="Hyperlink"/>
            <w:noProof/>
          </w:rPr>
          <w:t>Table 8</w:t>
        </w:r>
        <w:r w:rsidR="00153B79" w:rsidRPr="0045636B">
          <w:rPr>
            <w:rStyle w:val="Hyperlink"/>
            <w:noProof/>
          </w:rPr>
          <w:noBreakHyphen/>
          <w:t>2 Performance characteristics of Iperf, PTCP disk-to-disk and PTCP memory-to-memory with various parallel streams or sources on LAN</w:t>
        </w:r>
        <w:r w:rsidR="00153B79">
          <w:rPr>
            <w:noProof/>
            <w:webHidden/>
          </w:rPr>
          <w:tab/>
        </w:r>
        <w:r>
          <w:rPr>
            <w:noProof/>
            <w:webHidden/>
          </w:rPr>
          <w:fldChar w:fldCharType="begin"/>
        </w:r>
        <w:r w:rsidR="00153B79">
          <w:rPr>
            <w:noProof/>
            <w:webHidden/>
          </w:rPr>
          <w:instrText xml:space="preserve"> PAGEREF _Toc228209098 \h </w:instrText>
        </w:r>
        <w:r>
          <w:rPr>
            <w:noProof/>
            <w:webHidden/>
          </w:rPr>
        </w:r>
        <w:r>
          <w:rPr>
            <w:noProof/>
            <w:webHidden/>
          </w:rPr>
          <w:fldChar w:fldCharType="separate"/>
        </w:r>
        <w:r w:rsidR="007B4C25">
          <w:rPr>
            <w:noProof/>
            <w:webHidden/>
          </w:rPr>
          <w:t>134</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99" w:history="1">
        <w:r w:rsidR="00153B79" w:rsidRPr="0045636B">
          <w:rPr>
            <w:rStyle w:val="Hyperlink"/>
            <w:noProof/>
          </w:rPr>
          <w:t>Table 8</w:t>
        </w:r>
        <w:r w:rsidR="00153B79" w:rsidRPr="0045636B">
          <w:rPr>
            <w:rStyle w:val="Hyperlink"/>
            <w:noProof/>
          </w:rPr>
          <w:noBreakHyphen/>
          <w:t>3 Bandwidth utilization of GridTorrent with various parallel streams and seeds for useful data transmission on LAN</w:t>
        </w:r>
        <w:r w:rsidR="00153B79">
          <w:rPr>
            <w:noProof/>
            <w:webHidden/>
          </w:rPr>
          <w:tab/>
        </w:r>
        <w:r>
          <w:rPr>
            <w:noProof/>
            <w:webHidden/>
          </w:rPr>
          <w:fldChar w:fldCharType="begin"/>
        </w:r>
        <w:r w:rsidR="00153B79">
          <w:rPr>
            <w:noProof/>
            <w:webHidden/>
          </w:rPr>
          <w:instrText xml:space="preserve"> PAGEREF _Toc228209099 \h </w:instrText>
        </w:r>
        <w:r>
          <w:rPr>
            <w:noProof/>
            <w:webHidden/>
          </w:rPr>
        </w:r>
        <w:r>
          <w:rPr>
            <w:noProof/>
            <w:webHidden/>
          </w:rPr>
          <w:fldChar w:fldCharType="separate"/>
        </w:r>
        <w:r w:rsidR="007B4C25">
          <w:rPr>
            <w:noProof/>
            <w:webHidden/>
          </w:rPr>
          <w:t>135</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100" w:history="1">
        <w:r w:rsidR="00153B79" w:rsidRPr="0045636B">
          <w:rPr>
            <w:rStyle w:val="Hyperlink"/>
            <w:noProof/>
          </w:rPr>
          <w:t>Table 8</w:t>
        </w:r>
        <w:r w:rsidR="00153B79" w:rsidRPr="0045636B">
          <w:rPr>
            <w:rStyle w:val="Hyperlink"/>
            <w:noProof/>
          </w:rPr>
          <w:noBreakHyphen/>
          <w:t>4 Bandwidth utilization of GridTorrent including overhead with various parallel streams and seeds on LAN</w:t>
        </w:r>
        <w:r w:rsidR="00153B79">
          <w:rPr>
            <w:noProof/>
            <w:webHidden/>
          </w:rPr>
          <w:tab/>
        </w:r>
        <w:r>
          <w:rPr>
            <w:noProof/>
            <w:webHidden/>
          </w:rPr>
          <w:fldChar w:fldCharType="begin"/>
        </w:r>
        <w:r w:rsidR="00153B79">
          <w:rPr>
            <w:noProof/>
            <w:webHidden/>
          </w:rPr>
          <w:instrText xml:space="preserve"> PAGEREF _Toc228209100 \h </w:instrText>
        </w:r>
        <w:r>
          <w:rPr>
            <w:noProof/>
            <w:webHidden/>
          </w:rPr>
        </w:r>
        <w:r>
          <w:rPr>
            <w:noProof/>
            <w:webHidden/>
          </w:rPr>
          <w:fldChar w:fldCharType="separate"/>
        </w:r>
        <w:r w:rsidR="007B4C25">
          <w:rPr>
            <w:noProof/>
            <w:webHidden/>
          </w:rPr>
          <w:t>138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101" w:history="1">
        <w:r w:rsidR="00153B79" w:rsidRPr="0045636B">
          <w:rPr>
            <w:rStyle w:val="Hyperlink"/>
            <w:noProof/>
          </w:rPr>
          <w:t>Table 8</w:t>
        </w:r>
        <w:r w:rsidR="00153B79" w:rsidRPr="0045636B">
          <w:rPr>
            <w:rStyle w:val="Hyperlink"/>
            <w:noProof/>
          </w:rPr>
          <w:noBreakHyphen/>
          <w:t>5 Performance characteristics of Iperf, PTCP disk-to-disk and PTCP memory-to-memory with various parallel streams or sources on WAN</w:t>
        </w:r>
        <w:r w:rsidR="00153B79">
          <w:rPr>
            <w:noProof/>
            <w:webHidden/>
          </w:rPr>
          <w:tab/>
        </w:r>
        <w:r>
          <w:rPr>
            <w:noProof/>
            <w:webHidden/>
          </w:rPr>
          <w:fldChar w:fldCharType="begin"/>
        </w:r>
        <w:r w:rsidR="00153B79">
          <w:rPr>
            <w:noProof/>
            <w:webHidden/>
          </w:rPr>
          <w:instrText xml:space="preserve"> PAGEREF _Toc228209101 \h </w:instrText>
        </w:r>
        <w:r>
          <w:rPr>
            <w:noProof/>
            <w:webHidden/>
          </w:rPr>
        </w:r>
        <w:r>
          <w:rPr>
            <w:noProof/>
            <w:webHidden/>
          </w:rPr>
          <w:fldChar w:fldCharType="separate"/>
        </w:r>
        <w:r w:rsidR="007B4C25">
          <w:rPr>
            <w:noProof/>
            <w:webHidden/>
          </w:rPr>
          <w:t>145</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102" w:history="1">
        <w:r w:rsidR="00153B79" w:rsidRPr="0045636B">
          <w:rPr>
            <w:rStyle w:val="Hyperlink"/>
            <w:noProof/>
          </w:rPr>
          <w:t>Table 8</w:t>
        </w:r>
        <w:r w:rsidR="00153B79" w:rsidRPr="0045636B">
          <w:rPr>
            <w:rStyle w:val="Hyperlink"/>
            <w:noProof/>
          </w:rPr>
          <w:noBreakHyphen/>
          <w:t>6 Bandwidth utilization of GridTorrent with various parallel streams and seeds for useful data transmission on WAN</w:t>
        </w:r>
        <w:r w:rsidR="00153B79">
          <w:rPr>
            <w:noProof/>
            <w:webHidden/>
          </w:rPr>
          <w:tab/>
        </w:r>
        <w:r>
          <w:rPr>
            <w:noProof/>
            <w:webHidden/>
          </w:rPr>
          <w:fldChar w:fldCharType="begin"/>
        </w:r>
        <w:r w:rsidR="00153B79">
          <w:rPr>
            <w:noProof/>
            <w:webHidden/>
          </w:rPr>
          <w:instrText xml:space="preserve"> PAGEREF _Toc228209102 \h </w:instrText>
        </w:r>
        <w:r>
          <w:rPr>
            <w:noProof/>
            <w:webHidden/>
          </w:rPr>
        </w:r>
        <w:r>
          <w:rPr>
            <w:noProof/>
            <w:webHidden/>
          </w:rPr>
          <w:fldChar w:fldCharType="separate"/>
        </w:r>
        <w:r w:rsidR="007B4C25">
          <w:rPr>
            <w:noProof/>
            <w:webHidden/>
          </w:rPr>
          <w:t>146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103" w:history="1">
        <w:r w:rsidR="00153B79" w:rsidRPr="0045636B">
          <w:rPr>
            <w:rStyle w:val="Hyperlink"/>
            <w:noProof/>
          </w:rPr>
          <w:t>Table 8</w:t>
        </w:r>
        <w:r w:rsidR="00153B79" w:rsidRPr="0045636B">
          <w:rPr>
            <w:rStyle w:val="Hyperlink"/>
            <w:noProof/>
          </w:rPr>
          <w:noBreakHyphen/>
          <w:t>7 Bandwidth utilization of GridTorrent including overhead with various parallel streams and seeds on WAN</w:t>
        </w:r>
        <w:r w:rsidR="00153B79">
          <w:rPr>
            <w:noProof/>
            <w:webHidden/>
          </w:rPr>
          <w:tab/>
        </w:r>
        <w:r>
          <w:rPr>
            <w:noProof/>
            <w:webHidden/>
          </w:rPr>
          <w:fldChar w:fldCharType="begin"/>
        </w:r>
        <w:r w:rsidR="00153B79">
          <w:rPr>
            <w:noProof/>
            <w:webHidden/>
          </w:rPr>
          <w:instrText xml:space="preserve"> PAGEREF _Toc228209103 \h </w:instrText>
        </w:r>
        <w:r>
          <w:rPr>
            <w:noProof/>
            <w:webHidden/>
          </w:rPr>
        </w:r>
        <w:r>
          <w:rPr>
            <w:noProof/>
            <w:webHidden/>
          </w:rPr>
          <w:fldChar w:fldCharType="separate"/>
        </w:r>
        <w:r w:rsidR="007B4C25">
          <w:rPr>
            <w:noProof/>
            <w:webHidden/>
          </w:rPr>
          <w:t>149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104" w:history="1">
        <w:r w:rsidR="00153B79" w:rsidRPr="0045636B">
          <w:rPr>
            <w:rStyle w:val="Hyperlink"/>
            <w:noProof/>
          </w:rPr>
          <w:t>Table 8</w:t>
        </w:r>
        <w:r w:rsidR="00153B79" w:rsidRPr="0045636B">
          <w:rPr>
            <w:rStyle w:val="Hyperlink"/>
            <w:noProof/>
          </w:rPr>
          <w:noBreakHyphen/>
          <w:t>8 Transmission sequence matrix of PTCP</w:t>
        </w:r>
        <w:r w:rsidR="00153B79">
          <w:rPr>
            <w:noProof/>
            <w:webHidden/>
          </w:rPr>
          <w:tab/>
        </w:r>
        <w:r>
          <w:rPr>
            <w:noProof/>
            <w:webHidden/>
          </w:rPr>
          <w:fldChar w:fldCharType="begin"/>
        </w:r>
        <w:r w:rsidR="00153B79">
          <w:rPr>
            <w:noProof/>
            <w:webHidden/>
          </w:rPr>
          <w:instrText xml:space="preserve"> PAGEREF _Toc228209104 \h </w:instrText>
        </w:r>
        <w:r>
          <w:rPr>
            <w:noProof/>
            <w:webHidden/>
          </w:rPr>
        </w:r>
        <w:r>
          <w:rPr>
            <w:noProof/>
            <w:webHidden/>
          </w:rPr>
          <w:fldChar w:fldCharType="separate"/>
        </w:r>
        <w:r w:rsidR="007B4C25">
          <w:rPr>
            <w:noProof/>
            <w:webHidden/>
          </w:rPr>
          <w:t>156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105" w:history="1">
        <w:r w:rsidR="00153B79" w:rsidRPr="0045636B">
          <w:rPr>
            <w:rStyle w:val="Hyperlink"/>
            <w:noProof/>
          </w:rPr>
          <w:t>Table 8</w:t>
        </w:r>
        <w:r w:rsidR="00153B79" w:rsidRPr="0045636B">
          <w:rPr>
            <w:rStyle w:val="Hyperlink"/>
            <w:noProof/>
          </w:rPr>
          <w:noBreakHyphen/>
          <w:t>9 Transmission sequence matrix of GridTorrent</w:t>
        </w:r>
        <w:r w:rsidR="00153B79">
          <w:rPr>
            <w:noProof/>
            <w:webHidden/>
          </w:rPr>
          <w:tab/>
        </w:r>
        <w:r>
          <w:rPr>
            <w:noProof/>
            <w:webHidden/>
          </w:rPr>
          <w:fldChar w:fldCharType="begin"/>
        </w:r>
        <w:r w:rsidR="00153B79">
          <w:rPr>
            <w:noProof/>
            <w:webHidden/>
          </w:rPr>
          <w:instrText xml:space="preserve"> PAGEREF _Toc228209105 \h </w:instrText>
        </w:r>
        <w:r>
          <w:rPr>
            <w:noProof/>
            <w:webHidden/>
          </w:rPr>
        </w:r>
        <w:r>
          <w:rPr>
            <w:noProof/>
            <w:webHidden/>
          </w:rPr>
          <w:fldChar w:fldCharType="separate"/>
        </w:r>
        <w:r w:rsidR="007B4C25">
          <w:rPr>
            <w:noProof/>
            <w:webHidden/>
          </w:rPr>
          <w:t>156</w:t>
        </w:r>
        <w:r>
          <w:rPr>
            <w:noProof/>
            <w:webHidden/>
          </w:rPr>
          <w:fldChar w:fldCharType="end"/>
        </w:r>
      </w:hyperlink>
    </w:p>
    <w:p w:rsidR="0080379A" w:rsidRPr="008A6D3C" w:rsidRDefault="0033544C">
      <w:pPr>
        <w:tabs>
          <w:tab w:val="right" w:leader="dot" w:pos="8630"/>
        </w:tabs>
        <w:spacing w:line="480" w:lineRule="auto"/>
      </w:pPr>
      <w:r w:rsidRPr="008A6D3C">
        <w:fldChar w:fldCharType="end"/>
      </w:r>
    </w:p>
    <w:p w:rsidR="0080379A" w:rsidRDefault="00D04987" w:rsidP="00286226">
      <w:pPr>
        <w:pStyle w:val="HeadingListOf"/>
        <w:outlineLvl w:val="0"/>
      </w:pPr>
      <w:r>
        <w:br w:type="page"/>
      </w:r>
      <w:bookmarkStart w:id="22" w:name="_Toc469366442"/>
      <w:r>
        <w:lastRenderedPageBreak/>
        <w:t>List of Figures</w:t>
      </w:r>
      <w:bookmarkEnd w:id="22"/>
    </w:p>
    <w:p w:rsidR="00153B79" w:rsidRDefault="0033544C">
      <w:pPr>
        <w:pStyle w:val="TableofFigures"/>
        <w:tabs>
          <w:tab w:val="right" w:leader="dot" w:pos="8443"/>
        </w:tabs>
        <w:rPr>
          <w:rFonts w:asciiTheme="minorHAnsi" w:eastAsiaTheme="minorEastAsia" w:hAnsiTheme="minorHAnsi" w:cstheme="minorBidi"/>
          <w:b w:val="0"/>
          <w:noProof/>
          <w:sz w:val="22"/>
          <w:szCs w:val="22"/>
        </w:rPr>
      </w:pPr>
      <w:r w:rsidRPr="0033544C">
        <w:fldChar w:fldCharType="begin"/>
      </w:r>
      <w:r w:rsidR="0067173A">
        <w:instrText xml:space="preserve"> TOC \h \z \c "Figure" </w:instrText>
      </w:r>
      <w:r w:rsidRPr="0033544C">
        <w:fldChar w:fldCharType="separate"/>
      </w:r>
      <w:hyperlink w:anchor="_Toc228209037" w:history="1">
        <w:r w:rsidR="00153B79" w:rsidRPr="001A7CE0">
          <w:rPr>
            <w:rStyle w:val="Hyperlink"/>
            <w:noProof/>
          </w:rPr>
          <w:t>Figure 3</w:t>
        </w:r>
        <w:r w:rsidR="00153B79" w:rsidRPr="001A7CE0">
          <w:rPr>
            <w:rStyle w:val="Hyperlink"/>
            <w:noProof/>
          </w:rPr>
          <w:noBreakHyphen/>
          <w:t>1 GridTorrent Framework is composed of a client, a Web Service Tracker, and a Collaboration and Content Manager. Each component communicates with another one via different protocols such as HTTP, TCP, and PTCP</w:t>
        </w:r>
        <w:r w:rsidR="00153B79">
          <w:rPr>
            <w:noProof/>
            <w:webHidden/>
          </w:rPr>
          <w:tab/>
        </w:r>
        <w:r>
          <w:rPr>
            <w:noProof/>
            <w:webHidden/>
          </w:rPr>
          <w:fldChar w:fldCharType="begin"/>
        </w:r>
        <w:r w:rsidR="00153B79">
          <w:rPr>
            <w:noProof/>
            <w:webHidden/>
          </w:rPr>
          <w:instrText xml:space="preserve"> PAGEREF _Toc228209037 \h </w:instrText>
        </w:r>
        <w:r>
          <w:rPr>
            <w:noProof/>
            <w:webHidden/>
          </w:rPr>
        </w:r>
        <w:r>
          <w:rPr>
            <w:noProof/>
            <w:webHidden/>
          </w:rPr>
          <w:fldChar w:fldCharType="separate"/>
        </w:r>
        <w:r w:rsidR="007B4C25">
          <w:rPr>
            <w:noProof/>
            <w:webHidden/>
          </w:rPr>
          <w:t>44</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38" w:history="1">
        <w:r w:rsidR="00153B79" w:rsidRPr="001A7CE0">
          <w:rPr>
            <w:rStyle w:val="Hyperlink"/>
            <w:noProof/>
          </w:rPr>
          <w:t>Figure 4</w:t>
        </w:r>
        <w:r w:rsidR="00153B79" w:rsidRPr="001A7CE0">
          <w:rPr>
            <w:rStyle w:val="Hyperlink"/>
            <w:noProof/>
          </w:rPr>
          <w:noBreakHyphen/>
          <w:t>1 Client/Server model</w:t>
        </w:r>
        <w:r w:rsidR="00153B79">
          <w:rPr>
            <w:noProof/>
            <w:webHidden/>
          </w:rPr>
          <w:tab/>
        </w:r>
        <w:r>
          <w:rPr>
            <w:noProof/>
            <w:webHidden/>
          </w:rPr>
          <w:fldChar w:fldCharType="begin"/>
        </w:r>
        <w:r w:rsidR="00153B79">
          <w:rPr>
            <w:noProof/>
            <w:webHidden/>
          </w:rPr>
          <w:instrText xml:space="preserve"> PAGEREF _Toc228209038 \h </w:instrText>
        </w:r>
        <w:r>
          <w:rPr>
            <w:noProof/>
            <w:webHidden/>
          </w:rPr>
        </w:r>
        <w:r>
          <w:rPr>
            <w:noProof/>
            <w:webHidden/>
          </w:rPr>
          <w:fldChar w:fldCharType="separate"/>
        </w:r>
        <w:r w:rsidR="007B4C25">
          <w:rPr>
            <w:noProof/>
            <w:webHidden/>
          </w:rPr>
          <w:t>50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39" w:history="1">
        <w:r w:rsidR="00153B79" w:rsidRPr="001A7CE0">
          <w:rPr>
            <w:rStyle w:val="Hyperlink"/>
            <w:noProof/>
          </w:rPr>
          <w:t>Figure 4</w:t>
        </w:r>
        <w:r w:rsidR="00153B79" w:rsidRPr="001A7CE0">
          <w:rPr>
            <w:rStyle w:val="Hyperlink"/>
            <w:noProof/>
          </w:rPr>
          <w:noBreakHyphen/>
          <w:t>2 Peer-to-peer model</w:t>
        </w:r>
        <w:r w:rsidR="00153B79">
          <w:rPr>
            <w:noProof/>
            <w:webHidden/>
          </w:rPr>
          <w:tab/>
        </w:r>
        <w:r>
          <w:rPr>
            <w:noProof/>
            <w:webHidden/>
          </w:rPr>
          <w:fldChar w:fldCharType="begin"/>
        </w:r>
        <w:r w:rsidR="00153B79">
          <w:rPr>
            <w:noProof/>
            <w:webHidden/>
          </w:rPr>
          <w:instrText xml:space="preserve"> PAGEREF _Toc228209039 \h </w:instrText>
        </w:r>
        <w:r>
          <w:rPr>
            <w:noProof/>
            <w:webHidden/>
          </w:rPr>
        </w:r>
        <w:r>
          <w:rPr>
            <w:noProof/>
            <w:webHidden/>
          </w:rPr>
          <w:fldChar w:fldCharType="separate"/>
        </w:r>
        <w:r w:rsidR="007B4C25">
          <w:rPr>
            <w:noProof/>
            <w:webHidden/>
          </w:rPr>
          <w:t>51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0" w:history="1">
        <w:r w:rsidR="00153B79" w:rsidRPr="001A7CE0">
          <w:rPr>
            <w:rStyle w:val="Hyperlink"/>
            <w:noProof/>
          </w:rPr>
          <w:t>Figure 4</w:t>
        </w:r>
        <w:r w:rsidR="00153B79" w:rsidRPr="001A7CE0">
          <w:rPr>
            <w:rStyle w:val="Hyperlink"/>
            <w:noProof/>
          </w:rPr>
          <w:noBreakHyphen/>
          <w:t>3 GridTorrent Framework Client Architecture</w:t>
        </w:r>
        <w:r w:rsidR="00153B79">
          <w:rPr>
            <w:noProof/>
            <w:webHidden/>
          </w:rPr>
          <w:tab/>
        </w:r>
        <w:r>
          <w:rPr>
            <w:noProof/>
            <w:webHidden/>
          </w:rPr>
          <w:fldChar w:fldCharType="begin"/>
        </w:r>
        <w:r w:rsidR="00153B79">
          <w:rPr>
            <w:noProof/>
            <w:webHidden/>
          </w:rPr>
          <w:instrText xml:space="preserve"> PAGEREF _Toc228209040 \h </w:instrText>
        </w:r>
        <w:r>
          <w:rPr>
            <w:noProof/>
            <w:webHidden/>
          </w:rPr>
        </w:r>
        <w:r>
          <w:rPr>
            <w:noProof/>
            <w:webHidden/>
          </w:rPr>
          <w:fldChar w:fldCharType="separate"/>
        </w:r>
        <w:r w:rsidR="007B4C25">
          <w:rPr>
            <w:noProof/>
            <w:webHidden/>
          </w:rPr>
          <w:t>52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1" w:history="1">
        <w:r w:rsidR="00153B79" w:rsidRPr="001A7CE0">
          <w:rPr>
            <w:rStyle w:val="Hyperlink"/>
            <w:noProof/>
          </w:rPr>
          <w:t>Figure 4</w:t>
        </w:r>
        <w:r w:rsidR="00153B79" w:rsidRPr="001A7CE0">
          <w:rPr>
            <w:rStyle w:val="Hyperlink"/>
            <w:noProof/>
          </w:rPr>
          <w:noBreakHyphen/>
          <w:t>4 Simulation Architecture</w:t>
        </w:r>
        <w:r w:rsidR="00153B79">
          <w:rPr>
            <w:noProof/>
            <w:webHidden/>
          </w:rPr>
          <w:tab/>
        </w:r>
        <w:r>
          <w:rPr>
            <w:noProof/>
            <w:webHidden/>
          </w:rPr>
          <w:fldChar w:fldCharType="begin"/>
        </w:r>
        <w:r w:rsidR="00153B79">
          <w:rPr>
            <w:noProof/>
            <w:webHidden/>
          </w:rPr>
          <w:instrText xml:space="preserve"> PAGEREF _Toc228209041 \h </w:instrText>
        </w:r>
        <w:r>
          <w:rPr>
            <w:noProof/>
            <w:webHidden/>
          </w:rPr>
        </w:r>
        <w:r>
          <w:rPr>
            <w:noProof/>
            <w:webHidden/>
          </w:rPr>
          <w:fldChar w:fldCharType="separate"/>
        </w:r>
        <w:r w:rsidR="007B4C25">
          <w:rPr>
            <w:noProof/>
            <w:webHidden/>
          </w:rPr>
          <w:t>54</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2" w:history="1">
        <w:r w:rsidR="00153B79" w:rsidRPr="001A7CE0">
          <w:rPr>
            <w:rStyle w:val="Hyperlink"/>
            <w:noProof/>
          </w:rPr>
          <w:t>Figure 4</w:t>
        </w:r>
        <w:r w:rsidR="00153B79" w:rsidRPr="001A7CE0">
          <w:rPr>
            <w:rStyle w:val="Hyperlink"/>
            <w:noProof/>
          </w:rPr>
          <w:noBreakHyphen/>
          <w:t>5 Representation of XML schema of Task</w:t>
        </w:r>
        <w:r w:rsidR="00153B79">
          <w:rPr>
            <w:noProof/>
            <w:webHidden/>
          </w:rPr>
          <w:tab/>
        </w:r>
        <w:r>
          <w:rPr>
            <w:noProof/>
            <w:webHidden/>
          </w:rPr>
          <w:fldChar w:fldCharType="begin"/>
        </w:r>
        <w:r w:rsidR="00153B79">
          <w:rPr>
            <w:noProof/>
            <w:webHidden/>
          </w:rPr>
          <w:instrText xml:space="preserve"> PAGEREF _Toc228209042 \h </w:instrText>
        </w:r>
        <w:r>
          <w:rPr>
            <w:noProof/>
            <w:webHidden/>
          </w:rPr>
        </w:r>
        <w:r>
          <w:rPr>
            <w:noProof/>
            <w:webHidden/>
          </w:rPr>
          <w:fldChar w:fldCharType="separate"/>
        </w:r>
        <w:r w:rsidR="007B4C25">
          <w:rPr>
            <w:noProof/>
            <w:webHidden/>
          </w:rPr>
          <w:t>61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3" w:history="1">
        <w:r w:rsidR="00153B79" w:rsidRPr="001A7CE0">
          <w:rPr>
            <w:rStyle w:val="Hyperlink"/>
            <w:noProof/>
          </w:rPr>
          <w:t>Figure 4</w:t>
        </w:r>
        <w:r w:rsidR="00153B79" w:rsidRPr="001A7CE0">
          <w:rPr>
            <w:rStyle w:val="Hyperlink"/>
            <w:noProof/>
          </w:rPr>
          <w:noBreakHyphen/>
          <w:t>6 Activity diagram of GTF’s tasks</w:t>
        </w:r>
        <w:r w:rsidR="00153B79">
          <w:rPr>
            <w:noProof/>
            <w:webHidden/>
          </w:rPr>
          <w:tab/>
        </w:r>
        <w:r>
          <w:rPr>
            <w:noProof/>
            <w:webHidden/>
          </w:rPr>
          <w:fldChar w:fldCharType="begin"/>
        </w:r>
        <w:r w:rsidR="00153B79">
          <w:rPr>
            <w:noProof/>
            <w:webHidden/>
          </w:rPr>
          <w:instrText xml:space="preserve"> PAGEREF _Toc228209043 \h </w:instrText>
        </w:r>
        <w:r>
          <w:rPr>
            <w:noProof/>
            <w:webHidden/>
          </w:rPr>
        </w:r>
        <w:r>
          <w:rPr>
            <w:noProof/>
            <w:webHidden/>
          </w:rPr>
          <w:fldChar w:fldCharType="separate"/>
        </w:r>
        <w:r w:rsidR="007B4C25">
          <w:rPr>
            <w:noProof/>
            <w:webHidden/>
          </w:rPr>
          <w:t>62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4" w:history="1">
        <w:r w:rsidR="00153B79" w:rsidRPr="001A7CE0">
          <w:rPr>
            <w:rStyle w:val="Hyperlink"/>
            <w:noProof/>
          </w:rPr>
          <w:t>Figure 4</w:t>
        </w:r>
        <w:r w:rsidR="00153B79" w:rsidRPr="001A7CE0">
          <w:rPr>
            <w:rStyle w:val="Hyperlink"/>
            <w:noProof/>
          </w:rPr>
          <w:noBreakHyphen/>
          <w:t>7 Processes workflow of share content request task and share content action task</w:t>
        </w:r>
        <w:r w:rsidR="00153B79">
          <w:rPr>
            <w:noProof/>
            <w:webHidden/>
          </w:rPr>
          <w:tab/>
        </w:r>
        <w:r>
          <w:rPr>
            <w:noProof/>
            <w:webHidden/>
          </w:rPr>
          <w:fldChar w:fldCharType="begin"/>
        </w:r>
        <w:r w:rsidR="00153B79">
          <w:rPr>
            <w:noProof/>
            <w:webHidden/>
          </w:rPr>
          <w:instrText xml:space="preserve"> PAGEREF _Toc228209044 \h </w:instrText>
        </w:r>
        <w:r>
          <w:rPr>
            <w:noProof/>
            <w:webHidden/>
          </w:rPr>
        </w:r>
        <w:r>
          <w:rPr>
            <w:noProof/>
            <w:webHidden/>
          </w:rPr>
          <w:fldChar w:fldCharType="separate"/>
        </w:r>
        <w:r w:rsidR="007B4C25">
          <w:rPr>
            <w:noProof/>
            <w:webHidden/>
          </w:rPr>
          <w:t>65</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5" w:history="1">
        <w:r w:rsidR="00153B79" w:rsidRPr="001A7CE0">
          <w:rPr>
            <w:rStyle w:val="Hyperlink"/>
            <w:noProof/>
          </w:rPr>
          <w:t>Figure 4</w:t>
        </w:r>
        <w:r w:rsidR="00153B79" w:rsidRPr="001A7CE0">
          <w:rPr>
            <w:rStyle w:val="Hyperlink"/>
            <w:noProof/>
          </w:rPr>
          <w:noBreakHyphen/>
          <w:t>8 Access Control List (ACL) request task's processes workflow</w:t>
        </w:r>
        <w:r w:rsidR="00153B79">
          <w:rPr>
            <w:noProof/>
            <w:webHidden/>
          </w:rPr>
          <w:tab/>
        </w:r>
        <w:r>
          <w:rPr>
            <w:noProof/>
            <w:webHidden/>
          </w:rPr>
          <w:fldChar w:fldCharType="begin"/>
        </w:r>
        <w:r w:rsidR="00153B79">
          <w:rPr>
            <w:noProof/>
            <w:webHidden/>
          </w:rPr>
          <w:instrText xml:space="preserve"> PAGEREF _Toc228209045 \h </w:instrText>
        </w:r>
        <w:r>
          <w:rPr>
            <w:noProof/>
            <w:webHidden/>
          </w:rPr>
        </w:r>
        <w:r>
          <w:rPr>
            <w:noProof/>
            <w:webHidden/>
          </w:rPr>
          <w:fldChar w:fldCharType="separate"/>
        </w:r>
        <w:r w:rsidR="007B4C25">
          <w:rPr>
            <w:noProof/>
            <w:webHidden/>
          </w:rPr>
          <w:t>69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6" w:history="1">
        <w:r w:rsidR="00153B79" w:rsidRPr="001A7CE0">
          <w:rPr>
            <w:rStyle w:val="Hyperlink"/>
            <w:noProof/>
          </w:rPr>
          <w:t>Figure 4</w:t>
        </w:r>
        <w:r w:rsidR="00153B79" w:rsidRPr="001A7CE0">
          <w:rPr>
            <w:rStyle w:val="Hyperlink"/>
            <w:noProof/>
          </w:rPr>
          <w:noBreakHyphen/>
          <w:t>9 Update status task (UST) is one of the important and periodic task that is used to inform WS-Tracker service about current status of the GTF clients</w:t>
        </w:r>
        <w:r w:rsidR="00153B79">
          <w:rPr>
            <w:noProof/>
            <w:webHidden/>
          </w:rPr>
          <w:tab/>
        </w:r>
        <w:r>
          <w:rPr>
            <w:noProof/>
            <w:webHidden/>
          </w:rPr>
          <w:fldChar w:fldCharType="begin"/>
        </w:r>
        <w:r w:rsidR="00153B79">
          <w:rPr>
            <w:noProof/>
            <w:webHidden/>
          </w:rPr>
          <w:instrText xml:space="preserve"> PAGEREF _Toc228209046 \h </w:instrText>
        </w:r>
        <w:r>
          <w:rPr>
            <w:noProof/>
            <w:webHidden/>
          </w:rPr>
        </w:r>
        <w:r>
          <w:rPr>
            <w:noProof/>
            <w:webHidden/>
          </w:rPr>
          <w:fldChar w:fldCharType="separate"/>
        </w:r>
        <w:r w:rsidR="007B4C25">
          <w:rPr>
            <w:noProof/>
            <w:webHidden/>
          </w:rPr>
          <w:t>71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7" w:history="1">
        <w:r w:rsidR="00153B79" w:rsidRPr="001A7CE0">
          <w:rPr>
            <w:rStyle w:val="Hyperlink"/>
            <w:noProof/>
          </w:rPr>
          <w:t>Figure 5</w:t>
        </w:r>
        <w:r w:rsidR="00153B79" w:rsidRPr="001A7CE0">
          <w:rPr>
            <w:rStyle w:val="Hyperlink"/>
            <w:noProof/>
          </w:rPr>
          <w:noBreakHyphen/>
          <w:t>1 The interaction of Collaboration and Content Manager with other entities of the GridTorrent Framework</w:t>
        </w:r>
        <w:r w:rsidR="00153B79">
          <w:rPr>
            <w:noProof/>
            <w:webHidden/>
          </w:rPr>
          <w:tab/>
        </w:r>
        <w:r>
          <w:rPr>
            <w:noProof/>
            <w:webHidden/>
          </w:rPr>
          <w:fldChar w:fldCharType="begin"/>
        </w:r>
        <w:r w:rsidR="00153B79">
          <w:rPr>
            <w:noProof/>
            <w:webHidden/>
          </w:rPr>
          <w:instrText xml:space="preserve"> PAGEREF _Toc228209047 \h </w:instrText>
        </w:r>
        <w:r>
          <w:rPr>
            <w:noProof/>
            <w:webHidden/>
          </w:rPr>
        </w:r>
        <w:r>
          <w:rPr>
            <w:noProof/>
            <w:webHidden/>
          </w:rPr>
          <w:fldChar w:fldCharType="separate"/>
        </w:r>
        <w:r w:rsidR="007B4C25">
          <w:rPr>
            <w:noProof/>
            <w:webHidden/>
          </w:rPr>
          <w:t>84</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8" w:history="1">
        <w:r w:rsidR="00153B79" w:rsidRPr="001A7CE0">
          <w:rPr>
            <w:rStyle w:val="Hyperlink"/>
            <w:noProof/>
          </w:rPr>
          <w:t>Figure 5</w:t>
        </w:r>
        <w:r w:rsidR="00153B79" w:rsidRPr="001A7CE0">
          <w:rPr>
            <w:rStyle w:val="Hyperlink"/>
            <w:noProof/>
          </w:rPr>
          <w:noBreakHyphen/>
          <w:t>2 Anatomy of the Collaboration and Content Management module</w:t>
        </w:r>
        <w:r w:rsidR="00153B79">
          <w:rPr>
            <w:noProof/>
            <w:webHidden/>
          </w:rPr>
          <w:tab/>
        </w:r>
        <w:r>
          <w:rPr>
            <w:noProof/>
            <w:webHidden/>
          </w:rPr>
          <w:fldChar w:fldCharType="begin"/>
        </w:r>
        <w:r w:rsidR="00153B79">
          <w:rPr>
            <w:noProof/>
            <w:webHidden/>
          </w:rPr>
          <w:instrText xml:space="preserve"> PAGEREF _Toc228209048 \h </w:instrText>
        </w:r>
        <w:r>
          <w:rPr>
            <w:noProof/>
            <w:webHidden/>
          </w:rPr>
        </w:r>
        <w:r>
          <w:rPr>
            <w:noProof/>
            <w:webHidden/>
          </w:rPr>
          <w:fldChar w:fldCharType="separate"/>
        </w:r>
        <w:r w:rsidR="007B4C25">
          <w:rPr>
            <w:noProof/>
            <w:webHidden/>
          </w:rPr>
          <w:t>85</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49" w:history="1">
        <w:r w:rsidR="00153B79" w:rsidRPr="001A7CE0">
          <w:rPr>
            <w:rStyle w:val="Hyperlink"/>
            <w:noProof/>
          </w:rPr>
          <w:t>Figure 5</w:t>
        </w:r>
        <w:r w:rsidR="00153B79" w:rsidRPr="001A7CE0">
          <w:rPr>
            <w:rStyle w:val="Hyperlink"/>
            <w:noProof/>
          </w:rPr>
          <w:noBreakHyphen/>
          <w:t>3 Possible roles and rights in the Collaboration and Content Management Module</w:t>
        </w:r>
        <w:r w:rsidR="00153B79">
          <w:rPr>
            <w:noProof/>
            <w:webHidden/>
          </w:rPr>
          <w:tab/>
        </w:r>
        <w:r>
          <w:rPr>
            <w:noProof/>
            <w:webHidden/>
          </w:rPr>
          <w:fldChar w:fldCharType="begin"/>
        </w:r>
        <w:r w:rsidR="00153B79">
          <w:rPr>
            <w:noProof/>
            <w:webHidden/>
          </w:rPr>
          <w:instrText xml:space="preserve"> PAGEREF _Toc228209049 \h </w:instrText>
        </w:r>
        <w:r>
          <w:rPr>
            <w:noProof/>
            <w:webHidden/>
          </w:rPr>
        </w:r>
        <w:r>
          <w:rPr>
            <w:noProof/>
            <w:webHidden/>
          </w:rPr>
          <w:fldChar w:fldCharType="separate"/>
        </w:r>
        <w:r w:rsidR="007B4C25">
          <w:rPr>
            <w:noProof/>
            <w:webHidden/>
          </w:rPr>
          <w:t>91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0" w:history="1">
        <w:r w:rsidR="00153B79" w:rsidRPr="001A7CE0">
          <w:rPr>
            <w:rStyle w:val="Hyperlink"/>
            <w:noProof/>
          </w:rPr>
          <w:t>Figure 6</w:t>
        </w:r>
        <w:r w:rsidR="00153B79" w:rsidRPr="001A7CE0">
          <w:rPr>
            <w:rStyle w:val="Hyperlink"/>
            <w:noProof/>
          </w:rPr>
          <w:noBreakHyphen/>
          <w:t>1 The flow of information between a user and GTF Peer through Content and Collaboration Manager and WS-Tracker service</w:t>
        </w:r>
        <w:r w:rsidR="00153B79">
          <w:rPr>
            <w:noProof/>
            <w:webHidden/>
          </w:rPr>
          <w:tab/>
        </w:r>
        <w:r>
          <w:rPr>
            <w:noProof/>
            <w:webHidden/>
          </w:rPr>
          <w:fldChar w:fldCharType="begin"/>
        </w:r>
        <w:r w:rsidR="00153B79">
          <w:rPr>
            <w:noProof/>
            <w:webHidden/>
          </w:rPr>
          <w:instrText xml:space="preserve"> PAGEREF _Toc228209050 \h </w:instrText>
        </w:r>
        <w:r>
          <w:rPr>
            <w:noProof/>
            <w:webHidden/>
          </w:rPr>
        </w:r>
        <w:r>
          <w:rPr>
            <w:noProof/>
            <w:webHidden/>
          </w:rPr>
          <w:fldChar w:fldCharType="separate"/>
        </w:r>
        <w:r w:rsidR="007B4C25">
          <w:rPr>
            <w:noProof/>
            <w:webHidden/>
          </w:rPr>
          <w:t>100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1" w:history="1">
        <w:r w:rsidR="00153B79" w:rsidRPr="001A7CE0">
          <w:rPr>
            <w:rStyle w:val="Hyperlink"/>
            <w:noProof/>
          </w:rPr>
          <w:t>Figure 6</w:t>
        </w:r>
        <w:r w:rsidR="00153B79" w:rsidRPr="001A7CE0">
          <w:rPr>
            <w:rStyle w:val="Hyperlink"/>
            <w:noProof/>
          </w:rPr>
          <w:noBreakHyphen/>
          <w:t>2 Message flow between GTF peers via WS-Tracker Service</w:t>
        </w:r>
        <w:r w:rsidR="00153B79">
          <w:rPr>
            <w:noProof/>
            <w:webHidden/>
          </w:rPr>
          <w:tab/>
        </w:r>
        <w:r>
          <w:rPr>
            <w:noProof/>
            <w:webHidden/>
          </w:rPr>
          <w:fldChar w:fldCharType="begin"/>
        </w:r>
        <w:r w:rsidR="00153B79">
          <w:rPr>
            <w:noProof/>
            <w:webHidden/>
          </w:rPr>
          <w:instrText xml:space="preserve"> PAGEREF _Toc228209051 \h </w:instrText>
        </w:r>
        <w:r>
          <w:rPr>
            <w:noProof/>
            <w:webHidden/>
          </w:rPr>
        </w:r>
        <w:r>
          <w:rPr>
            <w:noProof/>
            <w:webHidden/>
          </w:rPr>
          <w:fldChar w:fldCharType="separate"/>
        </w:r>
        <w:r w:rsidR="007B4C25">
          <w:rPr>
            <w:noProof/>
            <w:webHidden/>
          </w:rPr>
          <w:t>102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2" w:history="1">
        <w:r w:rsidR="00153B79" w:rsidRPr="001A7CE0">
          <w:rPr>
            <w:rStyle w:val="Hyperlink"/>
            <w:noProof/>
          </w:rPr>
          <w:t>Figure 7</w:t>
        </w:r>
        <w:r w:rsidR="00153B79" w:rsidRPr="001A7CE0">
          <w:rPr>
            <w:rStyle w:val="Hyperlink"/>
            <w:noProof/>
          </w:rPr>
          <w:noBreakHyphen/>
          <w:t>1 GT4 security protocols from [103]</w:t>
        </w:r>
        <w:r w:rsidR="00153B79">
          <w:rPr>
            <w:noProof/>
            <w:webHidden/>
          </w:rPr>
          <w:tab/>
        </w:r>
        <w:r>
          <w:rPr>
            <w:noProof/>
            <w:webHidden/>
          </w:rPr>
          <w:fldChar w:fldCharType="begin"/>
        </w:r>
        <w:r w:rsidR="00153B79">
          <w:rPr>
            <w:noProof/>
            <w:webHidden/>
          </w:rPr>
          <w:instrText xml:space="preserve"> PAGEREF _Toc228209052 \h </w:instrText>
        </w:r>
        <w:r>
          <w:rPr>
            <w:noProof/>
            <w:webHidden/>
          </w:rPr>
        </w:r>
        <w:r>
          <w:rPr>
            <w:noProof/>
            <w:webHidden/>
          </w:rPr>
          <w:fldChar w:fldCharType="separate"/>
        </w:r>
        <w:r w:rsidR="007B4C25">
          <w:rPr>
            <w:noProof/>
            <w:webHidden/>
          </w:rPr>
          <w:t>112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3" w:history="1">
        <w:r w:rsidR="00153B79" w:rsidRPr="001A7CE0">
          <w:rPr>
            <w:rStyle w:val="Hyperlink"/>
            <w:noProof/>
          </w:rPr>
          <w:t>Figure 7</w:t>
        </w:r>
        <w:r w:rsidR="00153B79" w:rsidRPr="001A7CE0">
          <w:rPr>
            <w:rStyle w:val="Hyperlink"/>
            <w:noProof/>
          </w:rPr>
          <w:noBreakHyphen/>
          <w:t>2 All possible interaction among components of GTF require security services.</w:t>
        </w:r>
        <w:r w:rsidR="00153B79">
          <w:rPr>
            <w:noProof/>
            <w:webHidden/>
          </w:rPr>
          <w:tab/>
        </w:r>
        <w:r>
          <w:rPr>
            <w:noProof/>
            <w:webHidden/>
          </w:rPr>
          <w:fldChar w:fldCharType="begin"/>
        </w:r>
        <w:r w:rsidR="00153B79">
          <w:rPr>
            <w:noProof/>
            <w:webHidden/>
          </w:rPr>
          <w:instrText xml:space="preserve"> PAGEREF _Toc228209053 \h </w:instrText>
        </w:r>
        <w:r>
          <w:rPr>
            <w:noProof/>
            <w:webHidden/>
          </w:rPr>
        </w:r>
        <w:r>
          <w:rPr>
            <w:noProof/>
            <w:webHidden/>
          </w:rPr>
          <w:fldChar w:fldCharType="separate"/>
        </w:r>
        <w:r w:rsidR="007B4C25">
          <w:rPr>
            <w:noProof/>
            <w:webHidden/>
          </w:rPr>
          <w:t>116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4" w:history="1">
        <w:r w:rsidR="00153B79" w:rsidRPr="001A7CE0">
          <w:rPr>
            <w:rStyle w:val="Hyperlink"/>
            <w:noProof/>
          </w:rPr>
          <w:t>Figure 7</w:t>
        </w:r>
        <w:r w:rsidR="00153B79" w:rsidRPr="001A7CE0">
          <w:rPr>
            <w:rStyle w:val="Hyperlink"/>
            <w:noProof/>
          </w:rPr>
          <w:noBreakHyphen/>
          <w:t>3 Establishing security credentials at Collaboration and Content Manager Server.</w:t>
        </w:r>
        <w:r w:rsidR="00153B79">
          <w:rPr>
            <w:noProof/>
            <w:webHidden/>
          </w:rPr>
          <w:tab/>
        </w:r>
        <w:r>
          <w:rPr>
            <w:noProof/>
            <w:webHidden/>
          </w:rPr>
          <w:fldChar w:fldCharType="begin"/>
        </w:r>
        <w:r w:rsidR="00153B79">
          <w:rPr>
            <w:noProof/>
            <w:webHidden/>
          </w:rPr>
          <w:instrText xml:space="preserve"> PAGEREF _Toc228209054 \h </w:instrText>
        </w:r>
        <w:r>
          <w:rPr>
            <w:noProof/>
            <w:webHidden/>
          </w:rPr>
        </w:r>
        <w:r>
          <w:rPr>
            <w:noProof/>
            <w:webHidden/>
          </w:rPr>
          <w:fldChar w:fldCharType="separate"/>
        </w:r>
        <w:r w:rsidR="007B4C25">
          <w:rPr>
            <w:noProof/>
            <w:webHidden/>
          </w:rPr>
          <w:t>118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5" w:history="1">
        <w:r w:rsidR="00153B79" w:rsidRPr="001A7CE0">
          <w:rPr>
            <w:rStyle w:val="Hyperlink"/>
            <w:noProof/>
          </w:rPr>
          <w:t>Figure 7</w:t>
        </w:r>
        <w:r w:rsidR="00153B79" w:rsidRPr="001A7CE0">
          <w:rPr>
            <w:rStyle w:val="Hyperlink"/>
            <w:noProof/>
          </w:rPr>
          <w:noBreakHyphen/>
          <w:t>4 Security Credentials obtaining process between GTF and GSI components.</w:t>
        </w:r>
        <w:r w:rsidR="00153B79">
          <w:rPr>
            <w:noProof/>
            <w:webHidden/>
          </w:rPr>
          <w:tab/>
        </w:r>
        <w:r>
          <w:rPr>
            <w:noProof/>
            <w:webHidden/>
          </w:rPr>
          <w:fldChar w:fldCharType="begin"/>
        </w:r>
        <w:r w:rsidR="00153B79">
          <w:rPr>
            <w:noProof/>
            <w:webHidden/>
          </w:rPr>
          <w:instrText xml:space="preserve"> PAGEREF _Toc228209055 \h </w:instrText>
        </w:r>
        <w:r>
          <w:rPr>
            <w:noProof/>
            <w:webHidden/>
          </w:rPr>
        </w:r>
        <w:r>
          <w:rPr>
            <w:noProof/>
            <w:webHidden/>
          </w:rPr>
          <w:fldChar w:fldCharType="separate"/>
        </w:r>
        <w:r w:rsidR="007B4C25">
          <w:rPr>
            <w:noProof/>
            <w:webHidden/>
          </w:rPr>
          <w:t>122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6" w:history="1">
        <w:r w:rsidR="00153B79" w:rsidRPr="001A7CE0">
          <w:rPr>
            <w:rStyle w:val="Hyperlink"/>
            <w:noProof/>
          </w:rPr>
          <w:t>Figure 8</w:t>
        </w:r>
        <w:r w:rsidR="00153B79" w:rsidRPr="001A7CE0">
          <w:rPr>
            <w:rStyle w:val="Hyperlink"/>
            <w:noProof/>
          </w:rPr>
          <w:noBreakHyphen/>
          <w:t>1 A parallel TCP socket architecture</w:t>
        </w:r>
        <w:r w:rsidR="00153B79">
          <w:rPr>
            <w:noProof/>
            <w:webHidden/>
          </w:rPr>
          <w:tab/>
        </w:r>
        <w:r>
          <w:rPr>
            <w:noProof/>
            <w:webHidden/>
          </w:rPr>
          <w:fldChar w:fldCharType="begin"/>
        </w:r>
        <w:r w:rsidR="00153B79">
          <w:rPr>
            <w:noProof/>
            <w:webHidden/>
          </w:rPr>
          <w:instrText xml:space="preserve"> PAGEREF _Toc228209056 \h </w:instrText>
        </w:r>
        <w:r>
          <w:rPr>
            <w:noProof/>
            <w:webHidden/>
          </w:rPr>
        </w:r>
        <w:r>
          <w:rPr>
            <w:noProof/>
            <w:webHidden/>
          </w:rPr>
          <w:fldChar w:fldCharType="separate"/>
        </w:r>
        <w:r w:rsidR="007B4C25">
          <w:rPr>
            <w:noProof/>
            <w:webHidden/>
          </w:rPr>
          <w:t>129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7" w:history="1">
        <w:r w:rsidR="00153B79" w:rsidRPr="001A7CE0">
          <w:rPr>
            <w:rStyle w:val="Hyperlink"/>
            <w:noProof/>
          </w:rPr>
          <w:t>Figure 8</w:t>
        </w:r>
        <w:r w:rsidR="00153B79" w:rsidRPr="001A7CE0">
          <w:rPr>
            <w:rStyle w:val="Hyperlink"/>
            <w:noProof/>
          </w:rPr>
          <w:noBreakHyphen/>
          <w:t>2 Client and server configuration for PTCP test case. Server, machine A, is located at Bloomington, IN, whereas client, machine B, is at Indianapolis, IN.</w:t>
        </w:r>
        <w:r w:rsidR="00153B79">
          <w:rPr>
            <w:noProof/>
            <w:webHidden/>
          </w:rPr>
          <w:tab/>
        </w:r>
        <w:r>
          <w:rPr>
            <w:noProof/>
            <w:webHidden/>
          </w:rPr>
          <w:fldChar w:fldCharType="begin"/>
        </w:r>
        <w:r w:rsidR="00153B79">
          <w:rPr>
            <w:noProof/>
            <w:webHidden/>
          </w:rPr>
          <w:instrText xml:space="preserve"> PAGEREF _Toc228209057 \h </w:instrText>
        </w:r>
        <w:r>
          <w:rPr>
            <w:noProof/>
            <w:webHidden/>
          </w:rPr>
        </w:r>
        <w:r>
          <w:rPr>
            <w:noProof/>
            <w:webHidden/>
          </w:rPr>
          <w:fldChar w:fldCharType="separate"/>
        </w:r>
        <w:r w:rsidR="007B4C25">
          <w:rPr>
            <w:noProof/>
            <w:webHidden/>
          </w:rPr>
          <w:t>132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8" w:history="1">
        <w:r w:rsidR="00153B79" w:rsidRPr="001A7CE0">
          <w:rPr>
            <w:rStyle w:val="Hyperlink"/>
            <w:noProof/>
          </w:rPr>
          <w:t>Figure 8</w:t>
        </w:r>
        <w:r w:rsidR="00153B79" w:rsidRPr="001A7CE0">
          <w:rPr>
            <w:rStyle w:val="Hyperlink"/>
            <w:noProof/>
          </w:rPr>
          <w:noBreakHyphen/>
          <w:t>3 GridTorrent test case configuration for LAN test. Unlike PTCP test case configuration, regular single Java sockets are used for data transfer in GridTorrent test case. However, server and client’s configuration and location is same as that of PTCP test case.</w:t>
        </w:r>
        <w:r w:rsidR="00153B79">
          <w:rPr>
            <w:noProof/>
            <w:webHidden/>
          </w:rPr>
          <w:tab/>
        </w:r>
        <w:r>
          <w:rPr>
            <w:noProof/>
            <w:webHidden/>
          </w:rPr>
          <w:fldChar w:fldCharType="begin"/>
        </w:r>
        <w:r w:rsidR="00153B79">
          <w:rPr>
            <w:noProof/>
            <w:webHidden/>
          </w:rPr>
          <w:instrText xml:space="preserve"> PAGEREF _Toc228209058 \h </w:instrText>
        </w:r>
        <w:r>
          <w:rPr>
            <w:noProof/>
            <w:webHidden/>
          </w:rPr>
        </w:r>
        <w:r>
          <w:rPr>
            <w:noProof/>
            <w:webHidden/>
          </w:rPr>
          <w:fldChar w:fldCharType="separate"/>
        </w:r>
        <w:r w:rsidR="007B4C25">
          <w:rPr>
            <w:noProof/>
            <w:webHidden/>
          </w:rPr>
          <w:t>133</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59" w:history="1">
        <w:r w:rsidR="00153B79" w:rsidRPr="001A7CE0">
          <w:rPr>
            <w:rStyle w:val="Hyperlink"/>
            <w:noProof/>
          </w:rPr>
          <w:t>Figure 8</w:t>
        </w:r>
        <w:r w:rsidR="00153B79" w:rsidRPr="001A7CE0">
          <w:rPr>
            <w:rStyle w:val="Hyperlink"/>
            <w:noProof/>
          </w:rPr>
          <w:noBreakHyphen/>
          <w:t>4 Achieved average data transfer rate of Iperf, PTCP and GridTorrent with various parallel flows versus the number of seeds on LAN type computer network (IU-IU settings)</w:t>
        </w:r>
        <w:r w:rsidR="00153B79">
          <w:rPr>
            <w:noProof/>
            <w:webHidden/>
          </w:rPr>
          <w:tab/>
        </w:r>
        <w:r>
          <w:rPr>
            <w:noProof/>
            <w:webHidden/>
          </w:rPr>
          <w:fldChar w:fldCharType="begin"/>
        </w:r>
        <w:r w:rsidR="00153B79">
          <w:rPr>
            <w:noProof/>
            <w:webHidden/>
          </w:rPr>
          <w:instrText xml:space="preserve"> PAGEREF _Toc228209059 \h </w:instrText>
        </w:r>
        <w:r>
          <w:rPr>
            <w:noProof/>
            <w:webHidden/>
          </w:rPr>
        </w:r>
        <w:r>
          <w:rPr>
            <w:noProof/>
            <w:webHidden/>
          </w:rPr>
          <w:fldChar w:fldCharType="separate"/>
        </w:r>
        <w:r w:rsidR="007B4C25">
          <w:rPr>
            <w:noProof/>
            <w:webHidden/>
          </w:rPr>
          <w:t>136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0" w:history="1">
        <w:r w:rsidR="00153B79" w:rsidRPr="001A7CE0">
          <w:rPr>
            <w:rStyle w:val="Hyperlink"/>
            <w:noProof/>
          </w:rPr>
          <w:t>Figure 8</w:t>
        </w:r>
        <w:r w:rsidR="00153B79" w:rsidRPr="001A7CE0">
          <w:rPr>
            <w:rStyle w:val="Hyperlink"/>
            <w:noProof/>
          </w:rPr>
          <w:noBreakHyphen/>
          <w:t>5 Achieved average useful data throughput of GridTorrent with various parallel flows versus the number of seeds on LAN type computer network (IU-IU settings)</w:t>
        </w:r>
        <w:r w:rsidR="00153B79">
          <w:rPr>
            <w:noProof/>
            <w:webHidden/>
          </w:rPr>
          <w:tab/>
        </w:r>
        <w:r>
          <w:rPr>
            <w:noProof/>
            <w:webHidden/>
          </w:rPr>
          <w:fldChar w:fldCharType="begin"/>
        </w:r>
        <w:r w:rsidR="00153B79">
          <w:rPr>
            <w:noProof/>
            <w:webHidden/>
          </w:rPr>
          <w:instrText xml:space="preserve"> PAGEREF _Toc228209060 \h </w:instrText>
        </w:r>
        <w:r>
          <w:rPr>
            <w:noProof/>
            <w:webHidden/>
          </w:rPr>
        </w:r>
        <w:r>
          <w:rPr>
            <w:noProof/>
            <w:webHidden/>
          </w:rPr>
          <w:fldChar w:fldCharType="separate"/>
        </w:r>
        <w:r w:rsidR="007B4C25">
          <w:rPr>
            <w:noProof/>
            <w:webHidden/>
          </w:rPr>
          <w:t>136</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1" w:history="1">
        <w:r w:rsidR="00153B79" w:rsidRPr="001A7CE0">
          <w:rPr>
            <w:rStyle w:val="Hyperlink"/>
            <w:noProof/>
          </w:rPr>
          <w:t>Figure 8</w:t>
        </w:r>
        <w:r w:rsidR="00153B79" w:rsidRPr="001A7CE0">
          <w:rPr>
            <w:rStyle w:val="Hyperlink"/>
            <w:noProof/>
          </w:rPr>
          <w:noBreakHyphen/>
          <w:t>6 The ratio of wasted throughput of GridTorrent with various parallel streams versus the number of seeds on LAN (IU-IU settings)</w:t>
        </w:r>
        <w:r w:rsidR="00153B79">
          <w:rPr>
            <w:noProof/>
            <w:webHidden/>
          </w:rPr>
          <w:tab/>
        </w:r>
        <w:r>
          <w:rPr>
            <w:noProof/>
            <w:webHidden/>
          </w:rPr>
          <w:fldChar w:fldCharType="begin"/>
        </w:r>
        <w:r w:rsidR="00153B79">
          <w:rPr>
            <w:noProof/>
            <w:webHidden/>
          </w:rPr>
          <w:instrText xml:space="preserve"> PAGEREF _Toc228209061 \h </w:instrText>
        </w:r>
        <w:r>
          <w:rPr>
            <w:noProof/>
            <w:webHidden/>
          </w:rPr>
        </w:r>
        <w:r>
          <w:rPr>
            <w:noProof/>
            <w:webHidden/>
          </w:rPr>
          <w:fldChar w:fldCharType="separate"/>
        </w:r>
        <w:r w:rsidR="007B4C25">
          <w:rPr>
            <w:noProof/>
            <w:webHidden/>
          </w:rPr>
          <w:t>138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2" w:history="1">
        <w:r w:rsidR="00153B79" w:rsidRPr="001A7CE0">
          <w:rPr>
            <w:rStyle w:val="Hyperlink"/>
            <w:noProof/>
          </w:rPr>
          <w:t>Figure 8</w:t>
        </w:r>
        <w:r w:rsidR="00153B79" w:rsidRPr="001A7CE0">
          <w:rPr>
            <w:rStyle w:val="Hyperlink"/>
            <w:noProof/>
          </w:rPr>
          <w:noBreakHyphen/>
          <w:t>7 Achieved average throughput of GridTorrent with and without overhead using one stream with various number of seeds on LAN type computer network (IU-IU settings)</w:t>
        </w:r>
        <w:r w:rsidR="00153B79">
          <w:rPr>
            <w:noProof/>
            <w:webHidden/>
          </w:rPr>
          <w:tab/>
        </w:r>
        <w:r>
          <w:rPr>
            <w:noProof/>
            <w:webHidden/>
          </w:rPr>
          <w:fldChar w:fldCharType="begin"/>
        </w:r>
        <w:r w:rsidR="00153B79">
          <w:rPr>
            <w:noProof/>
            <w:webHidden/>
          </w:rPr>
          <w:instrText xml:space="preserve"> PAGEREF _Toc228209062 \h </w:instrText>
        </w:r>
        <w:r>
          <w:rPr>
            <w:noProof/>
            <w:webHidden/>
          </w:rPr>
        </w:r>
        <w:r>
          <w:rPr>
            <w:noProof/>
            <w:webHidden/>
          </w:rPr>
          <w:fldChar w:fldCharType="separate"/>
        </w:r>
        <w:r w:rsidR="007B4C25">
          <w:rPr>
            <w:noProof/>
            <w:webHidden/>
          </w:rPr>
          <w:t>139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3" w:history="1">
        <w:r w:rsidR="00153B79" w:rsidRPr="001A7CE0">
          <w:rPr>
            <w:rStyle w:val="Hyperlink"/>
            <w:noProof/>
          </w:rPr>
          <w:t>Figure 8</w:t>
        </w:r>
        <w:r w:rsidR="00153B79" w:rsidRPr="001A7CE0">
          <w:rPr>
            <w:rStyle w:val="Hyperlink"/>
            <w:noProof/>
          </w:rPr>
          <w:noBreakHyphen/>
          <w:t>8 Achieved average throughput of GridTorrent with and without overhead using two parallel streams with various number of seeds on LAN type computer network (IU-IU settings)</w:t>
        </w:r>
        <w:r w:rsidR="00153B79">
          <w:rPr>
            <w:noProof/>
            <w:webHidden/>
          </w:rPr>
          <w:tab/>
        </w:r>
        <w:r>
          <w:rPr>
            <w:noProof/>
            <w:webHidden/>
          </w:rPr>
          <w:fldChar w:fldCharType="begin"/>
        </w:r>
        <w:r w:rsidR="00153B79">
          <w:rPr>
            <w:noProof/>
            <w:webHidden/>
          </w:rPr>
          <w:instrText xml:space="preserve"> PAGEREF _Toc228209063 \h </w:instrText>
        </w:r>
        <w:r>
          <w:rPr>
            <w:noProof/>
            <w:webHidden/>
          </w:rPr>
        </w:r>
        <w:r>
          <w:rPr>
            <w:noProof/>
            <w:webHidden/>
          </w:rPr>
          <w:fldChar w:fldCharType="separate"/>
        </w:r>
        <w:r w:rsidR="007B4C25">
          <w:rPr>
            <w:noProof/>
            <w:webHidden/>
          </w:rPr>
          <w:t>139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4" w:history="1">
        <w:r w:rsidR="00153B79" w:rsidRPr="001A7CE0">
          <w:rPr>
            <w:rStyle w:val="Hyperlink"/>
            <w:noProof/>
          </w:rPr>
          <w:t>Figure 8</w:t>
        </w:r>
        <w:r w:rsidR="00153B79" w:rsidRPr="001A7CE0">
          <w:rPr>
            <w:rStyle w:val="Hyperlink"/>
            <w:noProof/>
          </w:rPr>
          <w:noBreakHyphen/>
          <w:t>9 Attained average throughput of GridTorrent with and without overhead using four parallel streams with various number of seeds on LAN type computer network (IU-IU settings)</w:t>
        </w:r>
        <w:r w:rsidR="00153B79">
          <w:rPr>
            <w:noProof/>
            <w:webHidden/>
          </w:rPr>
          <w:tab/>
        </w:r>
        <w:r>
          <w:rPr>
            <w:noProof/>
            <w:webHidden/>
          </w:rPr>
          <w:fldChar w:fldCharType="begin"/>
        </w:r>
        <w:r w:rsidR="00153B79">
          <w:rPr>
            <w:noProof/>
            <w:webHidden/>
          </w:rPr>
          <w:instrText xml:space="preserve"> PAGEREF _Toc228209064 \h </w:instrText>
        </w:r>
        <w:r>
          <w:rPr>
            <w:noProof/>
            <w:webHidden/>
          </w:rPr>
        </w:r>
        <w:r>
          <w:rPr>
            <w:noProof/>
            <w:webHidden/>
          </w:rPr>
          <w:fldChar w:fldCharType="separate"/>
        </w:r>
        <w:r w:rsidR="007B4C25">
          <w:rPr>
            <w:noProof/>
            <w:webHidden/>
          </w:rPr>
          <w:t>140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5" w:history="1">
        <w:r w:rsidR="00153B79" w:rsidRPr="001A7CE0">
          <w:rPr>
            <w:rStyle w:val="Hyperlink"/>
            <w:noProof/>
          </w:rPr>
          <w:t>Figure 8</w:t>
        </w:r>
        <w:r w:rsidR="00153B79" w:rsidRPr="001A7CE0">
          <w:rPr>
            <w:rStyle w:val="Hyperlink"/>
            <w:noProof/>
          </w:rPr>
          <w:noBreakHyphen/>
          <w:t>10 Achieved average throughput of GridTorrent with and without overhead using eight parallel streams with various number of seeds on LAN type computer network (IU-IU settings)</w:t>
        </w:r>
        <w:r w:rsidR="00153B79">
          <w:rPr>
            <w:noProof/>
            <w:webHidden/>
          </w:rPr>
          <w:tab/>
        </w:r>
        <w:r>
          <w:rPr>
            <w:noProof/>
            <w:webHidden/>
          </w:rPr>
          <w:fldChar w:fldCharType="begin"/>
        </w:r>
        <w:r w:rsidR="00153B79">
          <w:rPr>
            <w:noProof/>
            <w:webHidden/>
          </w:rPr>
          <w:instrText xml:space="preserve"> PAGEREF _Toc228209065 \h </w:instrText>
        </w:r>
        <w:r>
          <w:rPr>
            <w:noProof/>
            <w:webHidden/>
          </w:rPr>
        </w:r>
        <w:r>
          <w:rPr>
            <w:noProof/>
            <w:webHidden/>
          </w:rPr>
          <w:fldChar w:fldCharType="separate"/>
        </w:r>
        <w:r w:rsidR="007B4C25">
          <w:rPr>
            <w:noProof/>
            <w:webHidden/>
          </w:rPr>
          <w:t>140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6" w:history="1">
        <w:r w:rsidR="00153B79" w:rsidRPr="001A7CE0">
          <w:rPr>
            <w:rStyle w:val="Hyperlink"/>
            <w:noProof/>
          </w:rPr>
          <w:t>Figure 8</w:t>
        </w:r>
        <w:r w:rsidR="00153B79" w:rsidRPr="001A7CE0">
          <w:rPr>
            <w:rStyle w:val="Hyperlink"/>
            <w:noProof/>
          </w:rPr>
          <w:noBreakHyphen/>
          <w:t>11 Achieved average throughput of GridTorrent with and without overhead using sixteen parallel streams with various number of seeds on LAN type computer network (IU-IU settings)</w:t>
        </w:r>
        <w:r w:rsidR="00153B79">
          <w:rPr>
            <w:noProof/>
            <w:webHidden/>
          </w:rPr>
          <w:tab/>
        </w:r>
        <w:r>
          <w:rPr>
            <w:noProof/>
            <w:webHidden/>
          </w:rPr>
          <w:fldChar w:fldCharType="begin"/>
        </w:r>
        <w:r w:rsidR="00153B79">
          <w:rPr>
            <w:noProof/>
            <w:webHidden/>
          </w:rPr>
          <w:instrText xml:space="preserve"> PAGEREF _Toc228209066 \h </w:instrText>
        </w:r>
        <w:r>
          <w:rPr>
            <w:noProof/>
            <w:webHidden/>
          </w:rPr>
        </w:r>
        <w:r>
          <w:rPr>
            <w:noProof/>
            <w:webHidden/>
          </w:rPr>
          <w:fldChar w:fldCharType="separate"/>
        </w:r>
        <w:r w:rsidR="007B4C25">
          <w:rPr>
            <w:noProof/>
            <w:webHidden/>
          </w:rPr>
          <w:t>141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7" w:history="1">
        <w:r w:rsidR="00153B79" w:rsidRPr="001A7CE0">
          <w:rPr>
            <w:rStyle w:val="Hyperlink"/>
            <w:noProof/>
          </w:rPr>
          <w:t>Figure 8</w:t>
        </w:r>
        <w:r w:rsidR="00153B79" w:rsidRPr="001A7CE0">
          <w:rPr>
            <w:rStyle w:val="Hyperlink"/>
            <w:noProof/>
          </w:rPr>
          <w:noBreakHyphen/>
          <w:t>12 Client and server layout for PTCP test case. Parallel TCP streams were used for data transfer. Server is located at Bloomington, IN, whereas client is at Baton Rouge, LA.</w:t>
        </w:r>
        <w:r w:rsidR="00153B79">
          <w:rPr>
            <w:noProof/>
            <w:webHidden/>
          </w:rPr>
          <w:tab/>
        </w:r>
        <w:r>
          <w:rPr>
            <w:noProof/>
            <w:webHidden/>
          </w:rPr>
          <w:fldChar w:fldCharType="begin"/>
        </w:r>
        <w:r w:rsidR="00153B79">
          <w:rPr>
            <w:noProof/>
            <w:webHidden/>
          </w:rPr>
          <w:instrText xml:space="preserve"> PAGEREF _Toc228209067 \h </w:instrText>
        </w:r>
        <w:r>
          <w:rPr>
            <w:noProof/>
            <w:webHidden/>
          </w:rPr>
        </w:r>
        <w:r>
          <w:rPr>
            <w:noProof/>
            <w:webHidden/>
          </w:rPr>
          <w:fldChar w:fldCharType="separate"/>
        </w:r>
        <w:r w:rsidR="007B4C25">
          <w:rPr>
            <w:noProof/>
            <w:webHidden/>
          </w:rPr>
          <w:t>142</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8" w:history="1">
        <w:r w:rsidR="00153B79" w:rsidRPr="001A7CE0">
          <w:rPr>
            <w:rStyle w:val="Hyperlink"/>
            <w:noProof/>
          </w:rPr>
          <w:t>Figure 8</w:t>
        </w:r>
        <w:r w:rsidR="00153B79" w:rsidRPr="001A7CE0">
          <w:rPr>
            <w:rStyle w:val="Hyperlink"/>
            <w:noProof/>
          </w:rPr>
          <w:noBreakHyphen/>
          <w:t>13 GridTorrent test case topology for wide area network test. Similar to PTCP test case configuration, parallel Java sockets are used for data transfer in GridTorrent test case. Seeds and peer’s configurations and locations are same as that of PTCP test case.</w:t>
        </w:r>
        <w:r w:rsidR="00153B79">
          <w:rPr>
            <w:noProof/>
            <w:webHidden/>
          </w:rPr>
          <w:tab/>
        </w:r>
        <w:r>
          <w:rPr>
            <w:noProof/>
            <w:webHidden/>
          </w:rPr>
          <w:fldChar w:fldCharType="begin"/>
        </w:r>
        <w:r w:rsidR="00153B79">
          <w:rPr>
            <w:noProof/>
            <w:webHidden/>
          </w:rPr>
          <w:instrText xml:space="preserve"> PAGEREF _Toc228209068 \h </w:instrText>
        </w:r>
        <w:r>
          <w:rPr>
            <w:noProof/>
            <w:webHidden/>
          </w:rPr>
        </w:r>
        <w:r>
          <w:rPr>
            <w:noProof/>
            <w:webHidden/>
          </w:rPr>
          <w:fldChar w:fldCharType="separate"/>
        </w:r>
        <w:r w:rsidR="007B4C25">
          <w:rPr>
            <w:noProof/>
            <w:webHidden/>
          </w:rPr>
          <w:t>143</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69" w:history="1">
        <w:r w:rsidR="00153B79" w:rsidRPr="001A7CE0">
          <w:rPr>
            <w:rStyle w:val="Hyperlink"/>
            <w:noProof/>
          </w:rPr>
          <w:t>Figure 8</w:t>
        </w:r>
        <w:r w:rsidR="00153B79" w:rsidRPr="001A7CE0">
          <w:rPr>
            <w:rStyle w:val="Hyperlink"/>
            <w:noProof/>
          </w:rPr>
          <w:noBreakHyphen/>
          <w:t>14 Achieved average data transfer rate of Iperf, PTCP and GridTorrent with various parallel flows or seeds on wide area network (IU-LSU settings)</w:t>
        </w:r>
        <w:r w:rsidR="00153B79">
          <w:rPr>
            <w:noProof/>
            <w:webHidden/>
          </w:rPr>
          <w:tab/>
        </w:r>
        <w:r>
          <w:rPr>
            <w:noProof/>
            <w:webHidden/>
          </w:rPr>
          <w:fldChar w:fldCharType="begin"/>
        </w:r>
        <w:r w:rsidR="00153B79">
          <w:rPr>
            <w:noProof/>
            <w:webHidden/>
          </w:rPr>
          <w:instrText xml:space="preserve"> PAGEREF _Toc228209069 \h </w:instrText>
        </w:r>
        <w:r>
          <w:rPr>
            <w:noProof/>
            <w:webHidden/>
          </w:rPr>
        </w:r>
        <w:r>
          <w:rPr>
            <w:noProof/>
            <w:webHidden/>
          </w:rPr>
          <w:fldChar w:fldCharType="separate"/>
        </w:r>
        <w:r w:rsidR="007B4C25">
          <w:rPr>
            <w:noProof/>
            <w:webHidden/>
          </w:rPr>
          <w:t>147</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0" w:history="1">
        <w:r w:rsidR="00153B79" w:rsidRPr="001A7CE0">
          <w:rPr>
            <w:rStyle w:val="Hyperlink"/>
            <w:noProof/>
          </w:rPr>
          <w:t>Figure 8</w:t>
        </w:r>
        <w:r w:rsidR="00153B79" w:rsidRPr="001A7CE0">
          <w:rPr>
            <w:rStyle w:val="Hyperlink"/>
            <w:noProof/>
          </w:rPr>
          <w:noBreakHyphen/>
          <w:t>15 Achieved average useful data throughput of GridTorrent with various parallel flows or seeds on WAN (IU-LSU settings)</w:t>
        </w:r>
        <w:r w:rsidR="00153B79">
          <w:rPr>
            <w:noProof/>
            <w:webHidden/>
          </w:rPr>
          <w:tab/>
        </w:r>
        <w:r>
          <w:rPr>
            <w:noProof/>
            <w:webHidden/>
          </w:rPr>
          <w:fldChar w:fldCharType="begin"/>
        </w:r>
        <w:r w:rsidR="00153B79">
          <w:rPr>
            <w:noProof/>
            <w:webHidden/>
          </w:rPr>
          <w:instrText xml:space="preserve"> PAGEREF _Toc228209070 \h </w:instrText>
        </w:r>
        <w:r>
          <w:rPr>
            <w:noProof/>
            <w:webHidden/>
          </w:rPr>
        </w:r>
        <w:r>
          <w:rPr>
            <w:noProof/>
            <w:webHidden/>
          </w:rPr>
          <w:fldChar w:fldCharType="separate"/>
        </w:r>
        <w:r w:rsidR="007B4C25">
          <w:rPr>
            <w:noProof/>
            <w:webHidden/>
          </w:rPr>
          <w:t>147</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1" w:history="1">
        <w:r w:rsidR="00153B79" w:rsidRPr="001A7CE0">
          <w:rPr>
            <w:rStyle w:val="Hyperlink"/>
            <w:noProof/>
          </w:rPr>
          <w:t>Figure 8</w:t>
        </w:r>
        <w:r w:rsidR="00153B79" w:rsidRPr="001A7CE0">
          <w:rPr>
            <w:rStyle w:val="Hyperlink"/>
            <w:noProof/>
          </w:rPr>
          <w:noBreakHyphen/>
          <w:t>16 The ratio of wasted throughput of GridTorrent with various parallel streams versus the number of seeds on WAN (IU-LSU settings)</w:t>
        </w:r>
        <w:r w:rsidR="00153B79">
          <w:rPr>
            <w:noProof/>
            <w:webHidden/>
          </w:rPr>
          <w:tab/>
        </w:r>
        <w:r>
          <w:rPr>
            <w:noProof/>
            <w:webHidden/>
          </w:rPr>
          <w:fldChar w:fldCharType="begin"/>
        </w:r>
        <w:r w:rsidR="00153B79">
          <w:rPr>
            <w:noProof/>
            <w:webHidden/>
          </w:rPr>
          <w:instrText xml:space="preserve"> PAGEREF _Toc228209071 \h </w:instrText>
        </w:r>
        <w:r>
          <w:rPr>
            <w:noProof/>
            <w:webHidden/>
          </w:rPr>
        </w:r>
        <w:r>
          <w:rPr>
            <w:noProof/>
            <w:webHidden/>
          </w:rPr>
          <w:fldChar w:fldCharType="separate"/>
        </w:r>
        <w:r w:rsidR="007B4C25">
          <w:rPr>
            <w:noProof/>
            <w:webHidden/>
          </w:rPr>
          <w:t>148</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2" w:history="1">
        <w:r w:rsidR="00153B79" w:rsidRPr="001A7CE0">
          <w:rPr>
            <w:rStyle w:val="Hyperlink"/>
            <w:noProof/>
          </w:rPr>
          <w:t>Figure 8</w:t>
        </w:r>
        <w:r w:rsidR="00153B79" w:rsidRPr="001A7CE0">
          <w:rPr>
            <w:rStyle w:val="Hyperlink"/>
            <w:noProof/>
          </w:rPr>
          <w:noBreakHyphen/>
          <w:t>17 Achieved average throughput of Iperf vs GridTorrent with and without overhead using one stream with various number of seeds on WAN (IU-LSU settings)</w:t>
        </w:r>
        <w:r w:rsidR="00153B79">
          <w:rPr>
            <w:noProof/>
            <w:webHidden/>
          </w:rPr>
          <w:tab/>
        </w:r>
        <w:r>
          <w:rPr>
            <w:noProof/>
            <w:webHidden/>
          </w:rPr>
          <w:fldChar w:fldCharType="begin"/>
        </w:r>
        <w:r w:rsidR="00153B79">
          <w:rPr>
            <w:noProof/>
            <w:webHidden/>
          </w:rPr>
          <w:instrText xml:space="preserve"> PAGEREF _Toc228209072 \h </w:instrText>
        </w:r>
        <w:r>
          <w:rPr>
            <w:noProof/>
            <w:webHidden/>
          </w:rPr>
        </w:r>
        <w:r>
          <w:rPr>
            <w:noProof/>
            <w:webHidden/>
          </w:rPr>
          <w:fldChar w:fldCharType="separate"/>
        </w:r>
        <w:r w:rsidR="007B4C25">
          <w:rPr>
            <w:noProof/>
            <w:webHidden/>
          </w:rPr>
          <w:t>149</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3" w:history="1">
        <w:r w:rsidR="00153B79" w:rsidRPr="001A7CE0">
          <w:rPr>
            <w:rStyle w:val="Hyperlink"/>
            <w:noProof/>
          </w:rPr>
          <w:t>Figure 8</w:t>
        </w:r>
        <w:r w:rsidR="00153B79" w:rsidRPr="001A7CE0">
          <w:rPr>
            <w:rStyle w:val="Hyperlink"/>
            <w:noProof/>
          </w:rPr>
          <w:noBreakHyphen/>
          <w:t>18 Achieved average throughput of Iperf vs GridTorrent with and without overhead using two parallel streams with various number of seeds on WAN (IU-LSU settings)</w:t>
        </w:r>
        <w:r w:rsidR="00153B79">
          <w:rPr>
            <w:noProof/>
            <w:webHidden/>
          </w:rPr>
          <w:tab/>
        </w:r>
        <w:r>
          <w:rPr>
            <w:noProof/>
            <w:webHidden/>
          </w:rPr>
          <w:fldChar w:fldCharType="begin"/>
        </w:r>
        <w:r w:rsidR="00153B79">
          <w:rPr>
            <w:noProof/>
            <w:webHidden/>
          </w:rPr>
          <w:instrText xml:space="preserve"> PAGEREF _Toc228209073 \h </w:instrText>
        </w:r>
        <w:r>
          <w:rPr>
            <w:noProof/>
            <w:webHidden/>
          </w:rPr>
        </w:r>
        <w:r>
          <w:rPr>
            <w:noProof/>
            <w:webHidden/>
          </w:rPr>
          <w:fldChar w:fldCharType="separate"/>
        </w:r>
        <w:r w:rsidR="007B4C25">
          <w:rPr>
            <w:noProof/>
            <w:webHidden/>
          </w:rPr>
          <w:t>150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4" w:history="1">
        <w:r w:rsidR="00153B79" w:rsidRPr="001A7CE0">
          <w:rPr>
            <w:rStyle w:val="Hyperlink"/>
            <w:noProof/>
          </w:rPr>
          <w:t>Figure 8</w:t>
        </w:r>
        <w:r w:rsidR="00153B79" w:rsidRPr="001A7CE0">
          <w:rPr>
            <w:rStyle w:val="Hyperlink"/>
            <w:noProof/>
          </w:rPr>
          <w:noBreakHyphen/>
          <w:t>19 Achieved average throughput of Iperf vs GridTorrent with and without overhead using four parallel streams with various number of seeds on WAN (IU-LSU settings)</w:t>
        </w:r>
        <w:r w:rsidR="00153B79">
          <w:rPr>
            <w:noProof/>
            <w:webHidden/>
          </w:rPr>
          <w:tab/>
        </w:r>
        <w:r>
          <w:rPr>
            <w:noProof/>
            <w:webHidden/>
          </w:rPr>
          <w:fldChar w:fldCharType="begin"/>
        </w:r>
        <w:r w:rsidR="00153B79">
          <w:rPr>
            <w:noProof/>
            <w:webHidden/>
          </w:rPr>
          <w:instrText xml:space="preserve"> PAGEREF _Toc228209074 \h </w:instrText>
        </w:r>
        <w:r>
          <w:rPr>
            <w:noProof/>
            <w:webHidden/>
          </w:rPr>
        </w:r>
        <w:r>
          <w:rPr>
            <w:noProof/>
            <w:webHidden/>
          </w:rPr>
          <w:fldChar w:fldCharType="separate"/>
        </w:r>
        <w:r w:rsidR="007B4C25">
          <w:rPr>
            <w:noProof/>
            <w:webHidden/>
          </w:rPr>
          <w:t>150</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5" w:history="1">
        <w:r w:rsidR="00153B79" w:rsidRPr="001A7CE0">
          <w:rPr>
            <w:rStyle w:val="Hyperlink"/>
            <w:noProof/>
          </w:rPr>
          <w:t>Figure 8</w:t>
        </w:r>
        <w:r w:rsidR="00153B79" w:rsidRPr="001A7CE0">
          <w:rPr>
            <w:rStyle w:val="Hyperlink"/>
            <w:noProof/>
          </w:rPr>
          <w:noBreakHyphen/>
          <w:t>20 Achieved average throughput of Iperf vs GridTorrent with and without overhead using eight parallel streams with various number of seeds on WAN (IU-LSU settings)</w:t>
        </w:r>
        <w:r w:rsidR="00153B79">
          <w:rPr>
            <w:noProof/>
            <w:webHidden/>
          </w:rPr>
          <w:tab/>
        </w:r>
        <w:r>
          <w:rPr>
            <w:noProof/>
            <w:webHidden/>
          </w:rPr>
          <w:fldChar w:fldCharType="begin"/>
        </w:r>
        <w:r w:rsidR="00153B79">
          <w:rPr>
            <w:noProof/>
            <w:webHidden/>
          </w:rPr>
          <w:instrText xml:space="preserve"> PAGEREF _Toc228209075 \h </w:instrText>
        </w:r>
        <w:r>
          <w:rPr>
            <w:noProof/>
            <w:webHidden/>
          </w:rPr>
        </w:r>
        <w:r>
          <w:rPr>
            <w:noProof/>
            <w:webHidden/>
          </w:rPr>
          <w:fldChar w:fldCharType="separate"/>
        </w:r>
        <w:r w:rsidR="007B4C25">
          <w:rPr>
            <w:noProof/>
            <w:webHidden/>
          </w:rPr>
          <w:t>151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6" w:history="1">
        <w:r w:rsidR="00153B79" w:rsidRPr="001A7CE0">
          <w:rPr>
            <w:rStyle w:val="Hyperlink"/>
            <w:noProof/>
          </w:rPr>
          <w:t>Figure 8</w:t>
        </w:r>
        <w:r w:rsidR="00153B79" w:rsidRPr="001A7CE0">
          <w:rPr>
            <w:rStyle w:val="Hyperlink"/>
            <w:noProof/>
          </w:rPr>
          <w:noBreakHyphen/>
          <w:t>21 Achieved average throughput of Iperf vs GridTorrent with and without overhead using sixteen parallel streams with various number of seeds on WAN (IU-LSU settings)</w:t>
        </w:r>
        <w:r w:rsidR="00153B79">
          <w:rPr>
            <w:noProof/>
            <w:webHidden/>
          </w:rPr>
          <w:tab/>
        </w:r>
        <w:r>
          <w:rPr>
            <w:noProof/>
            <w:webHidden/>
          </w:rPr>
          <w:fldChar w:fldCharType="begin"/>
        </w:r>
        <w:r w:rsidR="00153B79">
          <w:rPr>
            <w:noProof/>
            <w:webHidden/>
          </w:rPr>
          <w:instrText xml:space="preserve"> PAGEREF _Toc228209076 \h </w:instrText>
        </w:r>
        <w:r>
          <w:rPr>
            <w:noProof/>
            <w:webHidden/>
          </w:rPr>
        </w:r>
        <w:r>
          <w:rPr>
            <w:noProof/>
            <w:webHidden/>
          </w:rPr>
          <w:fldChar w:fldCharType="separate"/>
        </w:r>
        <w:r w:rsidR="007B4C25">
          <w:rPr>
            <w:noProof/>
            <w:webHidden/>
          </w:rPr>
          <w:t>151</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7" w:history="1">
        <w:r w:rsidR="00153B79" w:rsidRPr="001A7CE0">
          <w:rPr>
            <w:rStyle w:val="Hyperlink"/>
            <w:noProof/>
          </w:rPr>
          <w:t>Figure 8</w:t>
        </w:r>
        <w:r w:rsidR="00153B79" w:rsidRPr="001A7CE0">
          <w:rPr>
            <w:rStyle w:val="Hyperlink"/>
            <w:noProof/>
          </w:rPr>
          <w:noBreakHyphen/>
          <w:t>22 Multiple nodes representation for GridTorrent and PTCP</w:t>
        </w:r>
        <w:r w:rsidR="00153B79">
          <w:rPr>
            <w:noProof/>
            <w:webHidden/>
          </w:rPr>
          <w:tab/>
        </w:r>
        <w:r>
          <w:rPr>
            <w:noProof/>
            <w:webHidden/>
          </w:rPr>
          <w:fldChar w:fldCharType="begin"/>
        </w:r>
        <w:r w:rsidR="00153B79">
          <w:rPr>
            <w:noProof/>
            <w:webHidden/>
          </w:rPr>
          <w:instrText xml:space="preserve"> PAGEREF _Toc228209077 \h </w:instrText>
        </w:r>
        <w:r>
          <w:rPr>
            <w:noProof/>
            <w:webHidden/>
          </w:rPr>
        </w:r>
        <w:r>
          <w:rPr>
            <w:noProof/>
            <w:webHidden/>
          </w:rPr>
          <w:fldChar w:fldCharType="separate"/>
        </w:r>
        <w:r w:rsidR="007B4C25">
          <w:rPr>
            <w:noProof/>
            <w:webHidden/>
          </w:rPr>
          <w:t>155</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8" w:history="1">
        <w:r w:rsidR="00153B79" w:rsidRPr="001A7CE0">
          <w:rPr>
            <w:rStyle w:val="Hyperlink"/>
            <w:noProof/>
          </w:rPr>
          <w:t>Figure 8</w:t>
        </w:r>
        <w:r w:rsidR="00153B79" w:rsidRPr="001A7CE0">
          <w:rPr>
            <w:rStyle w:val="Hyperlink"/>
            <w:noProof/>
          </w:rPr>
          <w:noBreakHyphen/>
          <w:t>23 Achieved average aggregated bandwidth of GridTorrent with various parallel streams versus the number of peers on LAN (IU-IU settings)</w:t>
        </w:r>
        <w:r w:rsidR="00153B79">
          <w:rPr>
            <w:noProof/>
            <w:webHidden/>
          </w:rPr>
          <w:tab/>
        </w:r>
        <w:r>
          <w:rPr>
            <w:noProof/>
            <w:webHidden/>
          </w:rPr>
          <w:fldChar w:fldCharType="begin"/>
        </w:r>
        <w:r w:rsidR="00153B79">
          <w:rPr>
            <w:noProof/>
            <w:webHidden/>
          </w:rPr>
          <w:instrText xml:space="preserve"> PAGEREF _Toc228209078 \h </w:instrText>
        </w:r>
        <w:r>
          <w:rPr>
            <w:noProof/>
            <w:webHidden/>
          </w:rPr>
        </w:r>
        <w:r>
          <w:rPr>
            <w:noProof/>
            <w:webHidden/>
          </w:rPr>
          <w:fldChar w:fldCharType="separate"/>
        </w:r>
        <w:r w:rsidR="007B4C25">
          <w:rPr>
            <w:noProof/>
            <w:webHidden/>
          </w:rPr>
          <w:t>157</w:t>
        </w:r>
        <w:r>
          <w:rPr>
            <w:noProof/>
            <w:webHidden/>
          </w:rPr>
          <w:fldChar w:fldCharType="end"/>
        </w:r>
      </w:hyperlink>
    </w:p>
    <w:p w:rsidR="00153B79" w:rsidRDefault="0033544C">
      <w:pPr>
        <w:pStyle w:val="TableofFigures"/>
        <w:tabs>
          <w:tab w:val="right" w:leader="dot" w:pos="8443"/>
        </w:tabs>
        <w:rPr>
          <w:rFonts w:asciiTheme="minorHAnsi" w:eastAsiaTheme="minorEastAsia" w:hAnsiTheme="minorHAnsi" w:cstheme="minorBidi"/>
          <w:b w:val="0"/>
          <w:noProof/>
          <w:sz w:val="22"/>
          <w:szCs w:val="22"/>
        </w:rPr>
      </w:pPr>
      <w:hyperlink w:anchor="_Toc228209079" w:history="1">
        <w:r w:rsidR="00153B79" w:rsidRPr="001A7CE0">
          <w:rPr>
            <w:rStyle w:val="Hyperlink"/>
            <w:noProof/>
          </w:rPr>
          <w:t>Figure 8</w:t>
        </w:r>
        <w:r w:rsidR="00153B79" w:rsidRPr="001A7CE0">
          <w:rPr>
            <w:rStyle w:val="Hyperlink"/>
            <w:noProof/>
          </w:rPr>
          <w:noBreakHyphen/>
          <w:t>24 Achieved average aggregated bandwidth of GridTorrent with various parallel streams versus the number of peers on WAN (IU-LSU settings)</w:t>
        </w:r>
        <w:r w:rsidR="00153B79">
          <w:rPr>
            <w:noProof/>
            <w:webHidden/>
          </w:rPr>
          <w:tab/>
        </w:r>
        <w:r>
          <w:rPr>
            <w:noProof/>
            <w:webHidden/>
          </w:rPr>
          <w:fldChar w:fldCharType="begin"/>
        </w:r>
        <w:r w:rsidR="00153B79">
          <w:rPr>
            <w:noProof/>
            <w:webHidden/>
          </w:rPr>
          <w:instrText xml:space="preserve"> PAGEREF _Toc228209079 \h </w:instrText>
        </w:r>
        <w:r>
          <w:rPr>
            <w:noProof/>
            <w:webHidden/>
          </w:rPr>
        </w:r>
        <w:r>
          <w:rPr>
            <w:noProof/>
            <w:webHidden/>
          </w:rPr>
          <w:fldChar w:fldCharType="separate"/>
        </w:r>
        <w:r w:rsidR="007B4C25">
          <w:rPr>
            <w:noProof/>
            <w:webHidden/>
          </w:rPr>
          <w:t>158</w:t>
        </w:r>
        <w:r>
          <w:rPr>
            <w:noProof/>
            <w:webHidden/>
          </w:rPr>
          <w:fldChar w:fldCharType="end"/>
        </w:r>
      </w:hyperlink>
    </w:p>
    <w:p w:rsidR="0080379A" w:rsidRPr="008A6D3C" w:rsidRDefault="0033544C" w:rsidP="00075F0E">
      <w:pPr>
        <w:spacing w:line="480" w:lineRule="auto"/>
        <w:ind w:left="1008" w:hanging="1008"/>
      </w:pPr>
      <w:r>
        <w:rPr>
          <w:szCs w:val="20"/>
        </w:rPr>
        <w:fldChar w:fldCharType="end"/>
      </w:r>
    </w:p>
    <w:p w:rsidR="0080379A" w:rsidRDefault="00D04987" w:rsidP="00EB58AE">
      <w:pPr>
        <w:pStyle w:val="HeadingListOf"/>
      </w:pPr>
      <w:r>
        <w:br w:type="page"/>
      </w:r>
    </w:p>
    <w:p w:rsidR="0080379A" w:rsidRDefault="0080379A" w:rsidP="00286226">
      <w:pPr>
        <w:pStyle w:val="Heading1"/>
        <w:sectPr w:rsidR="0080379A">
          <w:headerReference w:type="default" r:id="rId10"/>
          <w:footerReference w:type="default" r:id="rId11"/>
          <w:headerReference w:type="first" r:id="rId12"/>
          <w:endnotePr>
            <w:numFmt w:val="decimal"/>
            <w:numStart w:val="2"/>
          </w:endnotePr>
          <w:pgSz w:w="12240" w:h="15840"/>
          <w:pgMar w:top="1440" w:right="1627" w:bottom="1440" w:left="2160" w:header="720" w:footer="720" w:gutter="0"/>
          <w:pgNumType w:fmt="lowerRoman"/>
          <w:cols w:space="720"/>
        </w:sectPr>
      </w:pPr>
    </w:p>
    <w:p w:rsidR="0080379A" w:rsidRDefault="0080379A" w:rsidP="00286226">
      <w:pPr>
        <w:pStyle w:val="Heading1"/>
      </w:pPr>
      <w:bookmarkStart w:id="23" w:name="_Hlt469367753"/>
      <w:bookmarkStart w:id="24" w:name="_Hlt469189684"/>
      <w:bookmarkStart w:id="25" w:name="_Toc192405049"/>
      <w:bookmarkStart w:id="26" w:name="_Toc192405934"/>
      <w:bookmarkStart w:id="27" w:name="_Ref499192834"/>
      <w:bookmarkStart w:id="28" w:name="_Toc453481060"/>
      <w:bookmarkStart w:id="29" w:name="_Toc453564410"/>
      <w:bookmarkStart w:id="30" w:name="_Toc453673169"/>
      <w:bookmarkStart w:id="31" w:name="_Toc454438779"/>
      <w:bookmarkStart w:id="32" w:name="_Toc456513554"/>
      <w:bookmarkStart w:id="33" w:name="_Toc456513625"/>
      <w:bookmarkStart w:id="34" w:name="_Toc462395152"/>
      <w:bookmarkStart w:id="35" w:name="_Toc462398291"/>
      <w:bookmarkStart w:id="36" w:name="_Toc462473950"/>
      <w:bookmarkStart w:id="37" w:name="_Toc469366444"/>
      <w:bookmarkEnd w:id="23"/>
      <w:bookmarkEnd w:id="24"/>
      <w:bookmarkEnd w:id="25"/>
      <w:bookmarkEnd w:id="26"/>
    </w:p>
    <w:p w:rsidR="0080379A" w:rsidRDefault="00EE52F7" w:rsidP="00286226">
      <w:pPr>
        <w:pStyle w:val="ChapterTitle"/>
        <w:outlineLvl w:val="0"/>
      </w:pPr>
      <w:bookmarkStart w:id="38" w:name="_Ref499192826"/>
      <w:bookmarkStart w:id="39" w:name="_Toc192404438"/>
      <w:bookmarkStart w:id="40" w:name="_Toc228272565"/>
      <w:bookmarkEnd w:id="27"/>
      <w:r>
        <w:t>Introduction</w:t>
      </w:r>
      <w:bookmarkEnd w:id="38"/>
      <w:bookmarkEnd w:id="39"/>
      <w:bookmarkEnd w:id="40"/>
    </w:p>
    <w:p w:rsidR="009A3055" w:rsidRDefault="00BE5376" w:rsidP="00CC0171">
      <w:pPr>
        <w:pStyle w:val="BodyText"/>
        <w:ind w:firstLine="576"/>
      </w:pPr>
      <w:bookmarkStart w:id="41" w:name="_Ref192405631"/>
      <w:r>
        <w:t xml:space="preserve">“There is nothing permanent except change.” –Heraclitus of Ephesus. This is very true for </w:t>
      </w:r>
      <w:r w:rsidR="00684D3C">
        <w:t xml:space="preserve">nearly seventy years of </w:t>
      </w:r>
      <w:r w:rsidR="00B85132">
        <w:t>the</w:t>
      </w:r>
      <w:commentRangeStart w:id="42"/>
      <w:r w:rsidR="00684D3C">
        <w:t xml:space="preserve"> </w:t>
      </w:r>
      <w:commentRangeEnd w:id="42"/>
      <w:r w:rsidR="001356DE">
        <w:rPr>
          <w:rStyle w:val="CommentReference"/>
          <w:rFonts w:ascii="Times" w:hAnsi="Times"/>
        </w:rPr>
        <w:commentReference w:id="42"/>
      </w:r>
      <w:r w:rsidR="00684D3C">
        <w:t xml:space="preserve">history of </w:t>
      </w:r>
      <w:r w:rsidR="001356DE">
        <w:rPr>
          <w:rStyle w:val="CommentReference"/>
          <w:rFonts w:ascii="Times" w:hAnsi="Times"/>
        </w:rPr>
        <w:commentReference w:id="43"/>
      </w:r>
      <w:r>
        <w:t xml:space="preserve">computing systems and computational science. </w:t>
      </w:r>
      <w:r w:rsidR="00B7726B">
        <w:t>When the first modern computers emerged in 194</w:t>
      </w:r>
      <w:r w:rsidR="009A3055">
        <w:t>0</w:t>
      </w:r>
      <w:r w:rsidR="00B7726B">
        <w:t>, c</w:t>
      </w:r>
      <w:r>
        <w:t xml:space="preserve">omputer systems were </w:t>
      </w:r>
      <w:r w:rsidR="00B7726B">
        <w:t xml:space="preserve">so </w:t>
      </w:r>
      <w:commentRangeStart w:id="44"/>
      <w:r w:rsidR="00B7726B">
        <w:t>large</w:t>
      </w:r>
      <w:commentRangeEnd w:id="44"/>
      <w:r w:rsidR="001356DE">
        <w:rPr>
          <w:rStyle w:val="CommentReference"/>
          <w:rFonts w:ascii="Times" w:hAnsi="Times"/>
        </w:rPr>
        <w:commentReference w:id="44"/>
      </w:r>
      <w:r w:rsidR="00B85132">
        <w:t xml:space="preserve"> in size</w:t>
      </w:r>
      <w:r w:rsidR="00B7726B">
        <w:t xml:space="preserve"> and </w:t>
      </w:r>
      <w:commentRangeStart w:id="45"/>
      <w:r w:rsidR="00B7726B">
        <w:t>expensive</w:t>
      </w:r>
      <w:commentRangeEnd w:id="45"/>
      <w:r w:rsidR="001356DE">
        <w:rPr>
          <w:rStyle w:val="CommentReference"/>
          <w:rFonts w:ascii="Times" w:hAnsi="Times"/>
        </w:rPr>
        <w:commentReference w:id="45"/>
      </w:r>
      <w:r w:rsidR="00B85132">
        <w:t xml:space="preserve"> to build</w:t>
      </w:r>
      <w:r w:rsidR="00B7726B">
        <w:t xml:space="preserve"> that they had a roomful size and only a few very big companies and institutions were able to afford them. </w:t>
      </w:r>
      <w:r w:rsidR="00FE15CC">
        <w:t>These computer systems operated independently</w:t>
      </w:r>
      <w:r w:rsidR="00772C4F">
        <w:t xml:space="preserve"> </w:t>
      </w:r>
      <w:r w:rsidR="00B85132">
        <w:t>without</w:t>
      </w:r>
      <w:commentRangeStart w:id="46"/>
      <w:r w:rsidR="00772C4F">
        <w:t xml:space="preserve"> communicat</w:t>
      </w:r>
      <w:r w:rsidR="00B85132">
        <w:t>ing to</w:t>
      </w:r>
      <w:r w:rsidR="00772C4F">
        <w:t xml:space="preserve"> each other</w:t>
      </w:r>
      <w:commentRangeEnd w:id="46"/>
      <w:r w:rsidR="001356DE">
        <w:rPr>
          <w:rStyle w:val="CommentReference"/>
          <w:rFonts w:ascii="Times" w:hAnsi="Times"/>
        </w:rPr>
        <w:commentReference w:id="46"/>
      </w:r>
      <w:r w:rsidR="00FE15CC">
        <w:t xml:space="preserve">. </w:t>
      </w:r>
      <w:commentRangeStart w:id="47"/>
      <w:r w:rsidR="00FE15CC">
        <w:t xml:space="preserve">In fact, there was no reason to connect them at that time. </w:t>
      </w:r>
      <w:commentRangeEnd w:id="47"/>
      <w:r w:rsidR="000721D5">
        <w:rPr>
          <w:rStyle w:val="CommentReference"/>
          <w:rFonts w:ascii="Times" w:hAnsi="Times"/>
        </w:rPr>
        <w:commentReference w:id="47"/>
      </w:r>
    </w:p>
    <w:p w:rsidR="00A91B05" w:rsidRDefault="009A3055" w:rsidP="00CC0171">
      <w:pPr>
        <w:pStyle w:val="BodyText"/>
        <w:ind w:firstLine="576"/>
      </w:pPr>
      <w:r>
        <w:t>Throughout the 1950s, computers used vacuum tubes as their electronic components. Transistor-based electronics w</w:t>
      </w:r>
      <w:r w:rsidR="005A12D7">
        <w:t>as</w:t>
      </w:r>
      <w:r>
        <w:t xml:space="preserve"> used to replace vacuum tube electronics in the 1960s.</w:t>
      </w:r>
      <w:r w:rsidR="00A91B05">
        <w:t xml:space="preserve"> In the 1950s and early 1960s, one prevalent computer networking method was built on the central mainframe method in which</w:t>
      </w:r>
      <w:r w:rsidR="00A91B05" w:rsidRPr="00A91B05">
        <w:t xml:space="preserve"> </w:t>
      </w:r>
      <w:r w:rsidR="00A91B05">
        <w:t>terminals were connected to their central mainframe via long leased lines.</w:t>
      </w:r>
    </w:p>
    <w:p w:rsidR="00A91B05" w:rsidRDefault="009A3055" w:rsidP="00CC0171">
      <w:pPr>
        <w:pStyle w:val="BodyText"/>
        <w:ind w:firstLine="576"/>
      </w:pPr>
      <w:r>
        <w:t xml:space="preserve"> </w:t>
      </w:r>
      <w:commentRangeStart w:id="48"/>
      <w:r w:rsidR="00BD31F8">
        <w:t>The</w:t>
      </w:r>
      <w:r w:rsidR="00D6298D">
        <w:t xml:space="preserve"> groundbreaking integrated circuit </w:t>
      </w:r>
      <w:r w:rsidR="009B1FA3">
        <w:t xml:space="preserve">(IC) </w:t>
      </w:r>
      <w:r w:rsidR="00D6298D">
        <w:t>technology</w:t>
      </w:r>
      <w:commentRangeEnd w:id="48"/>
      <w:r w:rsidR="000721D5">
        <w:rPr>
          <w:rStyle w:val="CommentReference"/>
          <w:rFonts w:ascii="Times" w:hAnsi="Times"/>
        </w:rPr>
        <w:commentReference w:id="48"/>
      </w:r>
      <w:r w:rsidR="00D6298D">
        <w:t xml:space="preserve"> and </w:t>
      </w:r>
      <w:r w:rsidR="005A12D7">
        <w:t>manufacturing</w:t>
      </w:r>
      <w:r w:rsidR="00D6298D">
        <w:t xml:space="preserve"> of microprocessors were introduced in the 1970s. IC technology and microprocessor </w:t>
      </w:r>
      <w:r w:rsidR="009B1FA3">
        <w:lastRenderedPageBreak/>
        <w:t>architecture</w:t>
      </w:r>
      <w:r w:rsidR="00D6298D">
        <w:t xml:space="preserve"> </w:t>
      </w:r>
      <w:r w:rsidR="005A12D7">
        <w:t>caused</w:t>
      </w:r>
      <w:r w:rsidR="0090483E">
        <w:t xml:space="preserve"> manufacture</w:t>
      </w:r>
      <w:r w:rsidR="00D6298D">
        <w:t xml:space="preserve"> </w:t>
      </w:r>
      <w:r w:rsidR="0090483E">
        <w:t xml:space="preserve">of </w:t>
      </w:r>
      <w:r w:rsidR="00D6298D">
        <w:t>smaller, faster, more reliable</w:t>
      </w:r>
      <w:r w:rsidR="005A12D7">
        <w:t>,</w:t>
      </w:r>
      <w:r w:rsidR="00D6298D">
        <w:t xml:space="preserve"> and cheaper computers. </w:t>
      </w:r>
      <w:r w:rsidR="00506324">
        <w:t xml:space="preserve">Modern computers based on ICs are </w:t>
      </w:r>
      <w:commentRangeStart w:id="49"/>
      <w:r w:rsidR="00C27CD9">
        <w:t>enormously</w:t>
      </w:r>
      <w:r w:rsidR="00506324">
        <w:t xml:space="preserve"> </w:t>
      </w:r>
      <w:commentRangeEnd w:id="49"/>
      <w:r w:rsidR="000721D5">
        <w:rPr>
          <w:rStyle w:val="CommentReference"/>
          <w:rFonts w:ascii="Times" w:hAnsi="Times"/>
        </w:rPr>
        <w:commentReference w:id="49"/>
      </w:r>
      <w:r w:rsidR="00506324">
        <w:t xml:space="preserve">more capable but a fraction </w:t>
      </w:r>
      <w:r w:rsidR="00B85132">
        <w:t xml:space="preserve">of </w:t>
      </w:r>
      <w:r w:rsidR="00506324">
        <w:t xml:space="preserve">the </w:t>
      </w:r>
      <w:r w:rsidR="00AC1228">
        <w:rPr>
          <w:rStyle w:val="CommentReference"/>
          <w:rFonts w:ascii="Times" w:hAnsi="Times"/>
        </w:rPr>
        <w:commentReference w:id="50"/>
      </w:r>
      <w:r w:rsidR="00506324">
        <w:t xml:space="preserve">space and </w:t>
      </w:r>
      <w:commentRangeStart w:id="51"/>
      <w:r w:rsidR="00506324">
        <w:t>price</w:t>
      </w:r>
      <w:commentRangeEnd w:id="51"/>
      <w:r w:rsidR="00AC1228">
        <w:rPr>
          <w:rStyle w:val="CommentReference"/>
          <w:rFonts w:ascii="Times" w:hAnsi="Times"/>
        </w:rPr>
        <w:commentReference w:id="51"/>
      </w:r>
      <w:r w:rsidR="00B85132">
        <w:t xml:space="preserve"> of the first version of IC technology</w:t>
      </w:r>
      <w:r w:rsidR="00506324">
        <w:t xml:space="preserve">. </w:t>
      </w:r>
      <w:r w:rsidR="00772C4F">
        <w:t>Another important advancement of the late 1960s and early 1970s was the development several packet switched networking solutions</w:t>
      </w:r>
      <w:r w:rsidR="00A91B05">
        <w:t xml:space="preserve"> to address the network interoperability problems</w:t>
      </w:r>
      <w:r w:rsidR="00772C4F">
        <w:t xml:space="preserve">. </w:t>
      </w:r>
    </w:p>
    <w:p w:rsidR="00506324" w:rsidRDefault="00D6298D" w:rsidP="00CC0171">
      <w:pPr>
        <w:pStyle w:val="BodyText"/>
        <w:ind w:firstLine="576"/>
      </w:pPr>
      <w:r>
        <w:t>By the 1980s, computers became so affordable, small</w:t>
      </w:r>
      <w:r w:rsidR="00B85132">
        <w:t>,</w:t>
      </w:r>
      <w:commentRangeStart w:id="52"/>
      <w:r>
        <w:t xml:space="preserve"> </w:t>
      </w:r>
      <w:commentRangeEnd w:id="52"/>
      <w:r w:rsidR="00AC1228">
        <w:rPr>
          <w:rStyle w:val="CommentReference"/>
          <w:rFonts w:ascii="Times" w:hAnsi="Times"/>
        </w:rPr>
        <w:commentReference w:id="52"/>
      </w:r>
      <w:r>
        <w:t xml:space="preserve">and simple that regular people </w:t>
      </w:r>
      <w:r w:rsidR="005A12D7">
        <w:t xml:space="preserve">could </w:t>
      </w:r>
      <w:r w:rsidR="002462F2">
        <w:t>afford to buy</w:t>
      </w:r>
      <w:r>
        <w:t xml:space="preserve"> computers for personal purpose</w:t>
      </w:r>
      <w:r w:rsidR="009B1FA3">
        <w:t>s</w:t>
      </w:r>
      <w:r>
        <w:t xml:space="preserve"> and used </w:t>
      </w:r>
      <w:r w:rsidR="006D224D">
        <w:t>them</w:t>
      </w:r>
      <w:r>
        <w:t xml:space="preserve"> at their home</w:t>
      </w:r>
      <w:r w:rsidR="009B1FA3">
        <w:t>s</w:t>
      </w:r>
      <w:r>
        <w:t>.</w:t>
      </w:r>
      <w:r w:rsidR="00506324">
        <w:t xml:space="preserve"> Nowadays, computers are ubiquities. For example, embedded computers are used in machines ranging from spaceship to industrial robots, digital cameras, children’s toys, and wristwatch</w:t>
      </w:r>
      <w:r w:rsidR="006D224D">
        <w:t>es</w:t>
      </w:r>
      <w:r w:rsidR="00506324">
        <w:t>.</w:t>
      </w:r>
      <w:r w:rsidR="00A91B05">
        <w:t xml:space="preserve"> Following the </w:t>
      </w:r>
      <w:r w:rsidR="005279D9">
        <w:t>introduction of privately run</w:t>
      </w:r>
      <w:commentRangeStart w:id="53"/>
      <w:r w:rsidR="005279D9">
        <w:t xml:space="preserve"> </w:t>
      </w:r>
      <w:commentRangeEnd w:id="53"/>
      <w:r w:rsidR="00AC1228">
        <w:rPr>
          <w:rStyle w:val="CommentReference"/>
          <w:rFonts w:ascii="Times" w:hAnsi="Times"/>
        </w:rPr>
        <w:commentReference w:id="53"/>
      </w:r>
      <w:r w:rsidR="00B85132">
        <w:t>the</w:t>
      </w:r>
      <w:r w:rsidR="005279D9">
        <w:t xml:space="preserve"> </w:t>
      </w:r>
      <w:r w:rsidR="00A91B05">
        <w:t>Internet Servi</w:t>
      </w:r>
      <w:r w:rsidR="005279D9">
        <w:t>ce Providers i</w:t>
      </w:r>
      <w:r w:rsidR="00A91B05">
        <w:t>n the 1980s</w:t>
      </w:r>
      <w:r w:rsidR="005279D9">
        <w:t>,</w:t>
      </w:r>
      <w:r w:rsidR="00A91B05">
        <w:t xml:space="preserve"> the Internet </w:t>
      </w:r>
      <w:r w:rsidR="005279D9">
        <w:t xml:space="preserve">became prevalent </w:t>
      </w:r>
      <w:r w:rsidR="00F66544">
        <w:t xml:space="preserve">which led to invention of high speed computer networks with multitude of connected machines. </w:t>
      </w:r>
    </w:p>
    <w:p w:rsidR="00CC0171" w:rsidRDefault="00F66544" w:rsidP="00CC0171">
      <w:pPr>
        <w:pStyle w:val="BodyText"/>
        <w:ind w:firstLine="576"/>
      </w:pPr>
      <w:r>
        <w:t xml:space="preserve">In </w:t>
      </w:r>
      <w:r w:rsidR="006D224D">
        <w:t>the</w:t>
      </w:r>
      <w:r>
        <w:t xml:space="preserve"> last seventy years, the advancement in computers and computer networks not only changed </w:t>
      </w:r>
      <w:commentRangeStart w:id="54"/>
      <w:r>
        <w:t>their</w:t>
      </w:r>
      <w:commentRangeEnd w:id="54"/>
      <w:r w:rsidR="00AC1228">
        <w:rPr>
          <w:rStyle w:val="CommentReference"/>
          <w:rFonts w:ascii="Times" w:hAnsi="Times"/>
        </w:rPr>
        <w:commentReference w:id="54"/>
      </w:r>
      <w:r>
        <w:t xml:space="preserve"> size, speed, reliability</w:t>
      </w:r>
      <w:r w:rsidR="006D224D">
        <w:t>,</w:t>
      </w:r>
      <w:r>
        <w:t xml:space="preserve"> and price but also </w:t>
      </w:r>
      <w:r w:rsidR="002462F2">
        <w:t>shifted</w:t>
      </w:r>
      <w:r>
        <w:t xml:space="preserve"> their </w:t>
      </w:r>
      <w:r w:rsidR="002462F2">
        <w:t>main usage</w:t>
      </w:r>
      <w:r>
        <w:t xml:space="preserve"> </w:t>
      </w:r>
      <w:r w:rsidR="002462F2">
        <w:t>paradigm</w:t>
      </w:r>
      <w:r>
        <w:t xml:space="preserve"> </w:t>
      </w:r>
      <w:r w:rsidR="002462F2">
        <w:t xml:space="preserve">from </w:t>
      </w:r>
      <w:r>
        <w:t>computational-intensive</w:t>
      </w:r>
      <w:commentRangeStart w:id="55"/>
      <w:r>
        <w:t xml:space="preserve"> </w:t>
      </w:r>
      <w:commentRangeEnd w:id="55"/>
      <w:r w:rsidR="00B85132">
        <w:t xml:space="preserve">usage </w:t>
      </w:r>
      <w:r w:rsidR="00B91E6D">
        <w:rPr>
          <w:rStyle w:val="CommentReference"/>
          <w:rFonts w:ascii="Times" w:hAnsi="Times"/>
        </w:rPr>
        <w:commentReference w:id="55"/>
      </w:r>
      <w:r>
        <w:t>to data-intensive</w:t>
      </w:r>
      <w:r w:rsidR="008B373F">
        <w:t xml:space="preserve"> </w:t>
      </w:r>
      <w:r w:rsidR="00B85132">
        <w:t>usage</w:t>
      </w:r>
      <w:commentRangeStart w:id="56"/>
      <w:r w:rsidR="008B373F">
        <w:t xml:space="preserve"> </w:t>
      </w:r>
      <w:commentRangeEnd w:id="56"/>
      <w:r w:rsidR="00B91E6D">
        <w:rPr>
          <w:rStyle w:val="CommentReference"/>
          <w:rFonts w:ascii="Times" w:hAnsi="Times"/>
        </w:rPr>
        <w:commentReference w:id="56"/>
      </w:r>
      <w:r w:rsidR="0033544C">
        <w:fldChar w:fldCharType="begin"/>
      </w:r>
      <w:r w:rsidR="00CF1EDE">
        <w:instrText xml:space="preserve"> ADDIN EN.CITE &lt;EndNote&gt;&lt;Cite&gt;&lt;Author&gt;Bell&lt;/Author&gt;&lt;Year&gt;2006&lt;/Year&gt;&lt;RecNum&gt;53&lt;/RecNum&gt;&lt;record&gt;&lt;rec-number&gt;53&lt;/rec-number&gt;&lt;foreign-keys&gt;&lt;key app="EN" db-id="eref9pfvov2rdiedsstvpxdme2tz0v2ew02z"&gt;53&lt;/key&gt;&lt;/foreign-keys&gt;&lt;ref-type name="Journal Article"&gt;17&lt;/ref-type&gt;&lt;contributors&gt;&lt;authors&gt;&lt;author&gt;Bell, G.&lt;/author&gt;&lt;author&gt;Gray, J.&lt;/author&gt;&lt;author&gt;Szalay, A.&lt;/author&gt;&lt;/authors&gt;&lt;/contributors&gt;&lt;titles&gt;&lt;title&gt;Petascale Computational Systems&lt;/title&gt;&lt;secondary-title&gt;Computer&lt;/secondary-title&gt;&lt;/titles&gt;&lt;periodical&gt;&lt;full-title&gt;Computer&lt;/full-title&gt;&lt;/periodical&gt;&lt;pages&gt;110-112&lt;/pages&gt;&lt;volume&gt;39&lt;/volume&gt;&lt;number&gt;1&lt;/number&gt;&lt;dates&gt;&lt;year&gt;2006&lt;/year&gt;&lt;/dates&gt;&lt;label&gt;Applications&lt;/label&gt;&lt;urls&gt;&lt;/urls&gt;&lt;/record&gt;&lt;/Cite&gt;&lt;/EndNote&gt;</w:instrText>
      </w:r>
      <w:r w:rsidR="005876AF" w:rsidDel="00CF1EDE">
        <w:instrText xml:space="preserve"> ADDIN EN.CITE &lt;EndNote&gt;&lt;Cite&gt;&lt;Author&gt;Bell&lt;/Author&gt;&lt;Year&gt;2006&lt;/Year&gt;&lt;RecNum&gt;53&lt;/RecNum&gt;&lt;record&gt;&lt;rec-number&gt;53&lt;/rec-number&gt;&lt;foreign-keys&gt;&lt;key app="EN" db-id="eref9pfvov2rdiedsstvpxdme2tz0v2ew02z"&gt;53&lt;/key&gt;&lt;/foreign-keys&gt;&lt;ref-type name="Journal Article"&gt;17&lt;/ref-type&gt;&lt;contributors&gt;&lt;authors&gt;&lt;author&gt;Bell, G.&lt;/author&gt;&lt;author&gt;Gray, J.&lt;/author&gt;&lt;author&gt;Szalay, A.&lt;/author&gt;&lt;/authors&gt;&lt;/contributors&gt;&lt;titles&gt;&lt;title&gt;Petascale Computational Systems&lt;/title&gt;&lt;secondary-title&gt;Computer&lt;/secondary-title&gt;&lt;/titles&gt;&lt;periodical&gt;&lt;full-title&gt;Computer&lt;/full-title&gt;&lt;/periodical&gt;&lt;pages&gt;110-112&lt;/pages&gt;&lt;volume&gt;39&lt;/volume&gt;&lt;number&gt;1&lt;/number&gt;&lt;dates&gt;&lt;year&gt;2006&lt;/year&gt;&lt;/dates&gt;&lt;label&gt;Applications&lt;/label&gt;&lt;urls&gt;&lt;/urls&gt;&lt;/record&gt;&lt;/Cite&gt;&lt;/EndNote&gt;</w:instrText>
      </w:r>
      <w:r w:rsidR="0033544C">
        <w:fldChar w:fldCharType="separate"/>
      </w:r>
      <w:r w:rsidR="00452E5F">
        <w:rPr>
          <w:noProof/>
        </w:rPr>
        <w:t>[1]</w:t>
      </w:r>
      <w:r w:rsidR="0033544C">
        <w:fldChar w:fldCharType="end"/>
      </w:r>
      <w:r w:rsidR="00BD4FA3">
        <w:t>.</w:t>
      </w:r>
      <w:r w:rsidR="002462F2">
        <w:t xml:space="preserve"> N</w:t>
      </w:r>
      <w:r w:rsidR="00492BBF">
        <w:t>ew scientific devices</w:t>
      </w:r>
      <w:r w:rsidR="002462F2">
        <w:t xml:space="preserve"> such as</w:t>
      </w:r>
      <w:r w:rsidR="00492BBF">
        <w:t xml:space="preserve"> large-scale observatories and </w:t>
      </w:r>
      <w:r w:rsidR="002462F2">
        <w:t>s</w:t>
      </w:r>
      <w:r w:rsidR="00492BBF">
        <w:t>tate of the art microscopes</w:t>
      </w:r>
      <w:r w:rsidR="002462F2">
        <w:t xml:space="preserve"> generate massive volumes of datasets.</w:t>
      </w:r>
      <w:r w:rsidR="00492BBF">
        <w:t xml:space="preserve"> The Internet and computational Grid</w:t>
      </w:r>
      <w:r w:rsidR="00452E5F">
        <w:t xml:space="preserve"> </w:t>
      </w:r>
      <w:r w:rsidR="0033544C">
        <w:fldChar w:fldCharType="begin">
          <w:fldData xml:space="preserve">PEVuZE5vdGU+PENpdGU+PEF1dGhvcj5Gb3N0ZXI8L0F1dGhvcj48WWVhcj4xOTk5PC9ZZWFyPjxS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PEVuZE5vdGU+PENpdGU+PEF1dGhvcj5Gb3N0ZXI8L0F1dGhvcj48WWVhcj4xOTk5PC9ZZWFyPjxS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</w:fldData>
        </w:fldChar>
      </w:r>
      <w:r w:rsidR="005876AF" w:rsidDel="00CF1EDE">
        <w:instrText xml:space="preserve"> ADDIN EN.CITE.DATA </w:instrText>
      </w:r>
      <w:r w:rsidR="0033544C" w:rsidDel="00CF1EDE">
        <w:fldChar w:fldCharType="end"/>
      </w:r>
      <w:r w:rsidR="0033544C">
        <w:fldChar w:fldCharType="begin">
          <w:fldData xml:space="preserve">PEVuZE5vdGU+PENpdGU+PEF1dGhvcj5Gb3N0ZXI8L0F1dGhvcj48WWVhcj4xOTk5PC9ZZWFyPjxS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</w:fldData>
        </w:fldChar>
      </w:r>
      <w:r w:rsidR="00CF1EDE">
        <w:instrText xml:space="preserve"> ADDIN EN.CITE.DATA </w:instrText>
      </w:r>
      <w:r w:rsidR="0033544C">
        <w:fldChar w:fldCharType="end"/>
      </w:r>
      <w:r w:rsidR="0033544C">
        <w:fldChar w:fldCharType="separate"/>
      </w:r>
      <w:r w:rsidR="00A2794F">
        <w:rPr>
          <w:noProof/>
        </w:rPr>
        <w:t>[2-5]</w:t>
      </w:r>
      <w:r w:rsidR="0033544C">
        <w:fldChar w:fldCharType="end"/>
      </w:r>
      <w:r w:rsidR="00452E5F">
        <w:t xml:space="preserve"> </w:t>
      </w:r>
      <w:r w:rsidR="00492BBF">
        <w:t>make all these archives accessible to anyone</w:t>
      </w:r>
      <w:commentRangeStart w:id="57"/>
      <w:r w:rsidR="00492BBF">
        <w:t xml:space="preserve"> </w:t>
      </w:r>
      <w:commentRangeEnd w:id="57"/>
      <w:r w:rsidR="00B85132">
        <w:t xml:space="preserve">at </w:t>
      </w:r>
      <w:r w:rsidR="00AC1228">
        <w:rPr>
          <w:rStyle w:val="CommentReference"/>
          <w:rFonts w:ascii="Times" w:hAnsi="Times"/>
        </w:rPr>
        <w:commentReference w:id="57"/>
      </w:r>
      <w:r w:rsidR="00492BBF">
        <w:t xml:space="preserve">anywhere, allowing the </w:t>
      </w:r>
      <w:commentRangeStart w:id="58"/>
      <w:r w:rsidR="00492BBF">
        <w:t>creation,</w:t>
      </w:r>
      <w:r w:rsidR="00B85132">
        <w:t xml:space="preserve"> </w:t>
      </w:r>
      <w:r w:rsidR="00492BBF">
        <w:t xml:space="preserve">replication, and recreation </w:t>
      </w:r>
      <w:commentRangeEnd w:id="58"/>
      <w:r w:rsidR="0037735F">
        <w:rPr>
          <w:rStyle w:val="CommentReference"/>
          <w:rFonts w:ascii="Times" w:hAnsi="Times"/>
        </w:rPr>
        <w:commentReference w:id="58"/>
      </w:r>
      <w:r w:rsidR="00492BBF">
        <w:t>of more data</w:t>
      </w:r>
      <w:r w:rsidR="00BD4FA3">
        <w:t xml:space="preserve"> </w:t>
      </w:r>
      <w:r w:rsidR="0033544C">
        <w:fldChar w:fldCharType="begin"/>
      </w:r>
      <w:r w:rsidR="00CF1EDE">
        <w:instrText xml:space="preserve"> ADDIN EN.CITE &lt;EndNote&gt;&lt;Cite&gt;&lt;Author&gt;Graham&lt;/Author&gt;&lt;Year&gt;2005&lt;/Year&gt;&lt;RecNum&gt;52&lt;/RecNum&gt;&lt;record&gt;&lt;rec-number&gt;52&lt;/rec-number&gt;&lt;foreign-keys&gt;&lt;key app="EN" db-id="eref9pfvov2rdiedsstvpxdme2tz0v2ew02z"&gt;52&lt;/key&gt;&lt;/foreign-keys&gt;&lt;ref-type name="Book"&gt;6&lt;/ref-type&gt;&lt;contributors&gt;&lt;authors&gt;&lt;author&gt;&lt;style face="normal" font="Times New Roman" size="100%"&gt;Graham, S. L.&lt;/style&gt;&lt;/author&gt;&lt;author&gt;&lt;style face="normal" font="Times New Roman" size="100%"&gt;Snir, M.&lt;/style&gt;&lt;/author&gt;&lt;author&gt;&lt;style face="normal" font="Times New Roman" size="100%"&gt;Patterson, C. A.&lt;/style&gt;&lt;/author&gt;&lt;/authors&gt;&lt;/contributors&gt;&lt;titles&gt;&lt;title&gt;&lt;style face="normal" font="Times New Roman" size="100%"&gt;Getting Up To Speed: The Future Of Supercomputing&lt;/style&gt;&lt;/title&gt;&lt;/titles&gt;&lt;dates&gt;&lt;year&gt;&lt;style face="normal" font="Times New Roman" size="100%"&gt;2005&lt;/style&gt;&lt;/year&gt;&lt;/dates&gt;&lt;publisher&gt;&lt;style face="normal" font="Times New Roman" size="100%"&gt;National Academy Press&lt;/style&gt;&lt;/publisher&gt;&lt;urls&gt;&lt;/urls&gt;&lt;/record&gt;&lt;/Cite&gt;&lt;/EndNote&gt;</w:instrText>
      </w:r>
      <w:r w:rsidR="005876AF" w:rsidDel="00CF1EDE">
        <w:instrText xml:space="preserve"> ADDIN EN.CITE &lt;EndNote&gt;&lt;Cite&gt;&lt;Author&gt;Graham&lt;/Author&gt;&lt;Year&gt;2005&lt;/Year&gt;&lt;RecNum&gt;52&lt;/RecNum&gt;&lt;record&gt;&lt;rec-number&gt;52&lt;/rec-number&gt;&lt;foreign-keys&gt;&lt;key app="EN" db-id="eref9pfvov2rdiedsstvpxdme2tz0v2ew02z"&gt;52&lt;/key&gt;&lt;/foreign-keys&gt;&lt;ref-type name="Book"&gt;6&lt;/ref-type&gt;&lt;contributors&gt;&lt;authors&gt;&lt;author&gt;&lt;style face="normal" font="Times New Roman" size="100%"&gt;Graham, S. L.&lt;/style&gt;&lt;/author&gt;&lt;author&gt;&lt;style face="normal" font="Times New Roman" size="100%"&gt;Snir, M.&lt;/style&gt;&lt;/author&gt;&lt;author&gt;&lt;style face="normal" font="Times New Roman" size="100%"&gt;Patterson, C. A.&lt;/style&gt;&lt;/author&gt;&lt;/authors&gt;&lt;/contributors&gt;&lt;titles&gt;&lt;title&gt;&lt;style face="normal" font="Times New Roman" size="100%"&gt;Getting Up To Speed: The Future Of Supercomputing&lt;/style&gt;&lt;/title&gt;&lt;/titles&gt;&lt;dates&gt;&lt;year&gt;&lt;style face="normal" font="Times New Roman" size="100%"&gt;2005&lt;/style&gt;&lt;/year&gt;&lt;/dates&gt;&lt;publisher&gt;&lt;style face="normal" font="Times New Roman" size="100%"&gt;National Academy Press&lt;/style&gt;&lt;/publisher&gt;&lt;urls&gt;&lt;/urls&gt;&lt;/record&gt;&lt;/Cite&gt;&lt;/EndNote&gt;</w:instrText>
      </w:r>
      <w:r w:rsidR="0033544C">
        <w:fldChar w:fldCharType="separate"/>
      </w:r>
      <w:r w:rsidR="00B04724">
        <w:rPr>
          <w:noProof/>
        </w:rPr>
        <w:t>[6]</w:t>
      </w:r>
      <w:r w:rsidR="0033544C">
        <w:fldChar w:fldCharType="end"/>
      </w:r>
      <w:r w:rsidR="00492BBF">
        <w:t>. People interested in analyz</w:t>
      </w:r>
      <w:r w:rsidR="006D224D">
        <w:t>ing</w:t>
      </w:r>
      <w:r w:rsidR="00492BBF">
        <w:t xml:space="preserve"> </w:t>
      </w:r>
      <w:r w:rsidR="00B04724">
        <w:t>the</w:t>
      </w:r>
      <w:r w:rsidR="00492BBF">
        <w:t xml:space="preserve"> data sets are geographically dispersed</w:t>
      </w:r>
      <w:r w:rsidR="00BD4FA3">
        <w:t xml:space="preserve"> as well</w:t>
      </w:r>
      <w:r w:rsidR="00492BBF">
        <w:t xml:space="preserve">. </w:t>
      </w:r>
    </w:p>
    <w:p w:rsidR="00492BBF" w:rsidRDefault="00492BBF" w:rsidP="00CC0171">
      <w:pPr>
        <w:pStyle w:val="BodyText"/>
        <w:ind w:firstLine="576"/>
      </w:pPr>
      <w:r>
        <w:t>The scientific disciplines wi</w:t>
      </w:r>
      <w:r w:rsidR="005A26F5">
        <w:t>t</w:t>
      </w:r>
      <w:r>
        <w:t xml:space="preserve">h the above characteristic are as diverse as high-energy physics and bioinformatics. </w:t>
      </w:r>
      <w:r w:rsidR="00BD4FA3">
        <w:t xml:space="preserve">To </w:t>
      </w:r>
      <w:r w:rsidR="006D224D">
        <w:t>exemplify</w:t>
      </w:r>
      <w:r>
        <w:t xml:space="preserve">, petabytes of data generated by the Large Hadron Collider (LHC) experiment at </w:t>
      </w:r>
      <w:r w:rsidR="00C01E06">
        <w:t xml:space="preserve">European Council for Nuclear Research, </w:t>
      </w:r>
      <w:r w:rsidR="00C01E06">
        <w:rPr>
          <w:i/>
          <w:iCs/>
        </w:rPr>
        <w:lastRenderedPageBreak/>
        <w:t>Conseil Européen pour la Recherche Nucléaire</w:t>
      </w:r>
      <w:r w:rsidR="00C01E06">
        <w:t xml:space="preserve"> (</w:t>
      </w:r>
      <w:r>
        <w:t>CERN</w:t>
      </w:r>
      <w:r w:rsidR="00C01E06">
        <w:t>),</w:t>
      </w:r>
      <w:r>
        <w:t xml:space="preserve"> are required to be distributed </w:t>
      </w:r>
      <w:r w:rsidR="00CC0171">
        <w:t>worldwide</w:t>
      </w:r>
      <w:r>
        <w:t xml:space="preserve">. Another example is that </w:t>
      </w:r>
      <w:r w:rsidR="00C01E06">
        <w:t>t</w:t>
      </w:r>
      <w:r>
        <w:t xml:space="preserve">he Pacific Northwest National Laboratory is building new Confocal microscopes with enhanced capabilities. High resolution video of the subject samples, which are typically protein molecules, are provided by these microscopes of which typical use of  is multidisciplinary, requiring the data stream to be multicast to multiple scientists at multiple remote institutions.  Within 6 months, 625 Mbps of data rates are expected per microscope.  In addition to the microscopes, there is a proteomics simulation program that will be generating 5 petabytes </w:t>
      </w:r>
      <w:r w:rsidR="00A03DB9">
        <w:t>of data</w:t>
      </w:r>
      <w:commentRangeStart w:id="59"/>
      <w:r>
        <w:t xml:space="preserve"> </w:t>
      </w:r>
      <w:commentRangeEnd w:id="59"/>
      <w:r w:rsidR="0037735F">
        <w:rPr>
          <w:rStyle w:val="CommentReference"/>
          <w:rFonts w:ascii="Times" w:hAnsi="Times"/>
        </w:rPr>
        <w:commentReference w:id="59"/>
      </w:r>
      <w:r w:rsidR="00A03DB9">
        <w:t>annually</w:t>
      </w:r>
      <w:r w:rsidR="0037735F">
        <w:rPr>
          <w:rStyle w:val="CommentReference"/>
          <w:rFonts w:ascii="Times" w:hAnsi="Times"/>
        </w:rPr>
        <w:commentReference w:id="60"/>
      </w:r>
      <w:r>
        <w:t xml:space="preserve">, </w:t>
      </w:r>
      <w:r w:rsidR="00A03DB9">
        <w:t>within the next</w:t>
      </w:r>
      <w:r>
        <w:t xml:space="preserve"> </w:t>
      </w:r>
      <w:commentRangeStart w:id="61"/>
      <w:r>
        <w:t>5 years</w:t>
      </w:r>
      <w:r w:rsidR="00206CCF">
        <w:t xml:space="preserve"> </w:t>
      </w:r>
      <w:r w:rsidR="0033544C">
        <w:fldChar w:fldCharType="begin"/>
      </w:r>
      <w:r w:rsidR="00CF1EDE">
        <w:instrText xml:space="preserve"> ADDIN EN.CITE &lt;EndNote&gt;&lt;Cite&gt;&lt;Author&gt;Adams&lt;/Author&gt;&lt;Year&gt;2006&lt;/Year&gt;&lt;RecNum&gt;218&lt;/RecNum&gt;&lt;record&gt;&lt;rec-number&gt;218&lt;/rec-number&gt;&lt;foreign-keys&gt;&lt;key app="EN" db-id="eref9pfvov2rdiedsstvpxdme2tz0v2ew02z"&gt;218&lt;/key&gt;&lt;/foreign-keys&gt;&lt;ref-type name="Report"&gt;27&lt;/ref-type&gt;&lt;contributors&gt;&lt;authors&gt;&lt;author&gt;Adams, P&lt;/author&gt;&lt;author&gt;Canon, S&lt;/author&gt;&lt;author&gt;Carter, S&lt;/author&gt;&lt;author&gt;Draney, B&lt;/author&gt;&lt;author&gt;Greenwald, M&lt;/author&gt;&lt;author&gt;Hodges, J&lt;/author&gt;&lt;author&gt;Lauret, J&lt;/author&gt;&lt;author&gt;Michaels, G&lt;/author&gt;&lt;author&gt;Rahn, L&lt;/author&gt;&lt;author&gt;Schissel, D&lt;/author&gt;&lt;author&gt;Strand, G&lt;/author&gt;&lt;author&gt;Walter, H&lt;/author&gt;&lt;author&gt;Wehner, M&lt;/author&gt;&lt;author&gt;Williams, D&lt;/author&gt;&lt;/authors&gt;&lt;/contributors&gt;&lt;titles&gt;&lt;title&gt;Science-Driven Network Requirements for ESnet&lt;/title&gt;&lt;/titles&gt;&lt;dates&gt;&lt;year&gt;2006&lt;/year&gt;&lt;/dates&gt;&lt;publisher&gt;LBNL--61832, Ernest Orlando Lawrence Berkeley NationalLaboratory, Berkeley, CA (US)&lt;/publisher&gt;&lt;urls&gt;&lt;/urls&gt;&lt;/record&gt;&lt;/Cite&gt;&lt;/EndNote&gt;</w:instrText>
      </w:r>
      <w:r w:rsidR="005876AF" w:rsidDel="00CF1EDE">
        <w:instrText xml:space="preserve"> ADDIN EN.CITE &lt;EndNote&gt;&lt;Cite&gt;&lt;Author&gt;Adams&lt;/Author&gt;&lt;Year&gt;2006&lt;/Year&gt;&lt;RecNum&gt;218&lt;/RecNum&gt;&lt;record&gt;&lt;rec-number&gt;218&lt;/rec-number&gt;&lt;foreign-keys&gt;&lt;key app="EN" db-id="eref9pfvov2rdiedsstvpxdme2tz0v2ew02z"&gt;218&lt;/key&gt;&lt;/foreign-keys&gt;&lt;ref-type name="Report"&gt;27&lt;/ref-type&gt;&lt;contributors&gt;&lt;authors&gt;&lt;author&gt;Adams, P&lt;/author&gt;&lt;author&gt;Canon, S&lt;/author&gt;&lt;author&gt;Carter, S&lt;/author&gt;&lt;author&gt;Draney, B&lt;/author&gt;&lt;author&gt;Greenwald, M&lt;/author&gt;&lt;author&gt;Hodges, J&lt;/author&gt;&lt;author&gt;Lauret, J&lt;/author&gt;&lt;author&gt;Michaels, G&lt;/author&gt;&lt;author&gt;Rahn, L&lt;/author&gt;&lt;author&gt;Schissel, D&lt;/author&gt;&lt;author&gt;Strand, G&lt;/author&gt;&lt;author&gt;Walter, H&lt;/author&gt;&lt;author&gt;Wehner, M&lt;/author&gt;&lt;author&gt;Williams, D&lt;/author&gt;&lt;/authors&gt;&lt;/contributors&gt;&lt;titles&gt;&lt;title&gt;Science-Driven Network Requirements for ESnet&lt;/title&gt;&lt;/titles&gt;&lt;dates&gt;&lt;year&gt;2006&lt;/year&gt;&lt;/dates&gt;&lt;publisher&gt;LBNL--61832, Ernest Orlando Lawrence Berkeley NationalLaboratory, Berkeley, CA (US)&lt;/publisher&gt;&lt;urls&gt;&lt;/urls&gt;&lt;/record&gt;&lt;/Cite&gt;&lt;/EndNote&gt;</w:instrText>
      </w:r>
      <w:r w:rsidR="0033544C">
        <w:fldChar w:fldCharType="separate"/>
      </w:r>
      <w:r w:rsidR="00222991">
        <w:rPr>
          <w:noProof/>
        </w:rPr>
        <w:t>[7]</w:t>
      </w:r>
      <w:r w:rsidR="0033544C">
        <w:fldChar w:fldCharType="end"/>
      </w:r>
      <w:commentRangeEnd w:id="61"/>
      <w:r w:rsidR="0037735F">
        <w:rPr>
          <w:rStyle w:val="CommentReference"/>
          <w:rFonts w:ascii="Times" w:hAnsi="Times"/>
        </w:rPr>
        <w:commentReference w:id="61"/>
      </w:r>
      <w:r>
        <w:t>.</w:t>
      </w:r>
      <w:bookmarkEnd w:id="41"/>
    </w:p>
    <w:p w:rsidR="0074406D" w:rsidRDefault="0074406D" w:rsidP="0074406D">
      <w:pPr>
        <w:pStyle w:val="BodyText"/>
      </w:pPr>
      <w:r>
        <w:t>Consequently, bulk data</w:t>
      </w:r>
      <w:commentRangeStart w:id="62"/>
      <w:r>
        <w:t xml:space="preserve"> transfer</w:t>
      </w:r>
      <w:commentRangeEnd w:id="62"/>
      <w:r w:rsidR="0037735F">
        <w:rPr>
          <w:rStyle w:val="CommentReference"/>
          <w:rFonts w:ascii="Times" w:hAnsi="Times"/>
        </w:rPr>
        <w:commentReference w:id="62"/>
      </w:r>
      <w:r>
        <w:t xml:space="preserve"> and management have become one of the immensely popular research fields in computational science. Particularly, for </w:t>
      </w:r>
      <w:r w:rsidR="00C01E06">
        <w:t>wide-area</w:t>
      </w:r>
      <w:r>
        <w:t xml:space="preserve"> networks</w:t>
      </w:r>
      <w:r w:rsidR="00C01E06">
        <w:t xml:space="preserve"> (</w:t>
      </w:r>
      <w:r>
        <w:t>WAN</w:t>
      </w:r>
      <w:r w:rsidR="00C01E06">
        <w:t>s)</w:t>
      </w:r>
      <w:r>
        <w:t xml:space="preserve">, a lot of work and solutions have been proposed. At the beginning, some of these works had only concentrated on data transmission aspect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33544C">
        <w:fldChar w:fldCharType="separate"/>
      </w:r>
      <w:r w:rsidR="00222991">
        <w:rPr>
          <w:noProof/>
        </w:rPr>
        <w:t>[8]</w:t>
      </w:r>
      <w:r w:rsidR="0033544C">
        <w:fldChar w:fldCharType="end"/>
      </w:r>
      <w:r>
        <w:t xml:space="preserve">. Solutions for data catalog and management drew researchers’ attention later. However, proposed systems with regard to data catalog and management were </w:t>
      </w:r>
      <w:r w:rsidR="005A26F5">
        <w:t>employed</w:t>
      </w:r>
      <w:r>
        <w:t xml:space="preserve"> for only the data location discovery and they may not be functioning as collaboration framework. </w:t>
      </w:r>
    </w:p>
    <w:p w:rsidR="006E16DB" w:rsidRDefault="006E16DB" w:rsidP="00772BE0">
      <w:pPr>
        <w:pStyle w:val="BodyText"/>
        <w:ind w:firstLine="0"/>
      </w:pPr>
      <w:r>
        <w:tab/>
        <w:t xml:space="preserve">This dissertation is motivated by </w:t>
      </w:r>
      <w:r w:rsidR="0037735F">
        <w:rPr>
          <w:rStyle w:val="CommentReference"/>
          <w:rFonts w:ascii="Times" w:hAnsi="Times"/>
        </w:rPr>
        <w:commentReference w:id="63"/>
      </w:r>
      <w:r>
        <w:t xml:space="preserve">the need for a </w:t>
      </w:r>
      <w:r w:rsidRPr="006E16DB">
        <w:rPr>
          <w:i/>
        </w:rPr>
        <w:t>Peer-to-Peer based High Performance Data Transfer Framework</w:t>
      </w:r>
      <w:r>
        <w:t xml:space="preserve"> that effectively combines “</w:t>
      </w:r>
      <w:r w:rsidRPr="006E16DB">
        <w:rPr>
          <w:i/>
        </w:rPr>
        <w:t>Data management and collaboration services</w:t>
      </w:r>
      <w:r>
        <w:rPr>
          <w:i/>
        </w:rPr>
        <w:t>”</w:t>
      </w:r>
      <w:commentRangeStart w:id="64"/>
      <w:r>
        <w:t xml:space="preserve"> </w:t>
      </w:r>
      <w:r w:rsidR="00A03DB9">
        <w:t>with</w:t>
      </w:r>
      <w:r>
        <w:t xml:space="preserve"> </w:t>
      </w:r>
      <w:commentRangeEnd w:id="64"/>
      <w:r w:rsidR="00C55D41">
        <w:rPr>
          <w:rStyle w:val="CommentReference"/>
          <w:rFonts w:ascii="Times" w:hAnsi="Times"/>
        </w:rPr>
        <w:commentReference w:id="64"/>
      </w:r>
      <w:r>
        <w:t>“</w:t>
      </w:r>
      <w:r w:rsidRPr="006E16DB">
        <w:rPr>
          <w:i/>
        </w:rPr>
        <w:t>SOA principles</w:t>
      </w:r>
      <w:r>
        <w:t>”;</w:t>
      </w:r>
      <w:r w:rsidR="008D1E6C">
        <w:tab/>
      </w:r>
      <w:r>
        <w:t xml:space="preserve"> evaluating the system design parameters in terms of simplicity, scalability, security, performance, and platform independency; and evaluating </w:t>
      </w:r>
      <w:r w:rsidR="00A03DB9">
        <w:t>t</w:t>
      </w:r>
      <w:commentRangeStart w:id="65"/>
      <w:r>
        <w:t>he</w:t>
      </w:r>
      <w:r w:rsidR="0012542E">
        <w:t xml:space="preserve"> influence </w:t>
      </w:r>
      <w:r>
        <w:t xml:space="preserve">these factors </w:t>
      </w:r>
      <w:r w:rsidR="0012542E">
        <w:t xml:space="preserve">on </w:t>
      </w:r>
      <w:r>
        <w:t>overall infrastructure.</w:t>
      </w:r>
      <w:commentRangeEnd w:id="65"/>
      <w:r w:rsidR="0037735F">
        <w:rPr>
          <w:rStyle w:val="CommentReference"/>
          <w:rFonts w:ascii="Times" w:hAnsi="Times"/>
        </w:rPr>
        <w:commentReference w:id="65"/>
      </w:r>
    </w:p>
    <w:p w:rsidR="002730FC" w:rsidRDefault="002730FC" w:rsidP="00286226">
      <w:pPr>
        <w:pStyle w:val="Heading2"/>
      </w:pPr>
      <w:bookmarkStart w:id="66" w:name="_Toc192404439"/>
      <w:bookmarkStart w:id="67" w:name="_Toc192405050"/>
      <w:bookmarkStart w:id="68" w:name="_Toc192405935"/>
      <w:bookmarkStart w:id="69" w:name="_Toc228272566"/>
      <w:r>
        <w:lastRenderedPageBreak/>
        <w:t>Motivation</w:t>
      </w:r>
      <w:bookmarkEnd w:id="66"/>
      <w:bookmarkEnd w:id="67"/>
      <w:bookmarkEnd w:id="68"/>
      <w:bookmarkEnd w:id="69"/>
    </w:p>
    <w:p w:rsidR="00A1766D" w:rsidRDefault="003E5FA8" w:rsidP="004763C3">
      <w:pPr>
        <w:pStyle w:val="BodyText"/>
      </w:pPr>
      <w:r>
        <w:t>The number of the Internet users greatly increased with the dramatic expansion of the Internet over the past few years. As a consequence, high-performance networks with low-cost</w:t>
      </w:r>
      <w:r w:rsidR="00C01E06">
        <w:t xml:space="preserve"> and</w:t>
      </w:r>
      <w:r>
        <w:t xml:space="preserve"> powerful computational machines were proposed</w:t>
      </w:r>
      <w:r w:rsidR="005C097F">
        <w:t>. This</w:t>
      </w:r>
      <w:r w:rsidR="009547D1">
        <w:rPr>
          <w:rStyle w:val="CommentReference"/>
          <w:rFonts w:ascii="Times" w:hAnsi="Times"/>
        </w:rPr>
        <w:commentReference w:id="70"/>
      </w:r>
      <w:r w:rsidR="005C097F">
        <w:t xml:space="preserve"> </w:t>
      </w:r>
      <w:r w:rsidR="009547D1">
        <w:rPr>
          <w:rStyle w:val="CommentReference"/>
          <w:rFonts w:ascii="Times" w:hAnsi="Times"/>
        </w:rPr>
        <w:commentReference w:id="71"/>
      </w:r>
      <w:r>
        <w:t xml:space="preserve">led to the </w:t>
      </w:r>
      <w:r w:rsidR="00C01E06">
        <w:t>genesis</w:t>
      </w:r>
      <w:r>
        <w:t xml:space="preserve"> of new distributed computing infrastructure termed </w:t>
      </w:r>
      <w:r w:rsidRPr="00C01E06">
        <w:rPr>
          <w:i/>
        </w:rPr>
        <w:t>Computational and Data Grid</w:t>
      </w:r>
      <w:commentRangeStart w:id="72"/>
      <w:r w:rsidR="005C097F">
        <w:t>.</w:t>
      </w:r>
      <w:r>
        <w:t xml:space="preserve"> </w:t>
      </w:r>
      <w:commentRangeEnd w:id="72"/>
      <w:r w:rsidR="009547D1">
        <w:rPr>
          <w:rStyle w:val="CommentReference"/>
          <w:rFonts w:ascii="Times" w:hAnsi="Times"/>
        </w:rPr>
        <w:commentReference w:id="72"/>
      </w:r>
      <w:r w:rsidR="00C27CD9">
        <w:t>Computational and Data Grid</w:t>
      </w:r>
      <w:r>
        <w:t xml:space="preserve"> is the base of large-scale distributed computing systems by interconnecting geographically distributed computational resources via very high-performance networks</w:t>
      </w:r>
      <w:r w:rsidR="004E4C80">
        <w:t xml:space="preserve"> </w:t>
      </w:r>
      <w:r w:rsidR="0033544C">
        <w:fldChar w:fldCharType="begin"/>
      </w:r>
      <w:r w:rsidR="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5876AF" w:rsidDel="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33544C">
        <w:fldChar w:fldCharType="separate"/>
      </w:r>
      <w:r w:rsidR="00222991">
        <w:rPr>
          <w:noProof/>
        </w:rPr>
        <w:t>[9]</w:t>
      </w:r>
      <w:r w:rsidR="0033544C">
        <w:fldChar w:fldCharType="end"/>
      </w:r>
      <w:r>
        <w:t>.  High performance data transfer technique</w:t>
      </w:r>
      <w:r w:rsidR="00DE6A24">
        <w:t>s</w:t>
      </w:r>
      <w:commentRangeStart w:id="73"/>
      <w:r>
        <w:t xml:space="preserve"> </w:t>
      </w:r>
      <w:commentRangeEnd w:id="73"/>
      <w:r w:rsidR="00C77535">
        <w:rPr>
          <w:rStyle w:val="CommentReference"/>
          <w:rFonts w:ascii="Times" w:hAnsi="Times"/>
        </w:rPr>
        <w:commentReference w:id="73"/>
      </w:r>
      <w:r w:rsidR="00DE6A24">
        <w:t>coupled</w:t>
      </w:r>
      <w:r>
        <w:t xml:space="preserve"> </w:t>
      </w:r>
      <w:commentRangeStart w:id="74"/>
      <w:r>
        <w:t>with</w:t>
      </w:r>
      <w:commentRangeEnd w:id="74"/>
      <w:r w:rsidR="00C77535">
        <w:rPr>
          <w:rStyle w:val="CommentReference"/>
          <w:rFonts w:ascii="Times" w:hAnsi="Times"/>
        </w:rPr>
        <w:commentReference w:id="74"/>
      </w:r>
      <w:r>
        <w:t xml:space="preserve"> collaboration and data management is required for </w:t>
      </w:r>
      <w:r w:rsidR="004763C3">
        <w:t>handling widely geographically dispersed data resources</w:t>
      </w:r>
      <w:r w:rsidR="00C01E06">
        <w:t>. H</w:t>
      </w:r>
      <w:r w:rsidR="004763C3">
        <w:t xml:space="preserve">owever,  existing solutions have shown limitations since </w:t>
      </w:r>
      <w:r w:rsidR="00A1766D">
        <w:t xml:space="preserve">most of their systems and unpublished protocols are incompatible with each other and </w:t>
      </w:r>
      <w:commentRangeStart w:id="75"/>
      <w:r w:rsidR="00A1766D">
        <w:t>the</w:t>
      </w:r>
      <w:r w:rsidR="00DE6A24">
        <w:t>se solutions</w:t>
      </w:r>
      <w:r w:rsidR="00A1766D">
        <w:t xml:space="preserve"> are</w:t>
      </w:r>
      <w:r w:rsidR="00DE6A24">
        <w:t xml:space="preserve"> </w:t>
      </w:r>
      <w:commentRangeEnd w:id="75"/>
      <w:r w:rsidR="00C77535">
        <w:rPr>
          <w:rStyle w:val="CommentReference"/>
          <w:rFonts w:ascii="Times" w:hAnsi="Times"/>
        </w:rPr>
        <w:commentReference w:id="75"/>
      </w:r>
      <w:r w:rsidR="00A1766D">
        <w:t xml:space="preserve"> </w:t>
      </w:r>
      <w:r w:rsidR="00DE6A24">
        <w:t>usually</w:t>
      </w:r>
      <w:r w:rsidR="00A1766D">
        <w:t xml:space="preserve"> </w:t>
      </w:r>
      <w:r w:rsidR="004763C3">
        <w:t xml:space="preserve">platform dependent </w:t>
      </w:r>
      <w:r w:rsidR="00A1766D">
        <w:t xml:space="preserve">solutions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33544C">
        <w:fldChar w:fldCharType="separate"/>
      </w:r>
      <w:r w:rsidR="00222991">
        <w:rPr>
          <w:noProof/>
        </w:rPr>
        <w:t>[8]</w:t>
      </w:r>
      <w:r w:rsidR="0033544C">
        <w:fldChar w:fldCharType="end"/>
      </w:r>
      <w:r w:rsidR="00A1766D">
        <w:t xml:space="preserve">. </w:t>
      </w:r>
    </w:p>
    <w:p w:rsidR="001C4481" w:rsidRDefault="004763C3" w:rsidP="001C4481">
      <w:pPr>
        <w:pStyle w:val="BodyText"/>
      </w:pPr>
      <w:r>
        <w:t>Firstly</w:t>
      </w:r>
      <w:r w:rsidR="00A1766D">
        <w:t xml:space="preserve">, </w:t>
      </w:r>
      <w:r>
        <w:t xml:space="preserve">existing solutions </w:t>
      </w:r>
      <w:r w:rsidR="00C01E06">
        <w:t>are</w:t>
      </w:r>
      <w:r w:rsidR="00A1766D">
        <w:t xml:space="preserve"> built on the client-server architecture that makes them vulnerable </w:t>
      </w:r>
      <w:commentRangeStart w:id="76"/>
      <w:r w:rsidR="00A1766D">
        <w:t xml:space="preserve">to </w:t>
      </w:r>
      <w:commentRangeEnd w:id="76"/>
      <w:r w:rsidR="007F758A">
        <w:rPr>
          <w:rStyle w:val="CommentReference"/>
          <w:rFonts w:ascii="Times" w:hAnsi="Times"/>
        </w:rPr>
        <w:commentReference w:id="76"/>
      </w:r>
      <w:r w:rsidR="00C01E06">
        <w:t>single point of</w:t>
      </w:r>
      <w:r w:rsidR="00A1766D">
        <w:t xml:space="preserve"> failure and bottleneck problem under heavy load. </w:t>
      </w:r>
      <w:r>
        <w:t xml:space="preserve">In addition, most of the existing solutions focus on the problems of aggressive high performance data transfer rate and do not </w:t>
      </w:r>
      <w:commentRangeStart w:id="77"/>
      <w:r>
        <w:t>consider</w:t>
      </w:r>
      <w:commentRangeEnd w:id="77"/>
      <w:r w:rsidR="007F758A">
        <w:rPr>
          <w:rStyle w:val="CommentReference"/>
          <w:rFonts w:ascii="Times" w:hAnsi="Times"/>
        </w:rPr>
        <w:commentReference w:id="77"/>
      </w:r>
      <w:r w:rsidR="00C94DE5">
        <w:t xml:space="preserve"> </w:t>
      </w:r>
      <w:r>
        <w:t>collaboration and optim</w:t>
      </w:r>
      <w:r w:rsidR="00C94DE5">
        <w:t>al</w:t>
      </w:r>
      <w:r>
        <w:t xml:space="preserve"> use of resources</w:t>
      </w:r>
      <w:r w:rsidR="002676FB">
        <w:rPr>
          <w:rStyle w:val="CommentReference"/>
          <w:rFonts w:ascii="Times" w:hAnsi="Times"/>
        </w:rPr>
        <w:commentReference w:id="78"/>
      </w:r>
      <w:r>
        <w:t xml:space="preserve">. </w:t>
      </w:r>
      <w:r w:rsidR="00673CA5">
        <w:t>Moreover, some of these techniques are data type centric solutions</w:t>
      </w:r>
      <w:r w:rsidR="005457A6">
        <w:t>. Focusing on specific type of data makes this kind of techniques inflexible and impractical for</w:t>
      </w:r>
      <w:r w:rsidR="00673CA5">
        <w:t xml:space="preserve"> systems with </w:t>
      </w:r>
      <w:r w:rsidR="005457A6">
        <w:t>dynamic and various</w:t>
      </w:r>
      <w:r w:rsidR="00673CA5">
        <w:t xml:space="preserve"> data </w:t>
      </w:r>
      <w:r w:rsidR="005457A6">
        <w:t>types</w:t>
      </w:r>
      <w:r w:rsidR="00673CA5">
        <w:t>. With the ability of handling any data type, d</w:t>
      </w:r>
      <w:r>
        <w:t>ata transfer techniques based on peer-to-peer network</w:t>
      </w:r>
      <w:r w:rsidR="00673CA5">
        <w:t xml:space="preserve"> </w:t>
      </w:r>
      <w:r>
        <w:t xml:space="preserve">might be remedy to </w:t>
      </w:r>
      <w:r w:rsidR="005457A6">
        <w:t xml:space="preserve">the </w:t>
      </w:r>
      <w:r w:rsidR="00A365F1">
        <w:t>afore</w:t>
      </w:r>
      <w:r w:rsidR="005457A6">
        <w:t>mentioned shortcomings of existing solutions</w:t>
      </w:r>
      <w:r w:rsidR="001C4481">
        <w:t xml:space="preserve"> by making feasible effective resource (e.g. network, CPU, storage) usage by exploiting unutilized resources</w:t>
      </w:r>
      <w:r>
        <w:t xml:space="preserve">; however, </w:t>
      </w:r>
      <w:r w:rsidR="001C4481">
        <w:t xml:space="preserve">very few efforts have yet been devoted to </w:t>
      </w:r>
      <w:r w:rsidR="00A1766D">
        <w:t>harness fully peer-to-peer network</w:t>
      </w:r>
      <w:r w:rsidR="00BB622F">
        <w:t>.</w:t>
      </w:r>
      <w:r w:rsidR="00A1766D">
        <w:t xml:space="preserve"> </w:t>
      </w:r>
    </w:p>
    <w:p w:rsidR="00A1766D" w:rsidRDefault="001C4481" w:rsidP="001C4481">
      <w:pPr>
        <w:pStyle w:val="BodyText"/>
      </w:pPr>
      <w:r>
        <w:lastRenderedPageBreak/>
        <w:t xml:space="preserve">Secondly, </w:t>
      </w:r>
      <w:r w:rsidR="005457A6">
        <w:t>present</w:t>
      </w:r>
      <w:r>
        <w:t xml:space="preserve"> data management systems are</w:t>
      </w:r>
      <w:commentRangeStart w:id="79"/>
      <w:r>
        <w:t xml:space="preserve"> separate </w:t>
      </w:r>
      <w:commentRangeEnd w:id="79"/>
      <w:r w:rsidR="00C77535">
        <w:rPr>
          <w:rStyle w:val="CommentReference"/>
          <w:rFonts w:ascii="Times" w:hAnsi="Times"/>
        </w:rPr>
        <w:commentReference w:id="79"/>
      </w:r>
      <w:r>
        <w:t>and heavy systems and they are tightly</w:t>
      </w:r>
      <w:r w:rsidR="001411C3">
        <w:t>-</w:t>
      </w:r>
      <w:r>
        <w:t>coupled to their underlying data transfer mechanisms. Administrator tasks which require a great deal of the knowledge have been mainly been performed by people. There is a need for simple</w:t>
      </w:r>
      <w:r w:rsidR="00C77535">
        <w:rPr>
          <w:rStyle w:val="CommentReference"/>
          <w:rFonts w:ascii="Times" w:hAnsi="Times"/>
        </w:rPr>
        <w:commentReference w:id="80"/>
      </w:r>
      <w:r w:rsidR="00421EB2">
        <w:t xml:space="preserve"> and</w:t>
      </w:r>
      <w:r>
        <w:t xml:space="preserve"> lightweight data management frameworks </w:t>
      </w:r>
      <w:r w:rsidR="00421EB2">
        <w:t>requiring</w:t>
      </w:r>
      <w:commentRangeStart w:id="81"/>
      <w:r>
        <w:t xml:space="preserve"> minimum administrator </w:t>
      </w:r>
      <w:r w:rsidR="005457A6">
        <w:t>efforts</w:t>
      </w:r>
      <w:commentRangeEnd w:id="81"/>
      <w:r w:rsidR="00C77535">
        <w:rPr>
          <w:rStyle w:val="CommentReference"/>
          <w:rFonts w:ascii="Times" w:hAnsi="Times"/>
        </w:rPr>
        <w:commentReference w:id="81"/>
      </w:r>
      <w:r>
        <w:t>.</w:t>
      </w:r>
    </w:p>
    <w:p w:rsidR="00044B83" w:rsidRDefault="001C4481" w:rsidP="00492BBF">
      <w:pPr>
        <w:pStyle w:val="BodyText"/>
      </w:pPr>
      <w:r>
        <w:t xml:space="preserve">Thirdly, </w:t>
      </w:r>
      <w:r w:rsidR="00044B83">
        <w:t xml:space="preserve">existing data management systems </w:t>
      </w:r>
      <w:commentRangeStart w:id="82"/>
      <w:r w:rsidR="00044B83">
        <w:t>lack</w:t>
      </w:r>
      <w:commentRangeEnd w:id="82"/>
      <w:r w:rsidR="00C77535">
        <w:rPr>
          <w:rStyle w:val="CommentReference"/>
          <w:rFonts w:ascii="Times" w:hAnsi="Times"/>
        </w:rPr>
        <w:commentReference w:id="82"/>
      </w:r>
      <w:r w:rsidR="00044B83">
        <w:t xml:space="preserve"> </w:t>
      </w:r>
      <w:r w:rsidR="00492BBF">
        <w:t xml:space="preserve">collaboration </w:t>
      </w:r>
      <w:r w:rsidR="00044B83">
        <w:t>feature.</w:t>
      </w:r>
      <w:r w:rsidR="00492BBF">
        <w:t xml:space="preserve"> As the large datasets are generated and users of them dynamically distributed, sharing, discovering, and transferring of these datasets are becom</w:t>
      </w:r>
      <w:r w:rsidR="005457A6">
        <w:t>ing</w:t>
      </w:r>
      <w:r w:rsidR="00492BBF">
        <w:t xml:space="preserve"> more problematical. To this end, we see a greater need for a collaboration framework </w:t>
      </w:r>
      <w:r w:rsidR="00673CA5">
        <w:t>that</w:t>
      </w:r>
      <w:r w:rsidR="00044B83">
        <w:t xml:space="preserve"> is very valuable and needed for geographically dispersed scientific communities to escalate scientific research output</w:t>
      </w:r>
      <w:r w:rsidR="00492BBF">
        <w:t xml:space="preserve">. </w:t>
      </w:r>
    </w:p>
    <w:p w:rsidR="00772BE0" w:rsidRDefault="00772BE0" w:rsidP="00492BBF">
      <w:pPr>
        <w:pStyle w:val="BodyText"/>
      </w:pPr>
      <w:r>
        <w:t xml:space="preserve">Finally, as it is evident that Service Oriented Architecture (SOA) </w:t>
      </w:r>
      <w:r w:rsidR="0033544C">
        <w:fldChar w:fldCharType="begin"/>
      </w:r>
      <w:r w:rsidR="00CF1EDE">
        <w:instrText xml:space="preserve"> ADDIN EN.CITE &lt;EndNote&gt;&lt;Cite&gt;&lt;Author&gt;Booth&lt;/Author&gt;&lt;Year&gt;2004&lt;/Year&gt;&lt;RecNum&gt;220&lt;/RecNum&gt;&lt;record&gt;&lt;rec-number&gt;220&lt;/rec-number&gt;&lt;foreign-keys&gt;&lt;key app="EN" db-id="eref9pfvov2rdiedsstvpxdme2tz0v2ew02z"&gt;220&lt;/key&gt;&lt;/foreign-keys&gt;&lt;ref-type name="Journal Article"&gt;17&lt;/ref-type&gt;&lt;contributors&gt;&lt;authors&gt;&lt;author&gt;Booth, D&lt;/author&gt;&lt;author&gt;Haas, H&lt;/author&gt;&lt;author&gt;McCabe, F&lt;/author&gt;&lt;author&gt;Newcomer, E&lt;/author&gt;&lt;author&gt;Champion, M&lt;/author&gt;&lt;author&gt;Ferris, C&lt;/author&gt;&lt;author&gt;Orchard, D&lt;/author&gt;&lt;/authors&gt;&lt;/contributors&gt;&lt;titles&gt;&lt;title&gt;Web Services Architecture&lt;/title&gt;&lt;secondary-title&gt;W3C Working Group Note&lt;/secondary-title&gt;&lt;/titles&gt;&lt;periodical&gt;&lt;full-title&gt;W3C Working Group Note&lt;/full-title&gt;&lt;/periodical&gt;&lt;pages&gt;2005-1&lt;/pages&gt;&lt;volume&gt;11&lt;/volume&gt;&lt;dates&gt;&lt;year&gt;2004&lt;/year&gt;&lt;/dates&gt;&lt;urls&gt;&lt;/urls&gt;&lt;/record&gt;&lt;/Cite&gt;&lt;/EndNote&gt;</w:instrText>
      </w:r>
      <w:r w:rsidR="005876AF" w:rsidDel="00CF1EDE">
        <w:instrText xml:space="preserve"> ADDIN EN.CITE &lt;EndNote&gt;&lt;Cite&gt;&lt;Author&gt;Booth&lt;/Author&gt;&lt;Year&gt;2004&lt;/Year&gt;&lt;RecNum&gt;220&lt;/RecNum&gt;&lt;record&gt;&lt;rec-number&gt;220&lt;/rec-number&gt;&lt;foreign-keys&gt;&lt;key app="EN" db-id="eref9pfvov2rdiedsstvpxdme2tz0v2ew02z"&gt;220&lt;/key&gt;&lt;/foreign-keys&gt;&lt;ref-type name="Journal Article"&gt;17&lt;/ref-type&gt;&lt;contributors&gt;&lt;authors&gt;&lt;author&gt;Booth, D&lt;/author&gt;&lt;author&gt;Haas, H&lt;/author&gt;&lt;author&gt;McCabe, F&lt;/author&gt;&lt;author&gt;Newcomer, E&lt;/author&gt;&lt;author&gt;Champion, M&lt;/author&gt;&lt;author&gt;Ferris, C&lt;/author&gt;&lt;author&gt;Orchard, D&lt;/author&gt;&lt;/authors&gt;&lt;/contributors&gt;&lt;titles&gt;&lt;title&gt;Web Services Architecture&lt;/title&gt;&lt;secondary-title&gt;W3C Working Group Note&lt;/secondary-title&gt;&lt;/titles&gt;&lt;periodical&gt;&lt;full-title&gt;W3C Working Group Note&lt;/full-title&gt;&lt;/periodical&gt;&lt;pages&gt;2005-1&lt;/pages&gt;&lt;volume&gt;11&lt;/volume&gt;&lt;dates&gt;&lt;year&gt;2004&lt;/year&gt;&lt;/dates&gt;&lt;urls&gt;&lt;/urls&gt;&lt;/record&gt;&lt;/Cite&gt;&lt;/EndNote&gt;</w:instrText>
      </w:r>
      <w:r w:rsidR="0033544C">
        <w:fldChar w:fldCharType="separate"/>
      </w:r>
      <w:r w:rsidR="00345C6B">
        <w:rPr>
          <w:noProof/>
        </w:rPr>
        <w:t>[10]</w:t>
      </w:r>
      <w:r w:rsidR="0033544C">
        <w:fldChar w:fldCharType="end"/>
      </w:r>
      <w:r>
        <w:t xml:space="preserve">  and its current implementation, Web services </w:t>
      </w:r>
      <w:r w:rsidR="0033544C">
        <w:fldChar w:fldCharType="begin"/>
      </w:r>
      <w:r w:rsidR="00CF1EDE">
        <w:instrText xml:space="preserve"> ADDIN EN.CITE &lt;EndNote&gt;&lt;Cite&gt;&lt;Author&gt;Channabasavaiah&lt;/Author&gt;&lt;Year&gt;2004&lt;/Year&gt;&lt;RecNum&gt;219&lt;/RecNum&gt;&lt;record&gt;&lt;rec-number&gt;219&lt;/rec-number&gt;&lt;foreign-keys&gt;&lt;key app="EN" db-id="eref9pfvov2rdiedsstvpxdme2tz0v2ew02z"&gt;219&lt;/key&gt;&lt;/foreign-keys&gt;&lt;ref-type name="Journal Article"&gt;17&lt;/ref-type&gt;&lt;contributors&gt;&lt;authors&gt;&lt;author&gt;Channabasavaiah, K&lt;/author&gt;&lt;author&gt;Holley, K&lt;/author&gt;&lt;author&gt;Tuggle, E&lt;/author&gt;&lt;/authors&gt;&lt;/contributors&gt;&lt;titles&gt;&lt;title&gt;Migrating to a Service-oriented Architecture&lt;/title&gt;&lt;secondary-title&gt;IBM White Paper&lt;/secondary-title&gt;&lt;/titles&gt;&lt;periodical&gt;&lt;full-title&gt;IBM White Paper&lt;/full-title&gt;&lt;/periodical&gt;&lt;dates&gt;&lt;year&gt;2004&lt;/year&gt;&lt;/dates&gt;&lt;urls&gt;&lt;/urls&gt;&lt;/record&gt;&lt;/Cite&gt;&lt;/EndNote&gt;</w:instrText>
      </w:r>
      <w:r w:rsidR="005876AF" w:rsidDel="00CF1EDE">
        <w:instrText xml:space="preserve"> ADDIN EN.CITE &lt;EndNote&gt;&lt;Cite&gt;&lt;Author&gt;Channabasavaiah&lt;/Author&gt;&lt;Year&gt;2004&lt;/Year&gt;&lt;RecNum&gt;219&lt;/RecNum&gt;&lt;record&gt;&lt;rec-number&gt;219&lt;/rec-number&gt;&lt;foreign-keys&gt;&lt;key app="EN" db-id="eref9pfvov2rdiedsstvpxdme2tz0v2ew02z"&gt;219&lt;/key&gt;&lt;/foreign-keys&gt;&lt;ref-type name="Journal Article"&gt;17&lt;/ref-type&gt;&lt;contributors&gt;&lt;authors&gt;&lt;author&gt;Channabasavaiah, K&lt;/author&gt;&lt;author&gt;Holley, K&lt;/author&gt;&lt;author&gt;Tuggle, E&lt;/author&gt;&lt;/authors&gt;&lt;/contributors&gt;&lt;titles&gt;&lt;title&gt;Migrating to a Service-oriented Architecture&lt;/title&gt;&lt;secondary-title&gt;IBM White Paper&lt;/secondary-title&gt;&lt;/titles&gt;&lt;periodical&gt;&lt;full-title&gt;IBM White Paper&lt;/full-title&gt;&lt;/periodical&gt;&lt;dates&gt;&lt;year&gt;2004&lt;/year&gt;&lt;/dates&gt;&lt;urls&gt;&lt;/urls&gt;&lt;/record&gt;&lt;/Cite&gt;&lt;/EndNote&gt;</w:instrText>
      </w:r>
      <w:r w:rsidR="0033544C">
        <w:fldChar w:fldCharType="separate"/>
      </w:r>
      <w:r w:rsidR="00345C6B">
        <w:rPr>
          <w:noProof/>
        </w:rPr>
        <w:t>[11]</w:t>
      </w:r>
      <w:r w:rsidR="0033544C">
        <w:fldChar w:fldCharType="end"/>
      </w:r>
      <w:r>
        <w:t>, will have profound impact on the next generation of distributed systems, it would be great opportunity to investigate challenges and benefits of exploiting SOA in a high performance bulk data transfer service.</w:t>
      </w:r>
    </w:p>
    <w:p w:rsidR="00B03637" w:rsidRDefault="00B03637" w:rsidP="00286226">
      <w:pPr>
        <w:pStyle w:val="Heading2"/>
      </w:pPr>
      <w:bookmarkStart w:id="83" w:name="_Toc228272567"/>
      <w:r>
        <w:t>Use Cases</w:t>
      </w:r>
      <w:bookmarkEnd w:id="83"/>
    </w:p>
    <w:p w:rsidR="00B03637" w:rsidRDefault="00AB04CC" w:rsidP="00AB04CC">
      <w:pPr>
        <w:pStyle w:val="BodyText"/>
        <w:ind w:firstLine="576"/>
      </w:pPr>
      <w:r>
        <w:t>Organizations have resources (e.g. CPU power, network bandwidth</w:t>
      </w:r>
      <w:r w:rsidR="00587894">
        <w:t xml:space="preserve"> capacity</w:t>
      </w:r>
      <w:r>
        <w:t xml:space="preserve">, disk performance) with widely varying characteristics. </w:t>
      </w:r>
      <w:r w:rsidR="00821CA9">
        <w:t xml:space="preserve">These characteristics determine the requirements for data management and </w:t>
      </w:r>
      <w:commentRangeStart w:id="84"/>
      <w:r w:rsidR="00821CA9">
        <w:t>transfer</w:t>
      </w:r>
      <w:commentRangeEnd w:id="84"/>
      <w:r w:rsidR="0093715F">
        <w:rPr>
          <w:rStyle w:val="CommentReference"/>
          <w:rFonts w:ascii="Times" w:hAnsi="Times"/>
        </w:rPr>
        <w:commentReference w:id="84"/>
      </w:r>
      <w:r w:rsidR="00821CA9">
        <w:t xml:space="preserve">. We give a description of two sample </w:t>
      </w:r>
      <w:commentRangeStart w:id="85"/>
      <w:r w:rsidR="00821CA9">
        <w:t>use</w:t>
      </w:r>
      <w:commentRangeEnd w:id="85"/>
      <w:r w:rsidR="0093715F">
        <w:rPr>
          <w:rStyle w:val="CommentReference"/>
          <w:rFonts w:ascii="Times" w:hAnsi="Times"/>
        </w:rPr>
        <w:commentReference w:id="85"/>
      </w:r>
      <w:r w:rsidR="00821CA9">
        <w:t xml:space="preserve"> cases that are explanatory of the applicability of our proposed system.</w:t>
      </w:r>
    </w:p>
    <w:p w:rsidR="00821CA9" w:rsidRDefault="00821CA9" w:rsidP="00AB04CC">
      <w:pPr>
        <w:pStyle w:val="BodyText"/>
        <w:ind w:firstLine="576"/>
      </w:pPr>
      <w:r w:rsidRPr="00821CA9">
        <w:rPr>
          <w:b/>
        </w:rPr>
        <w:t>Replication</w:t>
      </w:r>
      <w:r>
        <w:t>:</w:t>
      </w:r>
      <w:r w:rsidR="00587894">
        <w:t xml:space="preserve"> Replication is the process of copying data from one location to another to ensure consistency between redundant resources to improve reliability, fault-</w:t>
      </w:r>
      <w:r w:rsidR="00587894">
        <w:lastRenderedPageBreak/>
        <w:t>tolerance, or accessibility. Data transfer techniques based on peer-to-peer network architecture would convert machines which download data from master-source into active sources and enable to utilize their unused resources, particularly their network bandwidth capacity.</w:t>
      </w:r>
    </w:p>
    <w:p w:rsidR="00821CA9" w:rsidRDefault="00821CA9" w:rsidP="00AB04CC">
      <w:pPr>
        <w:pStyle w:val="BodyText"/>
        <w:ind w:firstLine="576"/>
      </w:pPr>
      <w:r w:rsidRPr="00587894">
        <w:rPr>
          <w:b/>
        </w:rPr>
        <w:t>Data sharing in systems with varying CPU power and network capacity</w:t>
      </w:r>
      <w:r>
        <w:t xml:space="preserve">: </w:t>
      </w:r>
      <w:r w:rsidR="00421EB2">
        <w:t xml:space="preserve">Only a few </w:t>
      </w:r>
      <w:commentRangeStart w:id="86"/>
      <w:r w:rsidR="00410AF4">
        <w:t xml:space="preserve">organizations </w:t>
      </w:r>
      <w:commentRangeEnd w:id="86"/>
      <w:r w:rsidR="0093715F">
        <w:rPr>
          <w:rStyle w:val="CommentReference"/>
          <w:rFonts w:ascii="Times" w:hAnsi="Times"/>
        </w:rPr>
        <w:commentReference w:id="86"/>
      </w:r>
      <w:r w:rsidR="00410AF4">
        <w:t xml:space="preserve">have opportunity to have the super-powerful machines and very </w:t>
      </w:r>
      <w:r w:rsidR="00BD61BD">
        <w:t xml:space="preserve">high-performance networks, yet </w:t>
      </w:r>
      <w:r w:rsidR="00421EB2">
        <w:t xml:space="preserve">almost all of </w:t>
      </w:r>
      <w:commentRangeStart w:id="87"/>
      <w:r w:rsidR="00BD61BD">
        <w:t>the</w:t>
      </w:r>
      <w:commentRangeEnd w:id="87"/>
      <w:r w:rsidR="0093715F">
        <w:rPr>
          <w:rStyle w:val="CommentReference"/>
          <w:rFonts w:ascii="Times" w:hAnsi="Times"/>
        </w:rPr>
        <w:commentReference w:id="87"/>
      </w:r>
      <w:r w:rsidR="00421EB2">
        <w:t>m</w:t>
      </w:r>
      <w:r w:rsidR="00BD61BD">
        <w:t xml:space="preserve"> still </w:t>
      </w:r>
      <w:commentRangeStart w:id="88"/>
      <w:r w:rsidR="00BD61BD">
        <w:t>desire</w:t>
      </w:r>
      <w:commentRangeEnd w:id="88"/>
      <w:r w:rsidR="0093715F">
        <w:rPr>
          <w:rStyle w:val="CommentReference"/>
          <w:rFonts w:ascii="Times" w:hAnsi="Times"/>
        </w:rPr>
        <w:commentReference w:id="88"/>
      </w:r>
      <w:r w:rsidR="00BD61BD">
        <w:t xml:space="preserve"> to share their research results with geographically distributed participa</w:t>
      </w:r>
      <w:r w:rsidR="00DD583D">
        <w:t>n</w:t>
      </w:r>
      <w:r w:rsidR="00BD61BD">
        <w:t xml:space="preserve">ts. In fact, aggregation of average personal computer CPU </w:t>
      </w:r>
      <w:commentRangeStart w:id="89"/>
      <w:r w:rsidR="00BD61BD">
        <w:t>power</w:t>
      </w:r>
      <w:commentRangeEnd w:id="89"/>
      <w:r w:rsidR="0093715F">
        <w:rPr>
          <w:rStyle w:val="CommentReference"/>
          <w:rFonts w:ascii="Times" w:hAnsi="Times"/>
        </w:rPr>
        <w:commentReference w:id="89"/>
      </w:r>
      <w:r w:rsidR="00BD61BD">
        <w:t xml:space="preserve"> yields an astonishing computational power. Seti@home </w:t>
      </w:r>
      <w:r w:rsidR="0033544C">
        <w:fldChar w:fldCharType="begin">
          <w:fldData xml:space="preserve">PEVuZE5vdGU+PENpdGU+PEF1dGhvcj5XZXJ0aGltZXI8L0F1dGhvcj48WWVhcj4xOTk3PC9ZZWFy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PEVuZE5vdGU+PENpdGU+PEF1dGhvcj5XZXJ0aGltZXI8L0F1dGhvcj48WWVhcj4xOTk3PC9ZZWFy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PEVuZE5vdGU+PENpdGU+PEF1dGhvcj5XZXJ0aGltZXI8L0F1dGhvcj48WWVhcj4xOTk3PC9ZZWFy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</w:fldData>
        </w:fldChar>
      </w:r>
      <w:r w:rsidR="00CF1EDE">
        <w:instrText xml:space="preserve"> ADDIN EN.CITE.DATA </w:instrText>
      </w:r>
      <w:r w:rsidR="0033544C">
        <w:fldChar w:fldCharType="end"/>
      </w:r>
      <w:r w:rsidR="0033544C">
        <w:fldChar w:fldCharType="separate"/>
      </w:r>
      <w:r w:rsidR="00345C6B">
        <w:rPr>
          <w:noProof/>
        </w:rPr>
        <w:t>[12-14]</w:t>
      </w:r>
      <w:r w:rsidR="0033544C">
        <w:fldChar w:fldCharType="end"/>
      </w:r>
      <w:r w:rsidR="00BD61BD">
        <w:t xml:space="preserve"> </w:t>
      </w:r>
      <w:r w:rsidR="00907F7D">
        <w:t>and</w:t>
      </w:r>
      <w:r w:rsidR="00BD61BD">
        <w:t xml:space="preserve"> </w:t>
      </w:r>
      <w:r w:rsidR="00CD1E19">
        <w:t>G</w:t>
      </w:r>
      <w:r w:rsidR="00BD61BD">
        <w:t xml:space="preserve">enome@home </w:t>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LW51bT48L3JlY29yZD48L0NpdGU+PENpdGU+PEF1dGhvcj5MYXJzb248L0F1dGhvcj48WWVhcj4y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LW51bT48L3JlY29yZD48L0NpdGU+PENpdGU+PEF1dGhvcj5MYXJzb248L0F1dGhvcj48WWVhcj4y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LW51bT48L3JlY29yZD48L0NpdGU+PENpdGU+PEF1dGhvcj5MYXJzb248L0F1dGhvcj48WWVhcj4y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</w:fldData>
        </w:fldChar>
      </w:r>
      <w:r w:rsidR="00CF1EDE">
        <w:instrText xml:space="preserve"> ADDIN EN.CITE.DATA </w:instrText>
      </w:r>
      <w:r w:rsidR="0033544C">
        <w:fldChar w:fldCharType="end"/>
      </w:r>
      <w:r w:rsidR="0033544C">
        <w:fldChar w:fldCharType="separate"/>
      </w:r>
      <w:r w:rsidR="00345C6B">
        <w:rPr>
          <w:noProof/>
        </w:rPr>
        <w:t>[14-16]</w:t>
      </w:r>
      <w:r w:rsidR="0033544C">
        <w:fldChar w:fldCharType="end"/>
      </w:r>
      <w:r w:rsidR="00BD61BD">
        <w:t xml:space="preserve"> are the well-know projects tapped into this power. Similarly, aggregating </w:t>
      </w:r>
      <w:r w:rsidR="004F0BD9">
        <w:t xml:space="preserve">parallel data streams in </w:t>
      </w:r>
      <w:r w:rsidR="00BD61BD">
        <w:t>modest high-performance network produce very high perf</w:t>
      </w:r>
      <w:r w:rsidR="004F0BD9">
        <w:t xml:space="preserve">ormance data transfer </w:t>
      </w:r>
      <w:commentRangeStart w:id="90"/>
      <w:r w:rsidR="004F0BD9">
        <w:t>capability</w:t>
      </w:r>
      <w:commentRangeEnd w:id="90"/>
      <w:r w:rsidR="0093715F">
        <w:rPr>
          <w:rStyle w:val="CommentReference"/>
          <w:rFonts w:ascii="Times" w:hAnsi="Times"/>
        </w:rPr>
        <w:commentReference w:id="90"/>
      </w:r>
      <w:r w:rsidR="004F0BD9">
        <w:t>. Alm</w:t>
      </w:r>
      <w:commentRangeStart w:id="91"/>
      <w:r w:rsidR="004F0BD9">
        <w:t xml:space="preserve">ost all </w:t>
      </w:r>
      <w:r w:rsidR="00421EB2">
        <w:t>of the</w:t>
      </w:r>
      <w:r w:rsidR="004F0BD9">
        <w:t xml:space="preserve"> </w:t>
      </w:r>
      <w:commentRangeEnd w:id="91"/>
      <w:r w:rsidR="007B4747">
        <w:rPr>
          <w:rStyle w:val="CommentReference"/>
          <w:rFonts w:ascii="Times" w:hAnsi="Times"/>
        </w:rPr>
        <w:commentReference w:id="91"/>
      </w:r>
      <w:r w:rsidR="004F0BD9">
        <w:t>high-performance data transfer techniques utilize parallel data streaming in order to boost their performance. However, a peer-to-peer system,</w:t>
      </w:r>
      <w:r w:rsidR="004F0BD9" w:rsidRPr="004F0BD9">
        <w:t xml:space="preserve"> Bittorrent</w:t>
      </w:r>
      <w:r w:rsidR="004F0BD9">
        <w:t>,</w:t>
      </w:r>
      <w:r w:rsidR="004F0BD9" w:rsidRPr="004F0BD9">
        <w:t xml:space="preserve"> has outperformed GridFTP</w:t>
      </w:r>
      <w:r w:rsidR="00BF5931">
        <w:t xml:space="preserve">, the de facto data transfer mechanism </w:t>
      </w:r>
      <w:r w:rsidR="00BF5931" w:rsidRPr="004F0BD9">
        <w:t>in</w:t>
      </w:r>
      <w:r w:rsidR="004F0BD9" w:rsidRPr="004F0BD9">
        <w:t xml:space="preserve"> </w:t>
      </w:r>
      <w:r w:rsidR="00BF5931">
        <w:t xml:space="preserve">many scientific </w:t>
      </w:r>
      <w:commentRangeStart w:id="92"/>
      <w:r w:rsidR="00122831">
        <w:t>com</w:t>
      </w:r>
      <w:r w:rsidR="00BF5931">
        <w:t>munit</w:t>
      </w:r>
      <w:r w:rsidR="004F470F">
        <w:t>ies</w:t>
      </w:r>
      <w:commentRangeEnd w:id="92"/>
      <w:r w:rsidR="007B4747">
        <w:rPr>
          <w:rStyle w:val="CommentReference"/>
          <w:rFonts w:ascii="Times" w:hAnsi="Times"/>
        </w:rPr>
        <w:commentReference w:id="92"/>
      </w:r>
      <w:r w:rsidR="00BF5931">
        <w:t xml:space="preserve">, in </w:t>
      </w:r>
      <w:r w:rsidR="004F0BD9" w:rsidRPr="004F0BD9">
        <w:t xml:space="preserve">network areas where only limited bandwidth is available </w:t>
      </w:r>
      <w:r w:rsidR="0033544C">
        <w:fldChar w:fldCharType="begin"/>
      </w:r>
      <w:r w:rsidR="00CF1EDE">
        <w:instrText xml:space="preserve"> ADDIN EN.CITE &lt;EndNote&gt;&lt;Cite&gt;&lt;Author&gt;Zissimos&lt;/Author&gt;&lt;Year&gt;2007&lt;/Year&gt;&lt;RecNum&gt;56&lt;/RecNum&gt;&lt;record&gt;&lt;rec-number&gt;56&lt;/rec-number&gt;&lt;foreign-keys&gt;&lt;key app="EN" db-id="eref9pfvov2rdiedsstvpxdme2tz0v2ew02z"&gt;56&lt;/key&gt;&lt;/foreign-keys&gt;&lt;ref-type name="Journal Article"&gt;17&lt;/ref-type&gt;&lt;contributors&gt;&lt;authors&gt;&lt;author&gt;Zissimos, A.&lt;/author&gt;&lt;author&gt;Doka, K.&lt;/author&gt;&lt;author&gt;Chazapis, A.&lt;/author&gt;&lt;author&gt;Koziris, N.&lt;/author&gt;&lt;/authors&gt;&lt;/contributors&gt;&lt;titles&gt;&lt;title&gt;GridTorrent: Optimizing data transfers in the Grid with collaborative sharing&lt;/title&gt;&lt;secondary-title&gt;11th Panhellenic Conference on Informatics (Patras, Greece, May 2007). PCI2007&lt;/secondary-title&gt;&lt;/titles&gt;&lt;periodical&gt;&lt;full-title&gt;11th Panhellenic Conference on Informatics (Patras, Greece, May 2007). PCI2007&lt;/full-title&gt;&lt;/periodical&gt;&lt;dates&gt;&lt;year&gt;2007&lt;/year&gt;&lt;/dates&gt;&lt;label&gt;GridTorrent&lt;/label&gt;&lt;urls&gt;&lt;/urls&gt;&lt;/record&gt;&lt;/Cite&gt;&lt;/EndNote&gt;</w:instrText>
      </w:r>
      <w:r w:rsidR="005876AF" w:rsidDel="00CF1EDE">
        <w:instrText xml:space="preserve"> ADDIN EN.CITE &lt;EndNote&gt;&lt;Cite&gt;&lt;Author&gt;Zissimos&lt;/Author&gt;&lt;Year&gt;2007&lt;/Year&gt;&lt;RecNum&gt;56&lt;/RecNum&gt;&lt;record&gt;&lt;rec-number&gt;56&lt;/rec-number&gt;&lt;foreign-keys&gt;&lt;key app="EN" db-id="eref9pfvov2rdiedsstvpxdme2tz0v2ew02z"&gt;56&lt;/key&gt;&lt;/foreign-keys&gt;&lt;ref-type name="Journal Article"&gt;17&lt;/ref-type&gt;&lt;contributors&gt;&lt;authors&gt;&lt;author&gt;Zissimos, A.&lt;/author&gt;&lt;author&gt;Doka, K.&lt;/author&gt;&lt;author&gt;Chazapis, A.&lt;/author&gt;&lt;author&gt;Koziris, N.&lt;/author&gt;&lt;/authors&gt;&lt;/contributors&gt;&lt;titles&gt;&lt;title&gt;GridTorrent: Optimizing data transfers in the Grid with collaborative sharing&lt;/title&gt;&lt;secondary-title&gt;11th Panhellenic Conference on Informatics (Patras, Greece, May 2007). PCI2007&lt;/secondary-title&gt;&lt;/titles&gt;&lt;periodical&gt;&lt;full-title&gt;11th Panhellenic Conference on Informatics (Patras, Greece, May 2007). PCI2007&lt;/full-title&gt;&lt;/periodical&gt;&lt;dates&gt;&lt;year&gt;2007&lt;/year&gt;&lt;/dates&gt;&lt;label&gt;GridTorrent&lt;/label&gt;&lt;urls&gt;&lt;/urls&gt;&lt;/record&gt;&lt;/Cite&gt;&lt;/EndNote&gt;</w:instrText>
      </w:r>
      <w:r w:rsidR="0033544C">
        <w:fldChar w:fldCharType="separate"/>
      </w:r>
      <w:r w:rsidR="00345C6B">
        <w:rPr>
          <w:noProof/>
        </w:rPr>
        <w:t>[17]</w:t>
      </w:r>
      <w:r w:rsidR="0033544C">
        <w:fldChar w:fldCharType="end"/>
      </w:r>
      <w:r w:rsidR="004F0BD9" w:rsidRPr="004F0BD9">
        <w:t>.</w:t>
      </w:r>
      <w:r w:rsidR="00DD583D">
        <w:t xml:space="preserve"> Thus, </w:t>
      </w:r>
      <w:bookmarkStart w:id="93" w:name="OLE_LINK13"/>
      <w:bookmarkStart w:id="94" w:name="OLE_LINK14"/>
      <w:r w:rsidR="00DD583D">
        <w:t xml:space="preserve">our </w:t>
      </w:r>
      <w:r w:rsidR="00F4612E">
        <w:t xml:space="preserve">lightweight </w:t>
      </w:r>
      <w:r w:rsidR="00DD583D">
        <w:t>system might perform well both on very high-performance networks and networks with limited bandwidth</w:t>
      </w:r>
      <w:r w:rsidR="00F4612E">
        <w:t xml:space="preserve"> and can be deployed on any type of platform</w:t>
      </w:r>
      <w:r w:rsidR="00DD583D">
        <w:t>.</w:t>
      </w:r>
      <w:bookmarkEnd w:id="93"/>
      <w:bookmarkEnd w:id="94"/>
    </w:p>
    <w:p w:rsidR="002730FC" w:rsidRDefault="002730FC" w:rsidP="00286226">
      <w:pPr>
        <w:pStyle w:val="Heading2"/>
      </w:pPr>
      <w:bookmarkStart w:id="95" w:name="_Toc192404440"/>
      <w:bookmarkStart w:id="96" w:name="_Toc192405051"/>
      <w:bookmarkStart w:id="97" w:name="_Toc192405936"/>
      <w:bookmarkStart w:id="98" w:name="_Toc228272568"/>
      <w:r>
        <w:t>Research Issues</w:t>
      </w:r>
      <w:bookmarkEnd w:id="95"/>
      <w:bookmarkEnd w:id="96"/>
      <w:bookmarkEnd w:id="97"/>
      <w:bookmarkEnd w:id="98"/>
    </w:p>
    <w:p w:rsidR="001411C3" w:rsidRDefault="001411C3" w:rsidP="001411C3">
      <w:pPr>
        <w:spacing w:line="480" w:lineRule="auto"/>
        <w:ind w:firstLine="576"/>
        <w:jc w:val="both"/>
      </w:pPr>
      <w:r>
        <w:t xml:space="preserve">In this thesis, </w:t>
      </w:r>
      <w:commentRangeStart w:id="99"/>
      <w:r>
        <w:t xml:space="preserve">we describe the design and implementation of a peer-to-peer </w:t>
      </w:r>
      <w:commentRangeStart w:id="100"/>
      <w:r>
        <w:t>based</w:t>
      </w:r>
      <w:commentRangeEnd w:id="100"/>
      <w:r w:rsidR="004F5953">
        <w:rPr>
          <w:rStyle w:val="CommentReference"/>
        </w:rPr>
        <w:commentReference w:id="100"/>
      </w:r>
      <w:r>
        <w:t xml:space="preserve"> high performance data transfer </w:t>
      </w:r>
      <w:r w:rsidR="004F470F">
        <w:t>system architecture</w:t>
      </w:r>
      <w:commentRangeEnd w:id="99"/>
      <w:r w:rsidR="00E44495">
        <w:rPr>
          <w:rStyle w:val="CommentReference"/>
        </w:rPr>
        <w:commentReference w:id="99"/>
      </w:r>
      <w:r>
        <w:t xml:space="preserve"> with data management and collaboration framework. We have thoroughly analyzed the system to determine how the system would respond and have presented benchmarks on different number of </w:t>
      </w:r>
      <w:r w:rsidR="00DC7AE5">
        <w:lastRenderedPageBreak/>
        <w:t>peers</w:t>
      </w:r>
      <w:r>
        <w:t>.  A major goal of this thesis is to provide a simple</w:t>
      </w:r>
      <w:r w:rsidR="00122831">
        <w:t xml:space="preserve"> and</w:t>
      </w:r>
      <w:commentRangeStart w:id="101"/>
      <w:r>
        <w:t xml:space="preserve"> </w:t>
      </w:r>
      <w:commentRangeEnd w:id="101"/>
      <w:r w:rsidR="004F5953">
        <w:rPr>
          <w:rStyle w:val="CommentReference"/>
        </w:rPr>
        <w:commentReference w:id="101"/>
      </w:r>
      <w:r>
        <w:t>lightweight data transfer framework from which any size of scientific community would benefit.</w:t>
      </w:r>
    </w:p>
    <w:p w:rsidR="001411C3" w:rsidRDefault="001411C3" w:rsidP="001411C3">
      <w:pPr>
        <w:spacing w:line="480" w:lineRule="auto"/>
        <w:ind w:firstLine="576"/>
        <w:jc w:val="both"/>
      </w:pPr>
      <w:r>
        <w:t>We now summarize the research issues we plan to address in this dissertation:</w:t>
      </w:r>
    </w:p>
    <w:p w:rsidR="005F5703" w:rsidRDefault="000A4FDE" w:rsidP="005F5703">
      <w:pPr>
        <w:pStyle w:val="ListParagraph"/>
        <w:numPr>
          <w:ilvl w:val="0"/>
          <w:numId w:val="23"/>
        </w:numPr>
        <w:spacing w:line="480" w:lineRule="auto"/>
        <w:jc w:val="both"/>
        <w:rPr>
          <w:ins w:id="102" w:author="." w:date="2009-05-30T03:16:00Z"/>
        </w:rPr>
      </w:pPr>
      <w:r w:rsidRPr="000A4FDE">
        <w:t xml:space="preserve">How can a peer-to-peer </w:t>
      </w:r>
      <w:r>
        <w:t xml:space="preserve">bulk </w:t>
      </w:r>
      <w:r w:rsidRPr="000A4FDE">
        <w:t>data transfer mechanism that utilizes SOA be built for scientific communit</w:t>
      </w:r>
      <w:r>
        <w:t>ies</w:t>
      </w:r>
      <w:r w:rsidRPr="000A4FDE">
        <w:t>? Which one of the available peer-to-peer systems is best for this purpose and what type of modifications and new features should be added to it?</w:t>
      </w:r>
    </w:p>
    <w:p w:rsidR="005F5703" w:rsidRDefault="000A4FDE" w:rsidP="005F5703">
      <w:pPr>
        <w:pStyle w:val="ListParagraph"/>
        <w:numPr>
          <w:ilvl w:val="0"/>
          <w:numId w:val="23"/>
        </w:numPr>
        <w:spacing w:line="480" w:lineRule="auto"/>
        <w:jc w:val="both"/>
        <w:rPr>
          <w:ins w:id="103" w:author="." w:date="2009-05-30T03:16:00Z"/>
        </w:rPr>
      </w:pPr>
      <w:r w:rsidRPr="000A4FDE">
        <w:t>How can a collaborative medium that allows participants to manage, share, discover, and download their contents be provided and integrated with data transfer mechanism?</w:t>
      </w:r>
    </w:p>
    <w:p w:rsidR="00812E34" w:rsidRDefault="00D233D9" w:rsidP="00812E34">
      <w:pPr>
        <w:pStyle w:val="ListParagraph"/>
        <w:numPr>
          <w:ilvl w:val="0"/>
          <w:numId w:val="23"/>
        </w:numPr>
        <w:spacing w:line="480" w:lineRule="auto"/>
        <w:jc w:val="both"/>
        <w:rPr>
          <w:ins w:id="104" w:author="." w:date="2009-05-30T03:16:00Z"/>
        </w:rPr>
      </w:pPr>
      <w:ins w:id="105" w:author="." w:date="2009-05-30T03:16:00Z">
        <w:r>
          <w:t>Is</w:t>
        </w:r>
        <w:r w:rsidR="00812E34">
          <w:t xml:space="preserve"> the data transfer mechanism scalable?</w:t>
        </w:r>
      </w:ins>
    </w:p>
    <w:p w:rsidR="00812E34" w:rsidRDefault="00812E34" w:rsidP="005F5703">
      <w:pPr>
        <w:pStyle w:val="ListParagraph"/>
        <w:numPr>
          <w:ilvl w:val="0"/>
          <w:numId w:val="23"/>
        </w:numPr>
        <w:spacing w:line="480" w:lineRule="auto"/>
        <w:jc w:val="both"/>
        <w:rPr>
          <w:ins w:id="106" w:author="." w:date="2009-05-30T03:16:00Z"/>
        </w:rPr>
      </w:pPr>
      <w:ins w:id="107" w:author="." w:date="2009-05-30T03:16:00Z">
        <w:r>
          <w:t xml:space="preserve">How is the performance of data transfer mechanism and </w:t>
        </w:r>
        <w:r w:rsidR="004F470F">
          <w:t xml:space="preserve">is </w:t>
        </w:r>
        <w:r>
          <w:t>it  acceptable?</w:t>
        </w:r>
      </w:ins>
    </w:p>
    <w:p w:rsidR="005F5703" w:rsidRDefault="00812E34" w:rsidP="005F5703">
      <w:pPr>
        <w:pStyle w:val="ListParagraph"/>
        <w:numPr>
          <w:ilvl w:val="0"/>
          <w:numId w:val="23"/>
        </w:numPr>
        <w:spacing w:line="480" w:lineRule="auto"/>
        <w:jc w:val="both"/>
        <w:rPr>
          <w:ins w:id="108" w:author="." w:date="2009-05-30T03:16:00Z"/>
        </w:rPr>
      </w:pPr>
      <w:ins w:id="109" w:author="." w:date="2009-05-30T03:16:00Z">
        <w:r>
          <w:t>What is the overhead of this system and is it reasonable?</w:t>
        </w:r>
      </w:ins>
    </w:p>
    <w:p w:rsidR="00812E34" w:rsidRDefault="000A4FDE" w:rsidP="005F5703">
      <w:pPr>
        <w:pStyle w:val="ListParagraph"/>
        <w:numPr>
          <w:ilvl w:val="0"/>
          <w:numId w:val="23"/>
        </w:numPr>
        <w:spacing w:line="480" w:lineRule="auto"/>
        <w:jc w:val="both"/>
        <w:rPr>
          <w:ins w:id="110" w:author="." w:date="2009-05-30T03:16:00Z"/>
        </w:rPr>
      </w:pPr>
      <w:r w:rsidRPr="000A4FDE">
        <w:t>How can an adequate security mechanism be implemented in this system to meet the requirements of security of scientific communities, as security is not a concern in peer-to-peer networks for non-scientific communit</w:t>
      </w:r>
      <w:r>
        <w:t>ies</w:t>
      </w:r>
      <w:r w:rsidRPr="000A4FDE">
        <w:t>?</w:t>
      </w:r>
    </w:p>
    <w:p w:rsidR="002730FC" w:rsidRDefault="002730FC" w:rsidP="00286226">
      <w:pPr>
        <w:pStyle w:val="Heading2"/>
        <w:rPr>
          <w:ins w:id="111" w:author="." w:date="2009-05-30T03:16:00Z"/>
        </w:rPr>
      </w:pPr>
      <w:bookmarkStart w:id="112" w:name="_Toc192404441"/>
      <w:bookmarkStart w:id="113" w:name="_Toc192405052"/>
      <w:bookmarkStart w:id="114" w:name="_Toc192405937"/>
      <w:bookmarkStart w:id="115" w:name="_Toc228272569"/>
      <w:ins w:id="116" w:author="." w:date="2009-05-30T03:16:00Z">
        <w:r>
          <w:t>Contributions</w:t>
        </w:r>
        <w:bookmarkEnd w:id="112"/>
        <w:bookmarkEnd w:id="113"/>
        <w:bookmarkEnd w:id="114"/>
        <w:bookmarkEnd w:id="115"/>
      </w:ins>
    </w:p>
    <w:p w:rsidR="00641516" w:rsidRDefault="00641516" w:rsidP="008F261E">
      <w:pPr>
        <w:pStyle w:val="BodyText"/>
        <w:rPr>
          <w:ins w:id="117" w:author="." w:date="2009-05-30T03:16:00Z"/>
        </w:rPr>
      </w:pPr>
      <w:ins w:id="118" w:author="." w:date="2009-05-30T03:16:00Z">
        <w:r>
          <w:t xml:space="preserve">In this thesis, the expected contributions can be summarized as following. We will identify a novel system for </w:t>
        </w:r>
        <w:r w:rsidR="004F470F">
          <w:t>c</w:t>
        </w:r>
        <w:r>
          <w:t xml:space="preserve">ollaboration </w:t>
        </w:r>
        <w:r w:rsidR="004F470F">
          <w:t>f</w:t>
        </w:r>
        <w:r>
          <w:t xml:space="preserve">ramework for scientific community. We will also define the minimum set of requirements to build </w:t>
        </w:r>
        <w:r w:rsidR="00122831">
          <w:t>a</w:t>
        </w:r>
        <w:commentRangeStart w:id="119"/>
        <w:r>
          <w:t xml:space="preserve"> </w:t>
        </w:r>
        <w:commentRangeEnd w:id="119"/>
        <w:r w:rsidR="004F5953">
          <w:rPr>
            <w:rStyle w:val="CommentReference"/>
            <w:rFonts w:ascii="Times" w:hAnsi="Times"/>
          </w:rPr>
          <w:commentReference w:id="119"/>
        </w:r>
        <w:r w:rsidR="00122831">
          <w:t>c</w:t>
        </w:r>
        <w:commentRangeStart w:id="120"/>
        <w:r>
          <w:t xml:space="preserve">ollaboration </w:t>
        </w:r>
        <w:r w:rsidR="00122831">
          <w:t>f</w:t>
        </w:r>
        <w:r>
          <w:t xml:space="preserve">ramework </w:t>
        </w:r>
        <w:commentRangeEnd w:id="120"/>
        <w:r w:rsidR="004F5953">
          <w:rPr>
            <w:rStyle w:val="CommentReference"/>
            <w:rFonts w:ascii="Times" w:hAnsi="Times"/>
          </w:rPr>
          <w:commentReference w:id="120"/>
        </w:r>
        <w:r>
          <w:t xml:space="preserve">dedicated to share and cooperate on users’ data with given access control rights. We will identify the additional </w:t>
        </w:r>
        <w:r w:rsidR="00203EDB">
          <w:t xml:space="preserve">essential </w:t>
        </w:r>
        <w:r>
          <w:t xml:space="preserve">features </w:t>
        </w:r>
        <w:r w:rsidR="00203EDB">
          <w:t xml:space="preserve">and services </w:t>
        </w:r>
        <w:r>
          <w:t xml:space="preserve">needed to be </w:t>
        </w:r>
        <w:r w:rsidR="00203EDB">
          <w:t>included</w:t>
        </w:r>
        <w:r>
          <w:t xml:space="preserve"> into </w:t>
        </w:r>
        <w:r w:rsidR="00122831">
          <w:t>the</w:t>
        </w:r>
        <w:commentRangeStart w:id="121"/>
        <w:r>
          <w:t xml:space="preserve"> </w:t>
        </w:r>
        <w:commentRangeEnd w:id="121"/>
        <w:r w:rsidR="00EC6E4E">
          <w:rPr>
            <w:rStyle w:val="CommentReference"/>
            <w:rFonts w:ascii="Times" w:hAnsi="Times"/>
          </w:rPr>
          <w:commentReference w:id="121"/>
        </w:r>
        <w:r>
          <w:t>selected best practice of peer</w:t>
        </w:r>
        <w:r w:rsidR="00AB04CC">
          <w:t>-</w:t>
        </w:r>
        <w:r>
          <w:t>to</w:t>
        </w:r>
        <w:r w:rsidR="00AB04CC">
          <w:t>-</w:t>
        </w:r>
        <w:r>
          <w:t xml:space="preserve">peer systems.  </w:t>
        </w:r>
      </w:ins>
    </w:p>
    <w:p w:rsidR="00B7128F" w:rsidRDefault="00B7128F" w:rsidP="00B7128F">
      <w:pPr>
        <w:pStyle w:val="BodyText"/>
        <w:rPr>
          <w:ins w:id="122" w:author="." w:date="2009-05-30T03:16:00Z"/>
        </w:rPr>
      </w:pPr>
      <w:ins w:id="123" w:author="." w:date="2009-05-30T03:16:00Z">
        <w:r>
          <w:lastRenderedPageBreak/>
          <w:t xml:space="preserve">Existing data transfer techniques focus on the problems of aggressive high performance data transfer rate and do not consider  collaboration </w:t>
        </w:r>
        <w:r w:rsidR="00122831">
          <w:t>or</w:t>
        </w:r>
        <w:r w:rsidR="00EC6E4E">
          <w:rPr>
            <w:rStyle w:val="CommentReference"/>
            <w:rFonts w:ascii="Times" w:hAnsi="Times"/>
          </w:rPr>
          <w:commentReference w:id="124"/>
        </w:r>
        <w:r>
          <w:t xml:space="preserve"> optim</w:t>
        </w:r>
        <w:r w:rsidR="004F470F">
          <w:t>al</w:t>
        </w:r>
        <w:r>
          <w:t xml:space="preserve"> use of resources.</w:t>
        </w:r>
      </w:ins>
    </w:p>
    <w:p w:rsidR="00B7128F" w:rsidRDefault="00B7128F" w:rsidP="00B7128F">
      <w:pPr>
        <w:pStyle w:val="BodyText"/>
        <w:rPr>
          <w:ins w:id="125" w:author="." w:date="2009-05-30T03:16:00Z"/>
        </w:rPr>
      </w:pPr>
      <w:ins w:id="126" w:author="." w:date="2009-05-30T03:16:00Z">
        <w:r>
          <w:t xml:space="preserve">There are some systems used for the data location discovery and they may not be functioning as collaboration framework. We are going to look into for determining the features for collaboration framework for </w:t>
        </w:r>
        <w:commentRangeStart w:id="127"/>
        <w:r>
          <w:t>scien</w:t>
        </w:r>
        <w:r w:rsidR="004F470F">
          <w:t>tific</w:t>
        </w:r>
        <w:commentRangeEnd w:id="127"/>
        <w:r w:rsidR="008C25EC">
          <w:rPr>
            <w:rStyle w:val="CommentReference"/>
            <w:rFonts w:ascii="Times" w:hAnsi="Times"/>
          </w:rPr>
          <w:commentReference w:id="127"/>
        </w:r>
        <w:r>
          <w:t xml:space="preserve"> environment.</w:t>
        </w:r>
      </w:ins>
    </w:p>
    <w:p w:rsidR="00B7128F" w:rsidRDefault="00B7128F" w:rsidP="00B7128F">
      <w:pPr>
        <w:pStyle w:val="BodyText"/>
        <w:rPr>
          <w:ins w:id="128" w:author="." w:date="2009-05-30T03:16:00Z"/>
        </w:rPr>
      </w:pPr>
      <w:ins w:id="129" w:author="." w:date="2009-05-30T03:16:00Z">
        <w:r>
          <w:t xml:space="preserve">Available high performance oriented data transfer techniques for scientific computing are broadly categorized </w:t>
        </w:r>
        <w:commentRangeStart w:id="130"/>
        <w:r>
          <w:t>F</w:t>
        </w:r>
        <w:r w:rsidR="00203EDB">
          <w:t xml:space="preserve">ile </w:t>
        </w:r>
        <w:r>
          <w:t>T</w:t>
        </w:r>
        <w:r w:rsidR="00203EDB">
          <w:t xml:space="preserve">ransfer </w:t>
        </w:r>
        <w:r>
          <w:t>P</w:t>
        </w:r>
        <w:r w:rsidR="00203EDB">
          <w:t>rotocol (</w:t>
        </w:r>
        <w:r>
          <w:t>FTP</w:t>
        </w:r>
        <w:r w:rsidR="00203EDB">
          <w:t>)</w:t>
        </w:r>
        <w:r>
          <w:t xml:space="preserve"> and H</w:t>
        </w:r>
        <w:r w:rsidR="00203EDB">
          <w:t>ypertext Transfer Protocol (</w:t>
        </w:r>
        <w:r>
          <w:t>HTTP</w:t>
        </w:r>
        <w:r w:rsidR="00203EDB">
          <w:t>)</w:t>
        </w:r>
        <w:r>
          <w:t xml:space="preserve"> </w:t>
        </w:r>
        <w:commentRangeEnd w:id="130"/>
        <w:r w:rsidR="00DD25AC">
          <w:rPr>
            <w:rStyle w:val="CommentReference"/>
            <w:rFonts w:ascii="Times" w:hAnsi="Times"/>
          </w:rPr>
          <w:commentReference w:id="130"/>
        </w:r>
        <w:r>
          <w:t xml:space="preserve">based techniques. GridFTP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33544C">
          <w:fldChar w:fldCharType="separate"/>
        </w:r>
        <w:r w:rsidR="00222991">
          <w:rPr>
            <w:noProof/>
          </w:rPr>
          <w:t>[8]</w:t>
        </w:r>
        <w:r w:rsidR="0033544C">
          <w:fldChar w:fldCharType="end"/>
        </w:r>
        <w:r w:rsidR="00AB04CC">
          <w:t xml:space="preserve"> </w:t>
        </w:r>
        <w:r>
          <w:t xml:space="preserve">is an example of FTP based data transfer means. </w:t>
        </w:r>
        <w:r w:rsidR="00122831">
          <w:t>GridFTP</w:t>
        </w:r>
        <w:r w:rsidR="00122831">
          <w:rPr>
            <w:rStyle w:val="CommentReference"/>
            <w:rFonts w:ascii="Times" w:hAnsi="Times"/>
          </w:rPr>
          <w:commentReference w:id="131"/>
        </w:r>
        <w:r w:rsidR="00122831">
          <w:t xml:space="preserve"> is not fully portable,</w:t>
        </w:r>
        <w:r w:rsidR="00122831" w:rsidRPr="00584A8C">
          <w:t xml:space="preserve"> </w:t>
        </w:r>
        <w:r w:rsidR="00122831">
          <w:t>due</w:t>
        </w:r>
        <w:r>
          <w:t xml:space="preserve"> to </w:t>
        </w:r>
        <w:r w:rsidR="00122831">
          <w:t xml:space="preserve">its </w:t>
        </w:r>
        <w:r>
          <w:t>implementation</w:t>
        </w:r>
        <w:r w:rsidR="00122831">
          <w:t>, for every platform;</w:t>
        </w:r>
        <w:r>
          <w:t xml:space="preserve"> in </w:t>
        </w:r>
        <w:r w:rsidR="00122831">
          <w:t>fact</w:t>
        </w:r>
        <w:r>
          <w:t xml:space="preserve">, it is </w:t>
        </w:r>
        <w:r w:rsidR="00122831">
          <w:t xml:space="preserve">completely </w:t>
        </w:r>
        <w:r>
          <w:t>deploy</w:t>
        </w:r>
        <w:r w:rsidR="00AB04CC">
          <w:t>able</w:t>
        </w:r>
        <w:r>
          <w:t xml:space="preserve"> only Unix/Linux </w:t>
        </w:r>
        <w:r w:rsidR="00122831">
          <w:t xml:space="preserve">operating systems </w:t>
        </w:r>
        <w:r>
          <w:t>installed machines</w:t>
        </w:r>
        <w:r w:rsidR="00122831">
          <w:t xml:space="preserve"> Another data transfer technique is used in scientific community is</w:t>
        </w:r>
        <w:r>
          <w:t xml:space="preserve"> GridHTTP</w:t>
        </w:r>
        <w:r w:rsidR="001411C3">
          <w:t xml:space="preserve"> </w:t>
        </w:r>
        <w:r w:rsidR="0033544C">
          <w:fldChar w:fldCharType="begin"/>
        </w:r>
        <w:r w:rsidR="00CF1EDE">
          <w:instrText xml:space="preserve"> ADDIN EN.CITE &lt;EndNote&gt;&lt;Cite&gt;&lt;Author&gt;McNab&lt;/Author&gt;&lt;Year&gt;2006&lt;/Year&gt;&lt;RecNum&gt;18&lt;/RecNum&gt;&lt;record&gt;&lt;rec-number&gt;18&lt;/rec-number&gt;&lt;foreign-keys&gt;&lt;key app="EN" db-id="eref9pfvov2rdiedsstvpxdme2tz0v2ew02z"&gt;18&lt;/key&gt;&lt;/foreign-keys&gt;&lt;ref-type name="Conference Paper"&gt;47&lt;/ref-type&gt;&lt;contributors&gt;&lt;authors&gt;&lt;author&gt;A. McNab&lt;/author&gt;&lt;author&gt;S. Kaushal&lt;/author&gt;&lt;author&gt;Yibiao Li&lt;/author&gt;&lt;/authors&gt;&lt;/contributors&gt;&lt;titles&gt;&lt;title&gt;Web servers for bulk file transfer and storage &lt;/title&gt;&lt;secondary-title&gt;CHEP 06 Computing in High Energy and Nuclear Physics (Distributed Event production and processing)&lt;/secondary-title&gt;&lt;/titles&gt;&lt;dates&gt;&lt;year&gt;2006&lt;/year&gt;&lt;pub-dates&gt;&lt;date&gt;February 2006&lt;/date&gt;&lt;/pub-dates&gt;&lt;/dates&gt;&lt;pub-location&gt;Mumbai, India&lt;/pub-location&gt;&lt;label&gt;Data Tranfer Techniques&lt;/label&gt;&lt;urls&gt;&lt;/urls&gt;&lt;/record&gt;&lt;/Cite&gt;&lt;/EndNote&gt;</w:instrText>
        </w:r>
        <w:r w:rsidR="005876AF" w:rsidDel="00CF1EDE">
          <w:instrText xml:space="preserve"> ADDIN EN.CITE &lt;EndNote&gt;&lt;Cite&gt;&lt;Author&gt;McNab&lt;/Author&gt;&lt;Year&gt;2006&lt;/Year&gt;&lt;RecNum&gt;18&lt;/RecNum&gt;&lt;record&gt;&lt;rec-number&gt;18&lt;/rec-number&gt;&lt;foreign-keys&gt;&lt;key app="EN" db-id="eref9pfvov2rdiedsstvpxdme2tz0v2ew02z"&gt;18&lt;/key&gt;&lt;/foreign-keys&gt;&lt;ref-type name="Conference Paper"&gt;47&lt;/ref-type&gt;&lt;contributors&gt;&lt;authors&gt;&lt;author&gt;A. McNab&lt;/author&gt;&lt;author&gt;S. Kaushal&lt;/author&gt;&lt;author&gt;Yibiao Li&lt;/author&gt;&lt;/authors&gt;&lt;/contributors&gt;&lt;titles&gt;&lt;title&gt;Web servers for bulk file transfer and storage &lt;/title&gt;&lt;secondary-title&gt;CHEP 06 Computing in High Energy and Nuclear Physics (Distributed Event production and processing)&lt;/secondary-title&gt;&lt;/titles&gt;&lt;dates&gt;&lt;year&gt;2006&lt;/year&gt;&lt;pub-dates&gt;&lt;date&gt;February 2006&lt;/date&gt;&lt;/pub-dates&gt;&lt;/dates&gt;&lt;pub-location&gt;Mumbai, India&lt;/pub-location&gt;&lt;label&gt;Data Tranfer Techniques&lt;/label&gt;&lt;urls&gt;&lt;/urls&gt;&lt;/record&gt;&lt;/Cite&gt;&lt;/EndNote&gt;</w:instrText>
        </w:r>
        <w:r w:rsidR="0033544C">
          <w:fldChar w:fldCharType="separate"/>
        </w:r>
        <w:r w:rsidR="00345C6B">
          <w:rPr>
            <w:noProof/>
          </w:rPr>
          <w:t>[18]</w:t>
        </w:r>
        <w:r w:rsidR="0033544C">
          <w:fldChar w:fldCharType="end"/>
        </w:r>
        <w:r w:rsidR="00122831">
          <w:t>, which</w:t>
        </w:r>
        <w:r>
          <w:t xml:space="preserve"> is implemented by adding new features like authentication and authorization to HTTP. There are some other techniques; however, they use GridFTP as</w:t>
        </w:r>
        <w:r w:rsidR="00DD25AC">
          <w:rPr>
            <w:rStyle w:val="CommentReference"/>
            <w:rFonts w:ascii="Times" w:hAnsi="Times"/>
          </w:rPr>
          <w:commentReference w:id="132"/>
        </w:r>
        <w:r w:rsidR="004F470F">
          <w:t xml:space="preserve"> </w:t>
        </w:r>
        <w:r w:rsidR="000D3D7C">
          <w:t>the</w:t>
        </w:r>
        <w:r>
          <w:t xml:space="preserve"> underlying data transfer mechanism.</w:t>
        </w:r>
      </w:ins>
    </w:p>
    <w:p w:rsidR="00B7128F" w:rsidRDefault="00B7128F" w:rsidP="00B7128F">
      <w:pPr>
        <w:pStyle w:val="BodyText"/>
        <w:rPr>
          <w:ins w:id="133" w:author="." w:date="2009-05-30T03:16:00Z"/>
        </w:rPr>
      </w:pPr>
      <w:ins w:id="134" w:author="." w:date="2009-05-30T03:16:00Z">
        <w:r>
          <w:t>Peer to peer network structure provid</w:t>
        </w:r>
        <w:r w:rsidR="00BF28E1">
          <w:t>ing</w:t>
        </w:r>
        <w:r>
          <w:t xml:space="preserve"> optimal usage of resources is another </w:t>
        </w:r>
        <w:r w:rsidR="000D3D7C">
          <w:t xml:space="preserve">technique for </w:t>
        </w:r>
        <w:r>
          <w:t xml:space="preserve">data </w:t>
        </w:r>
        <w:r w:rsidR="000D3D7C">
          <w:t>moving</w:t>
        </w:r>
        <w:r>
          <w:t xml:space="preserve">. It is utilized as a data transfer method for non-scientific community to share mainly video, mp3, and game files. We can investigate existing peer to peer systems to find </w:t>
        </w:r>
        <w:r w:rsidR="00FE619E">
          <w:t>the</w:t>
        </w:r>
        <w:r>
          <w:t xml:space="preserve"> </w:t>
        </w:r>
        <w:commentRangeStart w:id="135"/>
        <w:r>
          <w:t>mo</w:t>
        </w:r>
        <w:r w:rsidR="00122831">
          <w:t>st</w:t>
        </w:r>
        <w:commentRangeEnd w:id="135"/>
        <w:r w:rsidR="009E1F2A">
          <w:rPr>
            <w:rStyle w:val="CommentReference"/>
            <w:rFonts w:ascii="Times" w:hAnsi="Times"/>
          </w:rPr>
          <w:commentReference w:id="135"/>
        </w:r>
        <w:r>
          <w:t xml:space="preserve"> suitable </w:t>
        </w:r>
        <w:r w:rsidR="00FE619E">
          <w:t xml:space="preserve">candidate </w:t>
        </w:r>
        <w:r>
          <w:t xml:space="preserve">and </w:t>
        </w:r>
        <w:r w:rsidR="00FE619E">
          <w:t>to decide the essential</w:t>
        </w:r>
        <w:r>
          <w:t xml:space="preserve"> features needed to be implemented </w:t>
        </w:r>
        <w:r w:rsidR="00FE619E">
          <w:t xml:space="preserve">to render the more suitable </w:t>
        </w:r>
        <w:r>
          <w:t>peer</w:t>
        </w:r>
        <w:r w:rsidR="00FE619E">
          <w:t>-</w:t>
        </w:r>
        <w:r>
          <w:t>to</w:t>
        </w:r>
        <w:r w:rsidR="00FE619E">
          <w:t>-</w:t>
        </w:r>
        <w:r>
          <w:t xml:space="preserve">peer system </w:t>
        </w:r>
        <w:r w:rsidR="00FE619E">
          <w:t>utilizable in scientific community by meeting</w:t>
        </w:r>
        <w:r>
          <w:t xml:space="preserve"> the requirements of scientific data transfer</w:t>
        </w:r>
        <w:r w:rsidR="00FE619E">
          <w:t xml:space="preserve"> such as security</w:t>
        </w:r>
        <w:r>
          <w:t>.</w:t>
        </w:r>
      </w:ins>
    </w:p>
    <w:p w:rsidR="00B7128F" w:rsidRDefault="00B7128F" w:rsidP="00B7128F">
      <w:pPr>
        <w:pStyle w:val="BodyText"/>
        <w:ind w:firstLine="576"/>
        <w:rPr>
          <w:ins w:id="136" w:author="." w:date="2009-05-30T03:16:00Z"/>
        </w:rPr>
      </w:pPr>
      <w:ins w:id="137" w:author="." w:date="2009-05-30T03:16:00Z">
        <w:r>
          <w:lastRenderedPageBreak/>
          <w:t>In designing our architecture, we have identified</w:t>
        </w:r>
        <w:commentRangeStart w:id="138"/>
        <w:r>
          <w:t xml:space="preserve"> </w:t>
        </w:r>
        <w:commentRangeEnd w:id="138"/>
        <w:r w:rsidR="009E1F2A">
          <w:rPr>
            <w:rStyle w:val="CommentReference"/>
            <w:rFonts w:ascii="Times" w:hAnsi="Times"/>
          </w:rPr>
          <w:commentReference w:id="138"/>
        </w:r>
        <w:r w:rsidR="00122831">
          <w:t xml:space="preserve">the </w:t>
        </w:r>
        <w:r>
          <w:t xml:space="preserve">following requirements to build a </w:t>
        </w:r>
        <w:r w:rsidR="00BA0CD4">
          <w:t>c</w:t>
        </w:r>
        <w:r>
          <w:t xml:space="preserve">ollaborative </w:t>
        </w:r>
        <w:r w:rsidR="00BA0CD4">
          <w:t>f</w:t>
        </w:r>
        <w:r>
          <w:t xml:space="preserve">ramework with </w:t>
        </w:r>
        <w:r w:rsidR="00BA0CD4">
          <w:t>h</w:t>
        </w:r>
        <w:r>
          <w:t>igh</w:t>
        </w:r>
        <w:r w:rsidR="00BA0CD4">
          <w:t>-p</w:t>
        </w:r>
        <w:r>
          <w:t xml:space="preserve">erformance </w:t>
        </w:r>
        <w:r w:rsidR="00BA0CD4">
          <w:t>peer-to-peer based data transfer</w:t>
        </w:r>
        <w:r>
          <w:t xml:space="preserve"> for Scientific Computing. First, the architecture should have a medium to let users to publish and subscribe to their contents.  Second, the architecture should allow users to create a group or friend list in which they can add other user</w:t>
        </w:r>
        <w:r w:rsidR="00FE619E">
          <w:t>s</w:t>
        </w:r>
        <w:r>
          <w:t xml:space="preserve">. Third, the system should enable users to set access control rights to a specific content for a specific user or groups due to great sensitivity attribute of scientific data. In order to provide a </w:t>
        </w:r>
        <w:commentRangeStart w:id="139"/>
        <w:r w:rsidR="00122831">
          <w:t>c</w:t>
        </w:r>
        <w:r>
          <w:t>ollaborati</w:t>
        </w:r>
        <w:r w:rsidR="00122831">
          <w:t>ve</w:t>
        </w:r>
        <w:commentRangeEnd w:id="139"/>
        <w:r w:rsidR="009E1F2A">
          <w:rPr>
            <w:rStyle w:val="CommentReference"/>
            <w:rFonts w:ascii="Times" w:hAnsi="Times"/>
          </w:rPr>
          <w:commentReference w:id="139"/>
        </w:r>
        <w:r>
          <w:t xml:space="preserve"> </w:t>
        </w:r>
        <w:r w:rsidR="00122831">
          <w:t>f</w:t>
        </w:r>
        <w:r>
          <w:t xml:space="preserve">ramework satisfying the requirements stated above, there are several issues that we will study and </w:t>
        </w:r>
        <w:r w:rsidR="00122831">
          <w:t>investigate</w:t>
        </w:r>
        <w:r w:rsidR="009E1F2A">
          <w:rPr>
            <w:rStyle w:val="CommentReference"/>
            <w:rFonts w:ascii="Times" w:hAnsi="Times"/>
          </w:rPr>
          <w:commentReference w:id="140"/>
        </w:r>
        <w:r>
          <w:t xml:space="preserve"> in building our architecture.</w:t>
        </w:r>
      </w:ins>
    </w:p>
    <w:p w:rsidR="00492BBF" w:rsidRDefault="002730FC" w:rsidP="00286226">
      <w:pPr>
        <w:pStyle w:val="Heading2"/>
        <w:rPr>
          <w:ins w:id="141" w:author="." w:date="2009-05-30T03:16:00Z"/>
        </w:rPr>
      </w:pPr>
      <w:bookmarkStart w:id="142" w:name="_Toc192404442"/>
      <w:bookmarkStart w:id="143" w:name="_Toc192405053"/>
      <w:bookmarkStart w:id="144" w:name="_Toc192405938"/>
      <w:bookmarkStart w:id="145" w:name="_Toc228272570"/>
      <w:ins w:id="146" w:author="." w:date="2009-05-30T03:16:00Z">
        <w:r>
          <w:t>Organization of the Thesis</w:t>
        </w:r>
        <w:bookmarkEnd w:id="142"/>
        <w:bookmarkEnd w:id="143"/>
        <w:bookmarkEnd w:id="144"/>
        <w:bookmarkEnd w:id="145"/>
      </w:ins>
    </w:p>
    <w:p w:rsidR="00511E89" w:rsidRDefault="008A31B4" w:rsidP="008A31B4">
      <w:pPr>
        <w:spacing w:line="480" w:lineRule="auto"/>
        <w:ind w:firstLine="720"/>
        <w:jc w:val="both"/>
        <w:rPr>
          <w:ins w:id="147" w:author="." w:date="2009-05-30T03:16:00Z"/>
        </w:rPr>
      </w:pPr>
      <w:ins w:id="148" w:author="." w:date="2009-05-30T03:16:00Z">
        <w:r>
          <w:t xml:space="preserve">This thesis entails </w:t>
        </w:r>
        <w:r w:rsidR="00E7014F">
          <w:t>nine</w:t>
        </w:r>
        <w:r>
          <w:t xml:space="preserve"> chapters. In the next chapter, we briefly related work information on this area, for instance, </w:t>
        </w:r>
        <w:r w:rsidR="00407CF7">
          <w:t>GridFTP, R</w:t>
        </w:r>
        <w:r w:rsidR="00BA0CD4">
          <w:t xml:space="preserve">eliable </w:t>
        </w:r>
        <w:r w:rsidR="00407CF7">
          <w:t>F</w:t>
        </w:r>
        <w:r w:rsidR="00BA0CD4">
          <w:t xml:space="preserve">ile </w:t>
        </w:r>
        <w:r w:rsidR="00407CF7">
          <w:t>T</w:t>
        </w:r>
        <w:r w:rsidR="00BA0CD4">
          <w:t>ransfer (</w:t>
        </w:r>
        <w:r w:rsidR="00407CF7">
          <w:t>RFT</w:t>
        </w:r>
        <w:r w:rsidR="00BA0CD4">
          <w:t>)</w:t>
        </w:r>
        <w:r w:rsidR="00407CF7">
          <w:t xml:space="preserve">, and prominent peer-to-peer technologies. We will also give </w:t>
        </w:r>
        <w:r w:rsidR="00BA0CD4">
          <w:t>an</w:t>
        </w:r>
        <w:r w:rsidR="00407CF7">
          <w:t xml:space="preserve"> overview of </w:t>
        </w:r>
        <w:r w:rsidR="00A22666">
          <w:t>BitTorrent</w:t>
        </w:r>
        <w:r w:rsidR="00407CF7">
          <w:t xml:space="preserve"> algorithm </w:t>
        </w:r>
        <w:r w:rsidR="00C619C7">
          <w:t>because</w:t>
        </w:r>
        <w:r w:rsidR="00407CF7">
          <w:t xml:space="preserve"> </w:t>
        </w:r>
        <w:r w:rsidR="00C619C7">
          <w:t>it inspired us</w:t>
        </w:r>
        <w:r w:rsidR="00407CF7">
          <w:t xml:space="preserve"> to implement our data transferring mechanism.</w:t>
        </w:r>
      </w:ins>
    </w:p>
    <w:p w:rsidR="00D03B4A" w:rsidRDefault="00D03B4A" w:rsidP="008A31B4">
      <w:pPr>
        <w:spacing w:line="480" w:lineRule="auto"/>
        <w:ind w:firstLine="720"/>
        <w:jc w:val="both"/>
        <w:rPr>
          <w:ins w:id="149" w:author="." w:date="2009-05-30T03:16:00Z"/>
        </w:rPr>
      </w:pPr>
      <w:ins w:id="150" w:author="." w:date="2009-05-30T03:16:00Z">
        <w:r>
          <w:t xml:space="preserve">In </w:t>
        </w:r>
        <w:r w:rsidR="00BA0CD4">
          <w:t>Ch</w:t>
        </w:r>
        <w:r>
          <w:t xml:space="preserve">apter </w:t>
        </w:r>
        <w:commentRangeStart w:id="151"/>
        <w:r w:rsidR="007571BE">
          <w:t>t</w:t>
        </w:r>
        <w:r>
          <w:t>hree</w:t>
        </w:r>
        <w:commentRangeEnd w:id="151"/>
        <w:r w:rsidR="007571BE">
          <w:rPr>
            <w:rStyle w:val="CommentReference"/>
          </w:rPr>
          <w:commentReference w:id="151"/>
        </w:r>
        <w:r>
          <w:t>, we give an overview of the overall architecture and explain shortly</w:t>
        </w:r>
        <w:r w:rsidR="00A07BF8">
          <w:t xml:space="preserve"> the ma</w:t>
        </w:r>
        <w:r w:rsidR="00C619C7">
          <w:t>in</w:t>
        </w:r>
        <w:r w:rsidR="00A07BF8">
          <w:t xml:space="preserve"> components of </w:t>
        </w:r>
        <w:r w:rsidR="00BA0CD4">
          <w:t>proposed</w:t>
        </w:r>
        <w:r w:rsidR="00A07BF8">
          <w:t xml:space="preserve"> system to provide a clear understanding of </w:t>
        </w:r>
        <w:r w:rsidR="00BA0CD4">
          <w:t xml:space="preserve">the </w:t>
        </w:r>
        <w:r w:rsidR="00A07BF8">
          <w:t xml:space="preserve">whole </w:t>
        </w:r>
        <w:r w:rsidR="00C619C7">
          <w:t>system</w:t>
        </w:r>
        <w:r w:rsidR="00A07BF8">
          <w:t>.</w:t>
        </w:r>
        <w:r w:rsidR="00C619C7">
          <w:t xml:space="preserve"> </w:t>
        </w:r>
      </w:ins>
    </w:p>
    <w:p w:rsidR="00C619C7" w:rsidRDefault="00C619C7" w:rsidP="008A31B4">
      <w:pPr>
        <w:spacing w:line="480" w:lineRule="auto"/>
        <w:ind w:firstLine="720"/>
        <w:jc w:val="both"/>
        <w:rPr>
          <w:ins w:id="152" w:author="." w:date="2009-05-30T03:16:00Z"/>
        </w:rPr>
      </w:pPr>
      <w:ins w:id="153" w:author="." w:date="2009-05-30T03:16:00Z">
        <w:r>
          <w:t xml:space="preserve">In </w:t>
        </w:r>
        <w:r w:rsidR="00BA0CD4">
          <w:t>C</w:t>
        </w:r>
        <w:r>
          <w:t xml:space="preserve">hapter </w:t>
        </w:r>
        <w:r w:rsidR="00BA0CD4">
          <w:t>F</w:t>
        </w:r>
        <w:r>
          <w:t xml:space="preserve">our, </w:t>
        </w:r>
        <w:r w:rsidR="00D05A52">
          <w:t xml:space="preserve">we present the architecture of the </w:t>
        </w:r>
        <w:r>
          <w:t xml:space="preserve">first major component of the </w:t>
        </w:r>
        <w:r w:rsidR="00BA0CD4">
          <w:t>GridTorrent Framework (</w:t>
        </w:r>
        <w:r>
          <w:t>GTF</w:t>
        </w:r>
        <w:r w:rsidR="00BA0CD4">
          <w:t>)</w:t>
        </w:r>
        <w:r>
          <w:t xml:space="preserve">, </w:t>
        </w:r>
        <w:r w:rsidR="00D05A52">
          <w:t>the G</w:t>
        </w:r>
        <w:r w:rsidR="00DC7AE5">
          <w:t>rid</w:t>
        </w:r>
        <w:r w:rsidR="00D05A52">
          <w:t>T</w:t>
        </w:r>
        <w:r w:rsidR="00DC7AE5">
          <w:t>orrent</w:t>
        </w:r>
        <w:r w:rsidR="00D05A52">
          <w:t xml:space="preserve"> </w:t>
        </w:r>
        <w:r w:rsidR="00DC7AE5">
          <w:t>Peer (GTP)</w:t>
        </w:r>
        <w:r w:rsidR="00D05A52">
          <w:t>. The GT</w:t>
        </w:r>
        <w:r w:rsidR="00DC7AE5">
          <w:t>P</w:t>
        </w:r>
        <w:r w:rsidR="00D05A52">
          <w:t xml:space="preserve"> </w:t>
        </w:r>
        <w:r w:rsidR="00425A47">
          <w:t xml:space="preserve">is responsible for actual data sharing and </w:t>
        </w:r>
        <w:commentRangeStart w:id="154"/>
        <w:r w:rsidR="00425A47">
          <w:t>transfer</w:t>
        </w:r>
        <w:commentRangeEnd w:id="154"/>
        <w:r w:rsidR="009E1F2A">
          <w:rPr>
            <w:rStyle w:val="CommentReference"/>
          </w:rPr>
          <w:commentReference w:id="154"/>
        </w:r>
        <w:r w:rsidR="00425A47">
          <w:t xml:space="preserve"> </w:t>
        </w:r>
        <w:r w:rsidR="00DE49F0">
          <w:t xml:space="preserve">tasks. It has modular and layered structure so that it can be enhanced and </w:t>
        </w:r>
        <w:commentRangeStart w:id="155"/>
        <w:r w:rsidR="00DE49F0">
          <w:t>maintained</w:t>
        </w:r>
        <w:commentRangeEnd w:id="155"/>
        <w:r w:rsidR="009E1F2A">
          <w:rPr>
            <w:rStyle w:val="CommentReference"/>
          </w:rPr>
          <w:commentReference w:id="155"/>
        </w:r>
        <w:r w:rsidR="00DE49F0">
          <w:t xml:space="preserve"> easily </w:t>
        </w:r>
        <w:r w:rsidR="00DC7AE5">
          <w:t>effortlessly</w:t>
        </w:r>
        <w:r w:rsidR="00DE49F0">
          <w:t>. Each of it</w:t>
        </w:r>
        <w:r w:rsidR="00DC7AE5">
          <w:t>s</w:t>
        </w:r>
        <w:r w:rsidR="00DE49F0">
          <w:t xml:space="preserve"> modules and layers </w:t>
        </w:r>
        <w:r w:rsidR="00DC7AE5">
          <w:t>is</w:t>
        </w:r>
        <w:r w:rsidR="00DE49F0">
          <w:t xml:space="preserve"> discussed in detail in this chapter.</w:t>
        </w:r>
      </w:ins>
    </w:p>
    <w:p w:rsidR="00646B97" w:rsidRDefault="00646B97" w:rsidP="008A31B4">
      <w:pPr>
        <w:spacing w:line="480" w:lineRule="auto"/>
        <w:ind w:firstLine="720"/>
        <w:jc w:val="both"/>
        <w:rPr>
          <w:ins w:id="156" w:author="." w:date="2009-05-30T03:16:00Z"/>
        </w:rPr>
      </w:pPr>
      <w:ins w:id="157" w:author="." w:date="2009-05-30T03:16:00Z">
        <w:r>
          <w:lastRenderedPageBreak/>
          <w:t xml:space="preserve">The details of </w:t>
        </w:r>
        <w:r w:rsidR="00BA0CD4">
          <w:t>c</w:t>
        </w:r>
        <w:r>
          <w:t xml:space="preserve">ollaboration and </w:t>
        </w:r>
        <w:r w:rsidR="00BA0CD4">
          <w:t>c</w:t>
        </w:r>
        <w:r>
          <w:t xml:space="preserve">ontent </w:t>
        </w:r>
        <w:r w:rsidR="00BA0CD4">
          <w:t>m</w:t>
        </w:r>
        <w:r>
          <w:t xml:space="preserve">anager </w:t>
        </w:r>
        <w:r w:rsidR="00BA0CD4">
          <w:t>m</w:t>
        </w:r>
        <w:r>
          <w:t>odule which</w:t>
        </w:r>
        <w:r w:rsidR="00DC7AE5">
          <w:t xml:space="preserve"> is of paramount importance to data sharing and participant cooperation</w:t>
        </w:r>
        <w:r>
          <w:t xml:space="preserve"> are given in</w:t>
        </w:r>
        <w:commentRangeStart w:id="158"/>
        <w:r>
          <w:t xml:space="preserve"> </w:t>
        </w:r>
        <w:r w:rsidR="009E420E">
          <w:t>C</w:t>
        </w:r>
        <w:r>
          <w:t xml:space="preserve">hapter </w:t>
        </w:r>
        <w:commentRangeEnd w:id="158"/>
        <w:r w:rsidR="009E1F2A">
          <w:rPr>
            <w:rStyle w:val="CommentReference"/>
          </w:rPr>
          <w:commentReference w:id="158"/>
        </w:r>
        <w:r>
          <w:t>five</w:t>
        </w:r>
        <w:r w:rsidR="0055699A">
          <w:t xml:space="preserve">. </w:t>
        </w:r>
        <w:r w:rsidR="00A90AEE">
          <w:t xml:space="preserve">Users can publish </w:t>
        </w:r>
        <w:r w:rsidR="00BA0CD4">
          <w:t xml:space="preserve">(i.e. </w:t>
        </w:r>
        <w:r w:rsidR="00A90AEE">
          <w:t>make their contents available to other users</w:t>
        </w:r>
        <w:r w:rsidR="00BA0CD4">
          <w:t>)</w:t>
        </w:r>
        <w:r w:rsidR="00A90AEE">
          <w:t xml:space="preserve"> their contents and subscribe –content download process- to available contents through CCM. </w:t>
        </w:r>
        <w:r w:rsidR="00DE49F0">
          <w:t>Similar to the structure</w:t>
        </w:r>
        <w:r w:rsidR="00A365F1">
          <w:t xml:space="preserve"> of </w:t>
        </w:r>
        <w:r w:rsidR="00DE49F0">
          <w:t>GT</w:t>
        </w:r>
        <w:r w:rsidR="00BA0CD4">
          <w:t>P</w:t>
        </w:r>
        <w:r w:rsidR="00DE49F0">
          <w:t>, t</w:t>
        </w:r>
        <w:r w:rsidR="00BA0CD4">
          <w:t>he</w:t>
        </w:r>
        <w:r w:rsidR="00DE49F0">
          <w:t xml:space="preserve"> structure</w:t>
        </w:r>
        <w:r w:rsidR="00A365F1">
          <w:t xml:space="preserve"> of </w:t>
        </w:r>
        <w:r w:rsidR="00BA0CD4">
          <w:t>CCM</w:t>
        </w:r>
        <w:r w:rsidR="00DE49F0">
          <w:t xml:space="preserve"> </w:t>
        </w:r>
        <w:r w:rsidR="00A365F1">
          <w:t>i</w:t>
        </w:r>
        <w:r w:rsidR="00DE49F0">
          <w:t xml:space="preserve">s modular. </w:t>
        </w:r>
        <w:r w:rsidR="0055699A">
          <w:t xml:space="preserve">At the beginning of the </w:t>
        </w:r>
        <w:r w:rsidR="009E420E">
          <w:t>C</w:t>
        </w:r>
        <w:commentRangeStart w:id="159"/>
        <w:r w:rsidR="0055699A">
          <w:t>hapter</w:t>
        </w:r>
        <w:commentRangeEnd w:id="159"/>
        <w:r w:rsidR="009E1F2A">
          <w:rPr>
            <w:rStyle w:val="CommentReference"/>
          </w:rPr>
          <w:commentReference w:id="159"/>
        </w:r>
        <w:r w:rsidR="0055699A">
          <w:t>, the big picture of architecture is presented to demonstrate the general idea and principles. Its modules and layers are explored in the remainder of the chapter.</w:t>
        </w:r>
      </w:ins>
    </w:p>
    <w:p w:rsidR="00F323B1" w:rsidRDefault="00F323B1" w:rsidP="008A31B4">
      <w:pPr>
        <w:spacing w:line="480" w:lineRule="auto"/>
        <w:ind w:firstLine="720"/>
        <w:jc w:val="both"/>
        <w:rPr>
          <w:ins w:id="160" w:author="." w:date="2009-05-30T03:16:00Z"/>
        </w:rPr>
      </w:pPr>
      <w:ins w:id="161" w:author="." w:date="2009-05-30T03:16:00Z">
        <w:r>
          <w:t xml:space="preserve">The WS-Tracker is very essential part of the GTF and at the center of the whole system. Its major role is to orchestrate communications taking places among the GTF Clients through sending and receiving meta-data. Since our WS-Tracker is </w:t>
        </w:r>
        <w:r w:rsidR="00CF2044">
          <w:t>designed</w:t>
        </w:r>
        <w:r>
          <w:t xml:space="preserve"> to serve </w:t>
        </w:r>
        <w:r w:rsidR="00A365F1">
          <w:t>for</w:t>
        </w:r>
        <w:r>
          <w:t xml:space="preserve"> scientific community, it needs to satisfy their </w:t>
        </w:r>
        <w:r w:rsidR="00A365F1">
          <w:t>requirements</w:t>
        </w:r>
        <w:r>
          <w:t xml:space="preserve">   such as security and access</w:t>
        </w:r>
        <w:r w:rsidR="00A365F1">
          <w:t xml:space="preserve"> right control</w:t>
        </w:r>
        <w:r>
          <w:t xml:space="preserve">. As a result, it is more advanced than </w:t>
        </w:r>
        <w:r w:rsidR="00A22666">
          <w:t>BitTorrent</w:t>
        </w:r>
        <w:r>
          <w:t xml:space="preserve">’s regular Tracker. </w:t>
        </w:r>
        <w:r w:rsidR="00EA134E">
          <w:t xml:space="preserve">Its architectural details and differences between them </w:t>
        </w:r>
        <w:r w:rsidR="00FB67AE">
          <w:t>are</w:t>
        </w:r>
        <w:r w:rsidR="00EA134E">
          <w:t xml:space="preserve"> explained in chapter six.</w:t>
        </w:r>
        <w:r>
          <w:t xml:space="preserve"> </w:t>
        </w:r>
      </w:ins>
    </w:p>
    <w:p w:rsidR="00742635" w:rsidRDefault="00742635" w:rsidP="008A31B4">
      <w:pPr>
        <w:spacing w:line="480" w:lineRule="auto"/>
        <w:ind w:firstLine="720"/>
        <w:jc w:val="both"/>
        <w:rPr>
          <w:ins w:id="162" w:author="." w:date="2009-05-30T03:16:00Z"/>
        </w:rPr>
      </w:pPr>
      <w:ins w:id="163" w:author="." w:date="2009-05-30T03:16:00Z">
        <w:r>
          <w:t xml:space="preserve">In </w:t>
        </w:r>
        <w:r w:rsidR="00A365F1">
          <w:t>C</w:t>
        </w:r>
        <w:r>
          <w:t xml:space="preserve">hapter </w:t>
        </w:r>
        <w:r w:rsidR="00214388">
          <w:t>s</w:t>
        </w:r>
        <w:r>
          <w:t xml:space="preserve">even, </w:t>
        </w:r>
        <w:r w:rsidR="0015570E">
          <w:t xml:space="preserve">we present the </w:t>
        </w:r>
        <w:r>
          <w:t xml:space="preserve">security issues and its implementation in the GTF. There are different security requirements at different communications </w:t>
        </w:r>
        <w:r w:rsidR="00214388">
          <w:t>happening</w:t>
        </w:r>
        <w:r>
          <w:t xml:space="preserve"> between a</w:t>
        </w:r>
        <w:r w:rsidR="00A365F1">
          <w:t>fore</w:t>
        </w:r>
        <w:r>
          <w:t xml:space="preserve">mentioned components. It is very difficult to deploy all the security protocols, </w:t>
        </w:r>
        <w:r w:rsidR="00A365F1">
          <w:t>as well</w:t>
        </w:r>
        <w:r>
          <w:t xml:space="preserve"> as it is availability of myriads of choices.  Consequently, we had to choose</w:t>
        </w:r>
        <w:r w:rsidR="00526188">
          <w:t xml:space="preserve"> some of them. We selected</w:t>
        </w:r>
        <w:r w:rsidR="00DC7AE5">
          <w:t xml:space="preserve"> </w:t>
        </w:r>
        <w:r w:rsidR="00526188">
          <w:t xml:space="preserve">the Grid </w:t>
        </w:r>
        <w:r w:rsidR="00A365F1">
          <w:t>s</w:t>
        </w:r>
        <w:r w:rsidR="00526188">
          <w:t xml:space="preserve">ecurity </w:t>
        </w:r>
        <w:r w:rsidR="00A365F1">
          <w:t>i</w:t>
        </w:r>
        <w:r w:rsidR="007B6EE5">
          <w:t xml:space="preserve">nfrastructure </w:t>
        </w:r>
        <w:r w:rsidR="005A791B">
          <w:t>(GSI)</w:t>
        </w:r>
        <w:r w:rsidR="00220A56">
          <w:t xml:space="preserve"> as a security frame model to build our security component in GTF because </w:t>
        </w:r>
        <w:r w:rsidR="007B6EE5">
          <w:t xml:space="preserve">not only </w:t>
        </w:r>
        <w:r w:rsidR="00A365F1">
          <w:t>do</w:t>
        </w:r>
        <w:r w:rsidR="00220A56">
          <w:t xml:space="preserve"> </w:t>
        </w:r>
        <w:r w:rsidR="007B6EE5">
          <w:t>the</w:t>
        </w:r>
        <w:r w:rsidR="00402331">
          <w:t xml:space="preserve"> characteristics of the </w:t>
        </w:r>
        <w:r w:rsidR="007B6EE5">
          <w:t xml:space="preserve">Grid community fit our targeted user profile, but also it is </w:t>
        </w:r>
        <w:r w:rsidR="00220A56">
          <w:t xml:space="preserve">one of </w:t>
        </w:r>
        <w:r w:rsidR="007B6EE5">
          <w:t xml:space="preserve">the largest scientific </w:t>
        </w:r>
        <w:r w:rsidR="00DB62C8">
          <w:t>communities</w:t>
        </w:r>
        <w:r w:rsidR="007B6EE5">
          <w:t xml:space="preserve"> in the world. </w:t>
        </w:r>
        <w:r w:rsidR="00220A56">
          <w:t>Besides, i</w:t>
        </w:r>
        <w:r w:rsidR="007B6EE5">
          <w:t>t is proven</w:t>
        </w:r>
        <w:r w:rsidR="00DB62C8">
          <w:t>,</w:t>
        </w:r>
        <w:r w:rsidR="007B6EE5">
          <w:t xml:space="preserve"> common standard</w:t>
        </w:r>
        <w:r w:rsidR="009E420E">
          <w:t>,</w:t>
        </w:r>
        <w:commentRangeStart w:id="164"/>
        <w:r w:rsidR="007B6EE5">
          <w:t xml:space="preserve"> </w:t>
        </w:r>
        <w:commentRangeEnd w:id="164"/>
        <w:r w:rsidR="009E1F2A">
          <w:rPr>
            <w:rStyle w:val="CommentReference"/>
          </w:rPr>
          <w:commentReference w:id="164"/>
        </w:r>
        <w:r w:rsidR="007B6EE5">
          <w:t xml:space="preserve">and its participants are </w:t>
        </w:r>
        <w:r w:rsidR="005A791B">
          <w:t>exceptionally</w:t>
        </w:r>
        <w:r w:rsidR="007B6EE5">
          <w:t xml:space="preserve"> diverse and </w:t>
        </w:r>
        <w:r w:rsidR="005A791B">
          <w:t xml:space="preserve">geographically </w:t>
        </w:r>
        <w:r w:rsidR="007B6EE5">
          <w:t>dispersed.</w:t>
        </w:r>
        <w:r w:rsidR="005A791B">
          <w:t xml:space="preserve"> At the </w:t>
        </w:r>
        <w:r w:rsidR="005A791B">
          <w:lastRenderedPageBreak/>
          <w:t xml:space="preserve">beginning of </w:t>
        </w:r>
        <w:commentRangeStart w:id="165"/>
        <w:r w:rsidR="009E420E">
          <w:t>C</w:t>
        </w:r>
        <w:r w:rsidR="005A791B">
          <w:t>hapter</w:t>
        </w:r>
        <w:commentRangeEnd w:id="165"/>
        <w:r w:rsidR="009E1F2A">
          <w:rPr>
            <w:rStyle w:val="CommentReference"/>
          </w:rPr>
          <w:commentReference w:id="165"/>
        </w:r>
        <w:r w:rsidR="005A791B">
          <w:t xml:space="preserve"> seven, we give short and historical overview of the GSI. </w:t>
        </w:r>
        <w:r w:rsidR="00DB62C8">
          <w:t>The way</w:t>
        </w:r>
        <w:r w:rsidR="005A791B">
          <w:t xml:space="preserve"> GSI and other security</w:t>
        </w:r>
        <w:commentRangeStart w:id="166"/>
        <w:r w:rsidR="005A791B">
          <w:t xml:space="preserve"> </w:t>
        </w:r>
        <w:r w:rsidR="00A365F1">
          <w:t>schem</w:t>
        </w:r>
        <w:r w:rsidR="009E420E">
          <w:t>e</w:t>
        </w:r>
        <w:r w:rsidR="00A365F1">
          <w:t xml:space="preserve">s </w:t>
        </w:r>
        <w:commentRangeEnd w:id="166"/>
        <w:r w:rsidR="009E1F2A">
          <w:rPr>
            <w:rStyle w:val="CommentReference"/>
          </w:rPr>
          <w:commentReference w:id="166"/>
        </w:r>
        <w:r w:rsidR="005A791B">
          <w:t xml:space="preserve">schemas </w:t>
        </w:r>
        <w:r w:rsidR="007246CF">
          <w:t>are followed to implement sec</w:t>
        </w:r>
        <w:r w:rsidR="005A791B">
          <w:t>u</w:t>
        </w:r>
        <w:r w:rsidR="007246CF">
          <w:t xml:space="preserve">re </w:t>
        </w:r>
        <w:r w:rsidR="005A791B">
          <w:t>the GTF components are explained in the remainder of the chapter.</w:t>
        </w:r>
      </w:ins>
    </w:p>
    <w:p w:rsidR="001E1C9E" w:rsidRPr="00BC2691" w:rsidRDefault="001E1C9E" w:rsidP="001E1C9E">
      <w:pPr>
        <w:spacing w:line="480" w:lineRule="auto"/>
        <w:ind w:firstLine="720"/>
        <w:jc w:val="both"/>
        <w:rPr>
          <w:ins w:id="167" w:author="." w:date="2009-05-30T03:16:00Z"/>
        </w:rPr>
      </w:pPr>
      <w:ins w:id="168" w:author="." w:date="2009-05-30T03:16:00Z">
        <w:r>
          <w:t xml:space="preserve">We introduce our prototype test results in </w:t>
        </w:r>
        <w:r w:rsidR="00DB62C8">
          <w:t>C</w:t>
        </w:r>
        <w:r>
          <w:t xml:space="preserve">hapter </w:t>
        </w:r>
        <w:r w:rsidR="00DB62C8">
          <w:t>E</w:t>
        </w:r>
        <w:r>
          <w:t>ight and provide detailed analysis for them. The tests were conducted in two types of computer networks: (1) LAN</w:t>
        </w:r>
        <w:r w:rsidR="009E1F2A">
          <w:rPr>
            <w:rStyle w:val="CommentReference"/>
          </w:rPr>
          <w:commentReference w:id="169"/>
        </w:r>
        <w:r w:rsidR="009E420E">
          <w:t xml:space="preserve"> and</w:t>
        </w:r>
        <w:r>
          <w:t xml:space="preserve"> (2) WAN. We have t</w:t>
        </w:r>
        <w:r w:rsidR="00D807BB">
          <w:t>wo</w:t>
        </w:r>
        <w:r>
          <w:t xml:space="preserve"> different sets of scenarios. These tests and different scenarios help us </w:t>
        </w:r>
        <w:r w:rsidR="00E35236">
          <w:t xml:space="preserve">to </w:t>
        </w:r>
        <w:commentRangeStart w:id="170"/>
        <w:r w:rsidR="00DB62C8">
          <w:t>d</w:t>
        </w:r>
        <w:commentRangeEnd w:id="170"/>
        <w:r w:rsidR="009E1F2A">
          <w:rPr>
            <w:rStyle w:val="CommentReference"/>
          </w:rPr>
          <w:commentReference w:id="170"/>
        </w:r>
        <w:r w:rsidR="00DB62C8">
          <w:t>etermine</w:t>
        </w:r>
        <w:r>
          <w:t xml:space="preserve"> where the system </w:t>
        </w:r>
        <w:r w:rsidR="00DB62C8">
          <w:t>performs</w:t>
        </w:r>
        <w:r>
          <w:t xml:space="preserve"> well and </w:t>
        </w:r>
        <w:r w:rsidR="00E35236">
          <w:t xml:space="preserve">proves to be </w:t>
        </w:r>
        <w:r w:rsidR="009E1F2A">
          <w:rPr>
            <w:rStyle w:val="CommentReference"/>
          </w:rPr>
          <w:commentReference w:id="171"/>
        </w:r>
        <w:r>
          <w:t xml:space="preserve">useful and </w:t>
        </w:r>
        <w:commentRangeStart w:id="172"/>
        <w:r>
          <w:t xml:space="preserve">what the limits of the system </w:t>
        </w:r>
        <w:commentRangeEnd w:id="172"/>
        <w:r w:rsidR="00E35236">
          <w:t xml:space="preserve">are </w:t>
        </w:r>
        <w:r w:rsidR="009E1F2A">
          <w:rPr>
            <w:rStyle w:val="CommentReference"/>
          </w:rPr>
          <w:commentReference w:id="172"/>
        </w:r>
        <w:r>
          <w:t xml:space="preserve">in terms of the maximum number of data </w:t>
        </w:r>
        <w:r w:rsidR="0075199B">
          <w:t>seed</w:t>
        </w:r>
        <w:r>
          <w:t xml:space="preserve">s and clients </w:t>
        </w:r>
        <w:r w:rsidRPr="00BC2691">
          <w:t xml:space="preserve">that can be supported without </w:t>
        </w:r>
        <w:r w:rsidR="00057494">
          <w:t xml:space="preserve">a </w:t>
        </w:r>
        <w:r w:rsidR="00722361">
          <w:t>significant</w:t>
        </w:r>
        <w:r w:rsidRPr="00BC2691">
          <w:t xml:space="preserve"> </w:t>
        </w:r>
        <w:r w:rsidR="00722361">
          <w:t>loss</w:t>
        </w:r>
        <w:r w:rsidR="00057494">
          <w:t xml:space="preserve"> in </w:t>
        </w:r>
        <w:r w:rsidR="00057494" w:rsidRPr="00BC2691">
          <w:t>performance</w:t>
        </w:r>
        <w:r w:rsidRPr="00BC2691">
          <w:t>.</w:t>
        </w:r>
      </w:ins>
    </w:p>
    <w:p w:rsidR="00D518A4" w:rsidRDefault="00CC6F93" w:rsidP="00E16441">
      <w:pPr>
        <w:spacing w:line="480" w:lineRule="auto"/>
        <w:ind w:firstLine="720"/>
        <w:jc w:val="both"/>
        <w:rPr>
          <w:ins w:id="173" w:author="." w:date="2009-05-30T03:16:00Z"/>
          <w:rFonts w:ascii="Times New Roman" w:hAnsi="Times New Roman"/>
        </w:rPr>
      </w:pPr>
      <w:ins w:id="174" w:author="." w:date="2009-05-30T03:16:00Z">
        <w:r>
          <w:t xml:space="preserve">Finally in </w:t>
        </w:r>
        <w:r w:rsidR="00DB62C8">
          <w:t>C</w:t>
        </w:r>
        <w:r>
          <w:t xml:space="preserve">hapter </w:t>
        </w:r>
        <w:r w:rsidR="00DB62C8">
          <w:t>N</w:t>
        </w:r>
        <w:r w:rsidR="001E1C9E">
          <w:t>ine</w:t>
        </w:r>
        <w:r>
          <w:t xml:space="preserve">, a very brief précis </w:t>
        </w:r>
        <w:r w:rsidR="00582614">
          <w:t xml:space="preserve">of thesis </w:t>
        </w:r>
        <w:r>
          <w:t>with the overall lessons learned from our study are provide</w:t>
        </w:r>
        <w:r w:rsidR="00582614">
          <w:t xml:space="preserve">d </w:t>
        </w:r>
        <w:r>
          <w:t>and answers are given to the research questions identified in</w:t>
        </w:r>
        <w:commentRangeStart w:id="175"/>
        <w:r>
          <w:t xml:space="preserve"> </w:t>
        </w:r>
        <w:r w:rsidR="00E35236">
          <w:t>C</w:t>
        </w:r>
        <w:r>
          <w:t xml:space="preserve">hapter </w:t>
        </w:r>
        <w:commentRangeEnd w:id="175"/>
        <w:r w:rsidR="009E1F2A">
          <w:rPr>
            <w:rStyle w:val="CommentReference"/>
          </w:rPr>
          <w:commentReference w:id="175"/>
        </w:r>
        <w:r>
          <w:t>one</w:t>
        </w:r>
        <w:r w:rsidR="00582614">
          <w:t xml:space="preserve">. At the end of this chapter, we </w:t>
        </w:r>
        <w:r w:rsidR="00255105">
          <w:t xml:space="preserve">provide </w:t>
        </w:r>
        <w:r w:rsidR="00582614">
          <w:t>conclud</w:t>
        </w:r>
        <w:r w:rsidR="00255105">
          <w:t>ing remarks, the contribution of this thesis</w:t>
        </w:r>
        <w:r w:rsidR="00E35236">
          <w:t>,</w:t>
        </w:r>
        <w:commentRangeStart w:id="176"/>
        <w:r w:rsidR="00255105">
          <w:t xml:space="preserve"> </w:t>
        </w:r>
        <w:commentRangeEnd w:id="176"/>
        <w:r w:rsidR="009E1F2A">
          <w:rPr>
            <w:rStyle w:val="CommentReference"/>
          </w:rPr>
          <w:commentReference w:id="176"/>
        </w:r>
        <w:r w:rsidR="00255105">
          <w:t xml:space="preserve">and </w:t>
        </w:r>
        <w:commentRangeStart w:id="177"/>
        <w:r w:rsidR="00255105">
          <w:t>outline</w:t>
        </w:r>
        <w:commentRangeEnd w:id="177"/>
        <w:r w:rsidR="009E1F2A">
          <w:rPr>
            <w:rStyle w:val="CommentReference"/>
          </w:rPr>
          <w:commentReference w:id="177"/>
        </w:r>
        <w:r w:rsidR="00255105">
          <w:t xml:space="preserve"> future research directions</w:t>
        </w:r>
        <w:r w:rsidR="00582614">
          <w:t>.</w:t>
        </w:r>
        <w:r w:rsidR="00D518A4">
          <w:br w:type="page"/>
        </w:r>
      </w:ins>
    </w:p>
    <w:p w:rsidR="008B7620" w:rsidRDefault="008B7620">
      <w:pPr>
        <w:rPr>
          <w:ins w:id="178" w:author="." w:date="2009-05-30T03:16:00Z"/>
          <w:rFonts w:ascii="Times New Roman" w:hAnsi="Times New Roman"/>
        </w:rPr>
      </w:pPr>
    </w:p>
    <w:p w:rsidR="008B7620" w:rsidRDefault="008B7620" w:rsidP="008B7620">
      <w:pPr>
        <w:rPr>
          <w:ins w:id="179" w:author="." w:date="2009-05-30T03:16:00Z"/>
          <w:rFonts w:ascii="Times New Roman" w:hAnsi="Times New Roman"/>
        </w:rPr>
      </w:pPr>
    </w:p>
    <w:p w:rsidR="00492BBF" w:rsidRDefault="00492BBF" w:rsidP="00492BBF">
      <w:pPr>
        <w:pStyle w:val="BodyText"/>
        <w:rPr>
          <w:ins w:id="180" w:author="." w:date="2009-05-30T03:16:00Z"/>
        </w:rPr>
      </w:pPr>
    </w:p>
    <w:p w:rsidR="00EE52F7" w:rsidRDefault="00EE52F7" w:rsidP="00286226">
      <w:pPr>
        <w:pStyle w:val="Heading1"/>
        <w:rPr>
          <w:ins w:id="181" w:author="." w:date="2009-05-30T03:16:00Z"/>
        </w:rPr>
      </w:pPr>
      <w:bookmarkStart w:id="182" w:name="_Toc192405054"/>
      <w:bookmarkStart w:id="183" w:name="_Toc192405939"/>
      <w:bookmarkStart w:id="184" w:name="_Ref499644813"/>
      <w:bookmarkEnd w:id="182"/>
      <w:bookmarkEnd w:id="183"/>
    </w:p>
    <w:p w:rsidR="00EE52F7" w:rsidRDefault="00F639D2" w:rsidP="00286226">
      <w:pPr>
        <w:pStyle w:val="ChapterTitle"/>
        <w:outlineLvl w:val="0"/>
        <w:rPr>
          <w:ins w:id="185" w:author="." w:date="2009-05-30T03:16:00Z"/>
        </w:rPr>
      </w:pPr>
      <w:bookmarkStart w:id="186" w:name="_Toc192404443"/>
      <w:bookmarkStart w:id="187" w:name="_Toc228272571"/>
      <w:bookmarkEnd w:id="184"/>
      <w:ins w:id="188" w:author="." w:date="2009-05-30T03:16:00Z">
        <w:r>
          <w:t>Literature Survey</w:t>
        </w:r>
        <w:bookmarkEnd w:id="186"/>
        <w:bookmarkEnd w:id="187"/>
      </w:ins>
    </w:p>
    <w:p w:rsidR="001F4F3E" w:rsidRDefault="001F4F3E" w:rsidP="00286226">
      <w:pPr>
        <w:pStyle w:val="Heading2"/>
        <w:rPr>
          <w:ins w:id="189" w:author="." w:date="2009-05-30T03:16:00Z"/>
        </w:rPr>
      </w:pPr>
      <w:bookmarkStart w:id="190" w:name="_Toc228272572"/>
      <w:ins w:id="191" w:author="." w:date="2009-05-30T03:16:00Z">
        <w:r>
          <w:t>Introduction</w:t>
        </w:r>
        <w:bookmarkEnd w:id="190"/>
      </w:ins>
    </w:p>
    <w:p w:rsidR="00527DFB" w:rsidRDefault="00476224" w:rsidP="00476224">
      <w:pPr>
        <w:pStyle w:val="BodyText"/>
        <w:rPr>
          <w:ins w:id="192" w:author="." w:date="2009-05-30T03:16:00Z"/>
        </w:rPr>
      </w:pPr>
      <w:ins w:id="193" w:author="." w:date="2009-05-30T03:16:00Z">
        <w:r>
          <w:t xml:space="preserve">A </w:t>
        </w:r>
        <w:r w:rsidR="000251BA">
          <w:t xml:space="preserve">basic </w:t>
        </w:r>
        <w:r>
          <w:t>computer system consists of three fundamental services: data processing, data storing, and data transferring. A</w:t>
        </w:r>
        <w:r w:rsidR="005F4A3B">
          <w:t>lthough a</w:t>
        </w:r>
        <w:r>
          <w:t xml:space="preserve">ll of these services are of </w:t>
        </w:r>
        <w:r w:rsidR="005F4A3B">
          <w:t>equal</w:t>
        </w:r>
        <w:r>
          <w:t xml:space="preserve"> importance</w:t>
        </w:r>
        <w:r w:rsidR="005F4A3B">
          <w:t xml:space="preserve">, data transferring </w:t>
        </w:r>
        <w:r w:rsidR="008F6C0B">
          <w:t>is the most appealing</w:t>
        </w:r>
        <w:r w:rsidR="0076280B">
          <w:t>,</w:t>
        </w:r>
        <w:r w:rsidR="008F6C0B">
          <w:t xml:space="preserve"> </w:t>
        </w:r>
        <w:r w:rsidR="0076280B">
          <w:t>functional and active one</w:t>
        </w:r>
        <w:r w:rsidR="00795689">
          <w:t xml:space="preserve"> among three of them</w:t>
        </w:r>
        <w:r w:rsidR="008F6C0B">
          <w:t xml:space="preserve"> since it renders the data meaningful</w:t>
        </w:r>
        <w:r w:rsidR="002D4A26">
          <w:t xml:space="preserve"> </w:t>
        </w:r>
        <w:r w:rsidR="00527DFB">
          <w:t>and</w:t>
        </w:r>
        <w:r w:rsidR="002D4A26">
          <w:t xml:space="preserve"> useful by moving it from one place to another</w:t>
        </w:r>
        <w:r w:rsidR="008F6C0B">
          <w:t>.</w:t>
        </w:r>
        <w:r w:rsidR="002D4A26">
          <w:t xml:space="preserve"> </w:t>
        </w:r>
        <w:r w:rsidR="00CA7998">
          <w:t xml:space="preserve">The distance between </w:t>
        </w:r>
        <w:r w:rsidR="003B518B">
          <w:t>the</w:t>
        </w:r>
        <w:r w:rsidR="00B63F88" w:rsidRPr="00B63F88">
          <w:t xml:space="preserve"> </w:t>
        </w:r>
        <w:r w:rsidR="00B63F88">
          <w:t xml:space="preserve">source and the </w:t>
        </w:r>
        <w:r w:rsidR="003B518B">
          <w:t>destination</w:t>
        </w:r>
        <w:r w:rsidR="00CA7998">
          <w:t xml:space="preserve"> </w:t>
        </w:r>
        <w:r w:rsidR="00B63F88">
          <w:t xml:space="preserve">of the data </w:t>
        </w:r>
        <w:r w:rsidR="00D46B6C">
          <w:t>which will be</w:t>
        </w:r>
        <w:r w:rsidR="00B63F88">
          <w:t xml:space="preserve"> transferred ranges </w:t>
        </w:r>
        <w:r w:rsidR="00CA7998">
          <w:t>from few millimicron</w:t>
        </w:r>
        <w:r w:rsidR="007A2420">
          <w:t>s</w:t>
        </w:r>
        <w:r w:rsidR="00CA7998">
          <w:t xml:space="preserve"> </w:t>
        </w:r>
        <w:r w:rsidR="004A08A0">
          <w:t>to a few terrameters</w:t>
        </w:r>
        <w:r w:rsidR="00EE2633">
          <w:t xml:space="preserve"> </w:t>
        </w:r>
        <w:r w:rsidR="0033544C">
          <w:fldChar w:fldCharType="begin"/>
        </w:r>
        <w:r w:rsidR="00154379">
          <w:instrText xml:space="preserve"> ADDIN EN.CITE &lt;EndNote&gt;&lt;Cite&gt;&lt;Author&gt;Brian&lt;/Author&gt;&lt;Year&gt;Accessed on-line 2008&lt;/Year&gt;&lt;RecNum&gt;98&lt;/RecNum&gt;&lt;record&gt;&lt;rec-number&gt;98&lt;/rec-number&gt;&lt;foreign-keys&gt;&lt;key app='EN' db-id='eref9pfvov2rdiedsstvpxdme2tz0v2ew02z'&gt;98&lt;/key&gt;&lt;/foreign-keys&gt;&lt;ref-type name='Web Page'&gt;12&lt;/ref-type&gt;&lt;contributors&gt;&lt;/contributors&gt;&lt;titles&gt;&lt;title&gt;&lt;style face='normal' font='Times New Roman' size='100%'&gt;Voyager, The Interstellar Mission:&lt;/style&gt;&lt;/title&gt;&lt;/titles&gt;&lt;dates&gt;&lt;year&gt;2008&lt;/year&gt;&lt;/dates&gt;&lt;urls&gt;&lt;related-urls&gt;&lt;url&gt;http://voyager.jpl.nasa.gov/&lt;/url&gt;&lt;/related-urls&gt;&lt;/urls&gt;&lt;/record&gt;&lt;/Cite&gt;&lt;/EndNote&gt;</w:instrText>
        </w:r>
        <w:r w:rsidR="0033544C">
          <w:fldChar w:fldCharType="separate"/>
        </w:r>
        <w:r w:rsidR="00345C6B">
          <w:t>[19]</w:t>
        </w:r>
        <w:r w:rsidR="0033544C">
          <w:fldChar w:fldCharType="end"/>
        </w:r>
        <w:r w:rsidR="004A08A0">
          <w:t>; h</w:t>
        </w:r>
        <w:r w:rsidR="002D4A26">
          <w:t xml:space="preserve">ence, application fields </w:t>
        </w:r>
        <w:r w:rsidR="003B518B">
          <w:t xml:space="preserve">of data transferring </w:t>
        </w:r>
        <w:r w:rsidR="002D4A26">
          <w:t xml:space="preserve">are much more diverse than that of others. </w:t>
        </w:r>
      </w:ins>
    </w:p>
    <w:p w:rsidR="008E1941" w:rsidRDefault="008E1941" w:rsidP="008E1941">
      <w:pPr>
        <w:pStyle w:val="BodyText"/>
        <w:rPr>
          <w:ins w:id="194" w:author="." w:date="2009-05-30T03:16:00Z"/>
        </w:rPr>
      </w:pPr>
      <w:ins w:id="195" w:author="." w:date="2009-05-30T03:16:00Z">
        <w:r>
          <w:t xml:space="preserve">It is natural that each system has widely varying characteristics with respect to data and conveyance of data such as size, importance, and security of data and medium of transmission; therefore, these characteristics require different methods and apparatus </w:t>
        </w:r>
        <w:r>
          <w:lastRenderedPageBreak/>
          <w:t xml:space="preserve">for the data transmission. For instance, the size of data at Level1 cache is only few KB and data loss probability is nearly impossible while transferring data from Level1 cache to central processing unit (CPU). The transmission time only takes few CPU cycles.  On the other hand, transferring data from one computer to another one on wide area network may take seconds to hours or maybe days depending on the size of data, capacity of bandwidth, and physical distance between source and destination. </w:t>
        </w:r>
      </w:ins>
    </w:p>
    <w:p w:rsidR="008E1941" w:rsidRDefault="008E1941" w:rsidP="008E1941">
      <w:pPr>
        <w:pStyle w:val="BodyText"/>
        <w:rPr>
          <w:ins w:id="196" w:author="." w:date="2009-05-30T03:16:00Z"/>
        </w:rPr>
      </w:pPr>
      <w:ins w:id="197" w:author="." w:date="2009-05-30T03:16:00Z">
        <w:r>
          <w:t>Another extreme example is data transmission from Voyager 1</w:t>
        </w:r>
        <w:r w:rsidR="0033544C">
          <w:fldChar w:fldCharType="begin"/>
        </w:r>
        <w:r>
          <w:instrText xml:space="preserve"> ADDIN EN.CITE &lt;EndNote&gt;&lt;Cite&gt;&lt;Author&gt;Brian&lt;/Author&gt;&lt;Year&gt;Accessed on-line 2008&lt;/Year&gt;&lt;RecNum&gt;98&lt;/RecNum&gt;&lt;record&gt;&lt;rec-number&gt;98&lt;/rec-number&gt;&lt;foreign-keys&gt;&lt;key app='EN' db-id='eref9pfvov2rdiedsstvpxdme2tz0v2ew02z'&gt;98&lt;/key&gt;&lt;/foreign-keys&gt;&lt;ref-type name='Web Page'&gt;12&lt;/ref-type&gt;&lt;contributors&gt;&lt;/contributors&gt;&lt;titles&gt;&lt;title&gt;&lt;style face='normal' font='Times New Roman' size='100%'&gt;Voyager, The Interstellar Mission:&lt;/style&gt;&lt;/title&gt;&lt;/titles&gt;&lt;dates&gt;&lt;year&gt;2008&lt;/year&gt;&lt;/dates&gt;&lt;urls&gt;&lt;related-urls&gt;&lt;url&gt;http://voyager.jpl.nasa.gov/&lt;/url&gt;&lt;/related-urls&gt;&lt;/urls&gt;&lt;/record&gt;&lt;/Cite&gt;&lt;/EndNote&gt;</w:instrText>
        </w:r>
        <w:r w:rsidR="0033544C">
          <w:fldChar w:fldCharType="separate"/>
        </w:r>
        <w:r>
          <w:t>[19]</w:t>
        </w:r>
        <w:r w:rsidR="0033544C">
          <w:fldChar w:fldCharType="end"/>
        </w:r>
        <w:r>
          <w:t xml:space="preserve"> to Earth.  The Voyager 1 spacecraft, launched on September 5, 1977, is a robotic space probe that was sent for an expedition to Jupiter, Saturn, Uranus, Neptune and the outer solar system and beyond.  It is over 16 billion kilometers from the Sun as of May 9, 2008.  It returns its data through the Deep Space Network (DNS) with X band transmitter that provides downlink telemetry at 160 bit/s normally and 1.4 kbit/s for playback of high-rate plasma wave data. It is expected that Voyager 1 will continue to return valuable data until at least 2025</w:t>
        </w:r>
        <w:r w:rsidR="00EE2633">
          <w:t xml:space="preserve"> </w:t>
        </w:r>
        <w:r w:rsidR="0033544C">
          <w:fldChar w:fldCharType="begin"/>
        </w:r>
        <w:r w:rsidR="00CF1EDE">
          <w:instrText xml:space="preserve"> ADDIN EN.CITE &lt;EndNote&gt;&lt;Cite&gt;&lt;Year&gt;2008&lt;/Year&gt;&lt;RecNum&gt;98&lt;/RecNum&gt;&lt;record&gt;&lt;rec-number&gt;98&lt;/rec-number&gt;&lt;foreign-keys&gt;&lt;key app="EN" db-id="eref9pfvov2rdiedsstvpxdme2tz0v2ew02z"&gt;98&lt;/key&gt;&lt;/foreign-keys&gt;&lt;ref-type name="Web Page"&gt;12&lt;/ref-type&gt;&lt;contributors&gt;&lt;/contributors&gt;&lt;titles&gt;&lt;title&gt;&lt;style face="normal" font="Times New Roman" size="100%"&gt;Voyager, The Interstellar Mission:&lt;/style&gt;&lt;/title&gt;&lt;/titles&gt;&lt;dates&gt;&lt;year&gt;2008&lt;/year&gt;&lt;/dates&gt;&lt;urls&gt;&lt;related-urls&gt;&lt;url&gt;http://voyager.jpl.nasa.gov/&lt;/url&gt;&lt;/related-urls&gt;&lt;/urls&gt;&lt;/record&gt;&lt;/Cite&gt;&lt;Cite&gt;&lt;RecNum&gt;99&lt;/RecNum&gt;&lt;record&gt;&lt;rec-number&gt;99&lt;/rec-number&gt;&lt;foreign-keys&gt;&lt;key app="EN" db-id="eref9pfvov2rdiedsstvpxdme2tz0v2ew02z"&gt;99&lt;/key&gt;&lt;/foreign-keys&gt;&lt;ref-type name="Web Page"&gt;12&lt;/ref-type&gt;&lt;contributors&gt;&lt;/contributors&gt;&lt;titles&gt;&lt;title&gt;Voyager I&lt;/title&gt;&lt;/titles&gt;&lt;dates&gt;&lt;/dates&gt;&lt;urls&gt;&lt;related-urls&gt;&lt;url&gt;http://en.wikipedia.org/wiki/Voyager_1&lt;/url&gt;&lt;/related-urls&gt;&lt;/urls&gt;&lt;/record&gt;&lt;/Cite&gt;&lt;Cite&gt;&lt;RecNum&gt;100&lt;/RecNum&gt;&lt;record&gt;&lt;rec-number&gt;100&lt;/rec-number&gt;&lt;foreign-keys&gt;&lt;key app="EN" db-id="eref9pfvov2rdiedsstvpxdme2tz0v2ew02z"&gt;100&lt;/key&gt;&lt;/foreign-keys&gt;&lt;ref-type name="Web Page"&gt;12&lt;/ref-type&gt;&lt;contributors&gt;&lt;/contributors&gt;&lt;titles&gt;&lt;title&gt;&lt;style face="normal" font="Times New Roman" size="100%"&gt;Voyager Program&lt;/style&gt;&lt;/title&gt;&lt;/titles&gt;&lt;dates&gt;&lt;/dates&gt;&lt;urls&gt;&lt;related-urls&gt;&lt;url&gt;&lt;style face="normal" font="Times New Roman" size="100%"&gt;http://en.wikipedia.org/wiki/Voyager_program&lt;/style&gt;&lt;/url&gt;&lt;/related-urls&gt;&lt;/urls&gt;&lt;/record&gt;&lt;/Cite&gt;&lt;/EndNote&gt;</w:instrText>
        </w:r>
        <w:r w:rsidR="005876AF" w:rsidDel="00CF1EDE">
          <w:instrText xml:space="preserve"> ADDIN EN.CITE &lt;EndNote&gt;&lt;Cite&gt;&lt;Year&gt;2008&lt;/Year&gt;&lt;RecNum&gt;98&lt;/RecNum&gt;&lt;record&gt;&lt;rec-number&gt;98&lt;/rec-number&gt;&lt;foreign-keys&gt;&lt;key app="EN" db-id="eref9pfvov2rdiedsstvpxdme2tz0v2ew02z"&gt;98&lt;/key&gt;&lt;/foreign-keys&gt;&lt;ref-type name="Web Page"&gt;12&lt;/ref-type&gt;&lt;contributors&gt;&lt;/contributors&gt;&lt;titles&gt;&lt;title&gt;&lt;style face="normal" font="Times New Roman" size="100%"&gt;Voyager, The Interstellar Mission:&lt;/style&gt;&lt;/title&gt;&lt;/titles&gt;&lt;dates&gt;&lt;year&gt;2008&lt;/year&gt;&lt;/dates&gt;&lt;urls&gt;&lt;related-urls&gt;&lt;url&gt;http://voyager.jpl.nasa.gov/&lt;/url&gt;&lt;/related-urls&gt;&lt;/urls&gt;&lt;/record&gt;&lt;/Cite&gt;&lt;Cite&gt;&lt;RecNum&gt;99&lt;/RecNum&gt;&lt;record&gt;&lt;rec-number&gt;99&lt;/rec-number&gt;&lt;foreign-keys&gt;&lt;key app="EN" db-id="eref9pfvov2rdiedsstvpxdme2tz0v2ew02z"&gt;99&lt;/key&gt;&lt;/foreign-keys&gt;&lt;ref-type name="Web Page"&gt;12&lt;/ref-type&gt;&lt;contributors&gt;&lt;/contributors&gt;&lt;titles&gt;&lt;title&gt;Voyager I&lt;/title&gt;&lt;/titles&gt;&lt;dates&gt;&lt;/dates&gt;&lt;urls&gt;&lt;related-urls&gt;&lt;url&gt;http://en.wikipedia.org/wiki/Voyager_1&lt;/url&gt;&lt;/related-urls&gt;&lt;/urls&gt;&lt;/record&gt;&lt;/Cite&gt;&lt;Cite&gt;&lt;RecNum&gt;100&lt;/RecNum&gt;&lt;record&gt;&lt;rec-number&gt;100&lt;/rec-number&gt;&lt;foreign-keys&gt;&lt;key app="EN" db-id="eref9pfvov2rdiedsstvpxdme2tz0v2ew02z"&gt;100&lt;/key&gt;&lt;/foreign-keys&gt;&lt;ref-type name="Web Page"&gt;12&lt;/ref-type&gt;&lt;contributors&gt;&lt;/contributors&gt;&lt;titles&gt;&lt;title&gt;&lt;style face="normal" font="Times New Roman" size="100%"&gt;Voyager Program&lt;/style&gt;&lt;/title&gt;&lt;/titles&gt;&lt;dates&gt;&lt;/dates&gt;&lt;urls&gt;&lt;related-urls&gt;&lt;url&gt;&lt;style face="normal" font="Times New Roman" size="100%"&gt;http://en.wikipedia.org/wiki/Voyager_program&lt;/style&gt;&lt;/url&gt;&lt;/related-urls&gt;&lt;/urls&gt;&lt;/record&gt;&lt;/Cite&gt;&lt;/EndNote&gt;</w:instrText>
        </w:r>
        <w:r w:rsidR="0033544C">
          <w:fldChar w:fldCharType="separate"/>
        </w:r>
        <w:r w:rsidR="00EE2633">
          <w:rPr>
            <w:noProof/>
          </w:rPr>
          <w:t>[19-21]</w:t>
        </w:r>
        <w:r w:rsidR="0033544C">
          <w:fldChar w:fldCharType="end"/>
        </w:r>
        <w:r>
          <w:t>.</w:t>
        </w:r>
      </w:ins>
    </w:p>
    <w:p w:rsidR="004962D1" w:rsidRDefault="00EE2633" w:rsidP="00642FBE">
      <w:pPr>
        <w:pStyle w:val="BodyText"/>
        <w:rPr>
          <w:ins w:id="198" w:author="." w:date="2009-05-30T03:16:00Z"/>
        </w:rPr>
      </w:pPr>
      <w:ins w:id="199" w:author="." w:date="2009-05-30T03:16:00Z">
        <w:r>
          <w:t xml:space="preserve">Another </w:t>
        </w:r>
        <w:r w:rsidR="00FB1CAA">
          <w:t>important</w:t>
        </w:r>
        <w:r w:rsidR="00405BE3">
          <w:t xml:space="preserve"> </w:t>
        </w:r>
        <w:r w:rsidR="00902AC5">
          <w:t xml:space="preserve">example of data transfer </w:t>
        </w:r>
        <w:r w:rsidR="00405BE3">
          <w:t xml:space="preserve">technique </w:t>
        </w:r>
        <w:r w:rsidR="00F36E99">
          <w:t xml:space="preserve">is </w:t>
        </w:r>
        <w:r w:rsidR="00405BE3">
          <w:t xml:space="preserve">utilized in wide-area-network (WAN) environments </w:t>
        </w:r>
        <w:r w:rsidR="00F36E99">
          <w:t>and being</w:t>
        </w:r>
        <w:r w:rsidR="00902AC5">
          <w:t xml:space="preserve"> part </w:t>
        </w:r>
        <w:r w:rsidR="00405BE3">
          <w:t>of this</w:t>
        </w:r>
        <w:r w:rsidR="00840CC8">
          <w:t xml:space="preserve"> thesis</w:t>
        </w:r>
        <w:r w:rsidR="00405BE3">
          <w:t xml:space="preserve"> subject a</w:t>
        </w:r>
        <w:r w:rsidR="00902AC5">
          <w:t xml:space="preserve">s </w:t>
        </w:r>
        <w:r w:rsidR="00405BE3">
          <w:t>well.</w:t>
        </w:r>
        <w:r w:rsidR="006649BE">
          <w:t xml:space="preserve"> </w:t>
        </w:r>
        <w:r w:rsidR="00840CC8">
          <w:t>This type of data transfer</w:t>
        </w:r>
        <w:r w:rsidR="00A62CF6">
          <w:t xml:space="preserve"> </w:t>
        </w:r>
        <w:r w:rsidR="00405BE3">
          <w:t>has been</w:t>
        </w:r>
        <w:r w:rsidR="00840CC8">
          <w:t xml:space="preserve"> </w:t>
        </w:r>
        <w:r w:rsidR="00405BE3">
          <w:t>gaining great</w:t>
        </w:r>
        <w:r w:rsidR="00E114AC">
          <w:t xml:space="preserve"> importan</w:t>
        </w:r>
        <w:r w:rsidR="00405BE3">
          <w:t>ce</w:t>
        </w:r>
        <w:r w:rsidR="00E114AC">
          <w:t xml:space="preserve"> because of the dramatic expansion of the Internet </w:t>
        </w:r>
        <w:r w:rsidR="00405BE3">
          <w:t xml:space="preserve">in </w:t>
        </w:r>
        <w:r w:rsidR="00E114AC">
          <w:t>recent</w:t>
        </w:r>
        <w:r w:rsidR="00405BE3">
          <w:t xml:space="preserve"> </w:t>
        </w:r>
        <w:r w:rsidR="00E114AC">
          <w:t>y</w:t>
        </w:r>
        <w:r w:rsidR="00405BE3">
          <w:t>ears</w:t>
        </w:r>
        <w:r w:rsidR="00E114AC">
          <w:t>, availability of low</w:t>
        </w:r>
        <w:r w:rsidR="00155B05">
          <w:t xml:space="preserve">-cost high-performance powerful </w:t>
        </w:r>
        <w:r w:rsidR="00E114AC">
          <w:t xml:space="preserve">computational engines, </w:t>
        </w:r>
        <w:r w:rsidR="0079197F">
          <w:t>production of huge amount of data –either raw or processed</w:t>
        </w:r>
        <w:r w:rsidR="006476BE">
          <w:t>–</w:t>
        </w:r>
        <w:r w:rsidR="0079197F">
          <w:t xml:space="preserve"> by scientific gadgets, </w:t>
        </w:r>
        <w:r w:rsidR="00736CA5">
          <w:t xml:space="preserve">and </w:t>
        </w:r>
        <w:r w:rsidR="0079197F">
          <w:t xml:space="preserve">interconnection of </w:t>
        </w:r>
        <w:r w:rsidR="00736CA5" w:rsidRPr="00736CA5">
          <w:t>geographically distributed computational</w:t>
        </w:r>
        <w:r w:rsidR="00642FBE">
          <w:t xml:space="preserve"> </w:t>
        </w:r>
        <w:r w:rsidR="00736CA5" w:rsidRPr="00736CA5">
          <w:t>resources via very high-performance networks</w:t>
        </w:r>
        <w:r w:rsidR="00EC4321">
          <w:t xml:space="preserve"> </w:t>
        </w:r>
        <w:r w:rsidR="0033544C">
          <w:fldChar w:fldCharType="begin"/>
        </w:r>
        <w:r w:rsidR="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5876AF" w:rsidDel="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33544C">
          <w:fldChar w:fldCharType="separate"/>
        </w:r>
        <w:r w:rsidR="008E1941">
          <w:rPr>
            <w:noProof/>
          </w:rPr>
          <w:t>[22]</w:t>
        </w:r>
        <w:r w:rsidR="0033544C">
          <w:fldChar w:fldCharType="end"/>
        </w:r>
        <w:r w:rsidR="00736CA5">
          <w:t xml:space="preserve">. </w:t>
        </w:r>
        <w:r w:rsidR="0079197F">
          <w:t xml:space="preserve"> These factors have given rise to </w:t>
        </w:r>
        <w:r w:rsidR="00F142F3">
          <w:t>development</w:t>
        </w:r>
        <w:r w:rsidR="0079197F">
          <w:t xml:space="preserve"> of </w:t>
        </w:r>
        <w:r w:rsidR="00F142F3">
          <w:t xml:space="preserve">a </w:t>
        </w:r>
        <w:r w:rsidR="0079197F">
          <w:t xml:space="preserve">new </w:t>
        </w:r>
        <w:r w:rsidR="00F142F3">
          <w:t>set of technologies</w:t>
        </w:r>
        <w:r w:rsidR="0079197F">
          <w:t xml:space="preserve"> termed Computation</w:t>
        </w:r>
        <w:r w:rsidR="00F142F3">
          <w:t>al</w:t>
        </w:r>
        <w:r w:rsidR="0079197F">
          <w:t xml:space="preserve"> Grid</w:t>
        </w:r>
        <w:r w:rsidR="00EC4321">
          <w:t xml:space="preserve"> </w:t>
        </w:r>
        <w:r w:rsidR="0033544C">
          <w:fldChar w:fldCharType="begin"/>
        </w:r>
        <w:r w:rsidR="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5876AF" w:rsidDel="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33544C">
          <w:fldChar w:fldCharType="separate"/>
        </w:r>
        <w:r w:rsidR="008E1941">
          <w:rPr>
            <w:noProof/>
          </w:rPr>
          <w:t>[22]</w:t>
        </w:r>
        <w:r w:rsidR="0033544C">
          <w:fldChar w:fldCharType="end"/>
        </w:r>
        <w:r w:rsidR="00155B05">
          <w:t xml:space="preserve">. </w:t>
        </w:r>
        <w:r w:rsidR="00F142F3">
          <w:t xml:space="preserve">The </w:t>
        </w:r>
        <w:r w:rsidR="00F142F3">
          <w:lastRenderedPageBreak/>
          <w:t xml:space="preserve">appearance of Computational Grid resulted in </w:t>
        </w:r>
        <w:r w:rsidR="00F21067">
          <w:t xml:space="preserve">dramatic increase in state-of-the-art high performance distributed applications. </w:t>
        </w:r>
      </w:ins>
    </w:p>
    <w:p w:rsidR="00DE4497" w:rsidRDefault="004962D1" w:rsidP="00A62130">
      <w:pPr>
        <w:pStyle w:val="BodyText"/>
        <w:rPr>
          <w:ins w:id="200" w:author="." w:date="2009-05-30T03:16:00Z"/>
        </w:rPr>
      </w:pPr>
      <w:ins w:id="201" w:author="." w:date="2009-05-30T03:16:00Z">
        <w:r>
          <w:t>For high volume data transfer in WAN type of computer networks, a lot of work</w:t>
        </w:r>
        <w:r w:rsidR="00F21067">
          <w:t xml:space="preserve"> </w:t>
        </w:r>
        <w:r>
          <w:t xml:space="preserve">and solutions have been proposed. </w:t>
        </w:r>
        <w:r w:rsidR="00990B0F">
          <w:t xml:space="preserve">At </w:t>
        </w:r>
        <w:r w:rsidR="003D6731">
          <w:t>the beginning,</w:t>
        </w:r>
        <w:r w:rsidR="00990B0F">
          <w:t xml:space="preserve"> some of these works had only </w:t>
        </w:r>
        <w:r w:rsidR="003D6731">
          <w:t>concentrated</w:t>
        </w:r>
        <w:r w:rsidR="00990B0F">
          <w:t xml:space="preserve"> on data transmission aspect</w:t>
        </w:r>
        <w:r w:rsidR="00EC4321">
          <w:t xml:space="preserve">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33544C">
          <w:fldChar w:fldCharType="separate"/>
        </w:r>
        <w:r w:rsidR="00222991">
          <w:rPr>
            <w:noProof/>
          </w:rPr>
          <w:t>[8]</w:t>
        </w:r>
        <w:r w:rsidR="0033544C">
          <w:fldChar w:fldCharType="end"/>
        </w:r>
        <w:r w:rsidR="00990B0F">
          <w:t xml:space="preserve">. </w:t>
        </w:r>
        <w:r w:rsidR="00441DF8">
          <w:t>Solutions for data catalog and management drew researchers’ attention l</w:t>
        </w:r>
        <w:r w:rsidR="00990B0F">
          <w:t>ater</w:t>
        </w:r>
        <w:r w:rsidR="00441DF8">
          <w:t xml:space="preserve">. </w:t>
        </w:r>
        <w:r w:rsidR="00DE4497">
          <w:t>However, those systems</w:t>
        </w:r>
        <w:r w:rsidR="003D6731">
          <w:t xml:space="preserve"> the </w:t>
        </w:r>
        <w:r w:rsidR="005F2466">
          <w:t>results</w:t>
        </w:r>
        <w:r w:rsidR="003D6731">
          <w:t xml:space="preserve"> of studies in the area of data catalog and management </w:t>
        </w:r>
        <w:r w:rsidR="00DE4497">
          <w:t>are u</w:t>
        </w:r>
        <w:r w:rsidR="005F2466">
          <w:t>tilized</w:t>
        </w:r>
        <w:r w:rsidR="00DE4497">
          <w:t xml:space="preserve"> for </w:t>
        </w:r>
        <w:r w:rsidR="00332F59">
          <w:t xml:space="preserve">only </w:t>
        </w:r>
        <w:r w:rsidR="00DE4497">
          <w:t xml:space="preserve">the data location discovery and they may not be functioning as collaboration framework. </w:t>
        </w:r>
      </w:ins>
    </w:p>
    <w:p w:rsidR="00A62130" w:rsidRDefault="004E63A8" w:rsidP="00A62130">
      <w:pPr>
        <w:pStyle w:val="BodyText"/>
        <w:rPr>
          <w:ins w:id="202" w:author="." w:date="2009-05-30T03:16:00Z"/>
        </w:rPr>
      </w:pPr>
      <w:ins w:id="203" w:author="." w:date="2009-05-30T03:16:00Z">
        <w:r>
          <w:t xml:space="preserve">Although some of </w:t>
        </w:r>
        <w:r w:rsidR="007A6784">
          <w:t xml:space="preserve">these existing data transfer techniques may be considered </w:t>
        </w:r>
        <w:r>
          <w:t xml:space="preserve">successful, </w:t>
        </w:r>
        <w:r w:rsidR="00130DA5">
          <w:t xml:space="preserve">most of </w:t>
        </w:r>
        <w:r w:rsidR="007A6784">
          <w:t>the</w:t>
        </w:r>
        <w:r w:rsidR="00986A45">
          <w:t xml:space="preserve">ir </w:t>
        </w:r>
        <w:r w:rsidR="00130DA5">
          <w:t>systems</w:t>
        </w:r>
        <w:r w:rsidR="00986A45">
          <w:t xml:space="preserve"> and </w:t>
        </w:r>
        <w:r w:rsidR="00130DA5">
          <w:t xml:space="preserve">unpublished </w:t>
        </w:r>
        <w:r w:rsidR="00986A45">
          <w:t>protocols are</w:t>
        </w:r>
        <w:r w:rsidR="00441DF8">
          <w:t xml:space="preserve"> </w:t>
        </w:r>
        <w:r w:rsidR="00D2191B">
          <w:t>incompatible</w:t>
        </w:r>
        <w:r w:rsidR="00986A45">
          <w:t xml:space="preserve"> with </w:t>
        </w:r>
        <w:r w:rsidR="00130DA5">
          <w:t xml:space="preserve">each </w:t>
        </w:r>
        <w:r w:rsidR="00986A45">
          <w:t>other and</w:t>
        </w:r>
        <w:r w:rsidR="00D2191B">
          <w:t xml:space="preserve"> </w:t>
        </w:r>
        <w:r w:rsidR="00986A45">
          <w:t xml:space="preserve">they are </w:t>
        </w:r>
        <w:r w:rsidR="00D2191B">
          <w:t>dispersed</w:t>
        </w:r>
        <w:r w:rsidR="00441DF8">
          <w:t xml:space="preserve"> </w:t>
        </w:r>
        <w:r w:rsidR="00E872A8">
          <w:t xml:space="preserve">solutions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33544C">
          <w:fldChar w:fldCharType="separate"/>
        </w:r>
        <w:r w:rsidR="00222991">
          <w:rPr>
            <w:noProof/>
          </w:rPr>
          <w:t>[8]</w:t>
        </w:r>
        <w:r w:rsidR="0033544C">
          <w:fldChar w:fldCharType="end"/>
        </w:r>
        <w:r w:rsidR="007A6784">
          <w:t>.</w:t>
        </w:r>
        <w:r w:rsidR="00441DF8">
          <w:t xml:space="preserve"> </w:t>
        </w:r>
        <w:r w:rsidR="007A6784">
          <w:t xml:space="preserve">Moreover, </w:t>
        </w:r>
        <w:r w:rsidR="00DE4497">
          <w:t xml:space="preserve">they focus on the problems of aggressive high performance data transfer rate and do not take into consideration of collaboration and optimum use of resources seriously. In addition, </w:t>
        </w:r>
        <w:r w:rsidR="00441DF8">
          <w:t xml:space="preserve">they </w:t>
        </w:r>
        <w:r w:rsidR="00A62130">
          <w:t>failed to h</w:t>
        </w:r>
        <w:r w:rsidR="00441DF8">
          <w:t xml:space="preserve">arness </w:t>
        </w:r>
        <w:r w:rsidR="00A62130">
          <w:t xml:space="preserve">fully </w:t>
        </w:r>
        <w:r w:rsidR="00441DF8">
          <w:t>newly emerged technology such as peer-to-peer network</w:t>
        </w:r>
        <w:r w:rsidR="00DE4497">
          <w:t>.</w:t>
        </w:r>
        <w:r w:rsidR="00A62130">
          <w:t xml:space="preserve"> As a result, there is still a need for new solutions to address above requirements.</w:t>
        </w:r>
        <w:r w:rsidR="00DE501F">
          <w:t xml:space="preserve"> </w:t>
        </w:r>
      </w:ins>
    </w:p>
    <w:p w:rsidR="00DE501F" w:rsidRPr="008C1153" w:rsidRDefault="00DE501F" w:rsidP="00DE501F">
      <w:pPr>
        <w:pStyle w:val="BodyText"/>
        <w:rPr>
          <w:ins w:id="204" w:author="." w:date="2009-05-30T03:16:00Z"/>
          <w:color w:val="FF0000"/>
        </w:rPr>
      </w:pPr>
      <w:ins w:id="205" w:author="." w:date="2009-05-30T03:16:00Z">
        <w:r>
          <w:t xml:space="preserve">The objective of this thesis is to leverage data transferring mechanism in distributed systems for achieving fast and economical data transmission by exploiting </w:t>
        </w:r>
        <w:r w:rsidR="00E646FA">
          <w:t>peer-to-peer protocol -</w:t>
        </w:r>
        <w:r w:rsidR="00A22666">
          <w:t>BitTorrent</w:t>
        </w:r>
        <w:r>
          <w:t xml:space="preserve"> algorithm</w:t>
        </w:r>
        <w:r w:rsidR="00E646FA">
          <w:t>-</w:t>
        </w:r>
        <w:r>
          <w:t xml:space="preserve"> and providing collaboration framework. In this chapter, we present an overview of the various strategies relevant to our work. </w:t>
        </w:r>
      </w:ins>
    </w:p>
    <w:p w:rsidR="00CA061D" w:rsidRDefault="004658B7" w:rsidP="00286226">
      <w:pPr>
        <w:pStyle w:val="Heading2"/>
        <w:rPr>
          <w:ins w:id="206" w:author="." w:date="2009-05-30T03:16:00Z"/>
        </w:rPr>
      </w:pPr>
      <w:bookmarkStart w:id="207" w:name="_Toc228272573"/>
      <w:ins w:id="208" w:author="." w:date="2009-05-30T03:16:00Z">
        <w:r>
          <w:t>Overview</w:t>
        </w:r>
        <w:bookmarkEnd w:id="207"/>
      </w:ins>
    </w:p>
    <w:p w:rsidR="009A69A2" w:rsidRPr="008C1153" w:rsidRDefault="00D20324" w:rsidP="003C7F19">
      <w:pPr>
        <w:pStyle w:val="BodyText"/>
        <w:rPr>
          <w:ins w:id="209" w:author="." w:date="2009-05-30T03:16:00Z"/>
          <w:color w:val="FF0000"/>
        </w:rPr>
      </w:pPr>
      <w:ins w:id="210" w:author="." w:date="2009-05-30T03:16:00Z">
        <w:r>
          <w:t xml:space="preserve">Data-intensive applications have gained widespread attentions and become more prevalent with the infrastructure provided by computational grid, and in consequence there is a growing need for the efficient management and transfer of </w:t>
        </w:r>
        <w:r>
          <w:lastRenderedPageBreak/>
          <w:t>information, in terabyte-scale</w:t>
        </w:r>
        <w:r w:rsidR="00D86DF9">
          <w:t xml:space="preserve"> or even petabyte-scale</w:t>
        </w:r>
        <w:r>
          <w:t xml:space="preserve">, </w:t>
        </w:r>
        <w:r w:rsidR="00E646FA">
          <w:t>i</w:t>
        </w:r>
        <w:r>
          <w:t xml:space="preserve">n wide-area computing environments </w:t>
        </w:r>
        <w:r w:rsidR="0033544C">
          <w:fldChar w:fldCharType="begin"/>
        </w:r>
        <w:r w:rsidR="00CF1EDE">
          <w:instrText xml:space="preserve"> ADDIN EN.CITE &lt;EndNote&gt;&lt;Cite&gt;&lt;Author&gt;Allcock&lt;/Author&gt;&lt;Year&gt;2002&lt;/Year&gt;&lt;RecNum&gt;80&lt;/RecNum&gt;&lt;record&gt;&lt;rec-number&gt;80&lt;/rec-number&gt;&lt;foreign-keys&gt;&lt;key app="EN" db-id="eref9pfvov2rdiedsstvpxdme2tz0v2ew02z"&gt;80&lt;/key&gt;&lt;/foreign-keys&gt;&lt;ref-type name="Journal Article"&gt;17&lt;/ref-type&gt;&lt;contributors&gt;&lt;authors&gt;&lt;author&gt;Allcock, B.&lt;/author&gt;&lt;author&gt;Bester, J.&lt;/author&gt;&lt;author&gt;Bresnahan, J.&lt;/author&gt;&lt;author&gt;Chervenak, A. L.&lt;/author&gt;&lt;author&gt;Foster, I.&lt;/author&gt;&lt;author&gt;Kesselman, C.&lt;/author&gt;&lt;author&gt;Meder, S.&lt;/author&gt;&lt;author&gt;Nefedova, V.&lt;/author&gt;&lt;author&gt;Quesnel, D.&lt;/author&gt;&lt;author&gt;Tuecke, S.&lt;/author&gt;&lt;/authors&gt;&lt;/contributors&gt;&lt;titles&gt;&lt;title&gt;Data Management and Transfer in High Performance Computational Grid Environments&lt;/title&gt;&lt;secondary-title&gt;Parallel Computing&lt;/secondary-title&gt;&lt;/titles&gt;&lt;periodical&gt;&lt;full-title&gt;Parallel Computing&lt;/full-title&gt;&lt;/periodical&gt;&lt;pages&gt;749-771&lt;/pages&gt;&lt;volume&gt;28&lt;/volume&gt;&lt;number&gt;5&lt;/number&gt;&lt;dates&gt;&lt;year&gt;2002&lt;/year&gt;&lt;pub-dates&gt;&lt;date&gt;May&lt;/date&gt;&lt;/pub-dates&gt;&lt;/dates&gt;&lt;label&gt;Data Management&lt;/label&gt;&lt;urls&gt;&lt;/urls&gt;&lt;/record&gt;&lt;/Cite&gt;&lt;/EndNote&gt;</w:instrText>
        </w:r>
        <w:r w:rsidR="005876AF" w:rsidDel="00CF1EDE">
          <w:instrText xml:space="preserve"> ADDIN EN.CITE &lt;EndNote&gt;&lt;Cite&gt;&lt;Author&gt;Allcock&lt;/Author&gt;&lt;Year&gt;2002&lt;/Year&gt;&lt;RecNum&gt;80&lt;/RecNum&gt;&lt;record&gt;&lt;rec-number&gt;80&lt;/rec-number&gt;&lt;foreign-keys&gt;&lt;key app="EN" db-id="eref9pfvov2rdiedsstvpxdme2tz0v2ew02z"&gt;80&lt;/key&gt;&lt;/foreign-keys&gt;&lt;ref-type name="Journal Article"&gt;17&lt;/ref-type&gt;&lt;contributors&gt;&lt;authors&gt;&lt;author&gt;Allcock, B.&lt;/author&gt;&lt;author&gt;Bester, J.&lt;/author&gt;&lt;author&gt;Bresnahan, J.&lt;/author&gt;&lt;author&gt;Chervenak, A. L.&lt;/author&gt;&lt;author&gt;Foster, I.&lt;/author&gt;&lt;author&gt;Kesselman, C.&lt;/author&gt;&lt;author&gt;Meder, S.&lt;/author&gt;&lt;author&gt;Nefedova, V.&lt;/author&gt;&lt;author&gt;Quesnel, D.&lt;/author&gt;&lt;author&gt;Tuecke, S.&lt;/author&gt;&lt;/authors&gt;&lt;/contributors&gt;&lt;titles&gt;&lt;title&gt;Data Management and Transfer in High Performance Computational Grid Environments&lt;/title&gt;&lt;secondary-title&gt;Parallel Computing&lt;/secondary-title&gt;&lt;/titles&gt;&lt;periodical&gt;&lt;full-title&gt;Parallel Computing&lt;/full-title&gt;&lt;/periodical&gt;&lt;pages&gt;749-771&lt;/pages&gt;&lt;volume&gt;28&lt;/volume&gt;&lt;number&gt;5&lt;/number&gt;&lt;dates&gt;&lt;year&gt;2002&lt;/year&gt;&lt;pub-dates&gt;&lt;date&gt;May&lt;/date&gt;&lt;/pub-dates&gt;&lt;/dates&gt;&lt;label&gt;Data Management&lt;/label&gt;&lt;urls&gt;&lt;/urls&gt;&lt;/record&gt;&lt;/Cite&gt;&lt;/EndNote&gt;</w:instrText>
        </w:r>
        <w:r w:rsidR="0033544C">
          <w:fldChar w:fldCharType="separate"/>
        </w:r>
        <w:r w:rsidR="008E1941">
          <w:rPr>
            <w:noProof/>
          </w:rPr>
          <w:t>[23]</w:t>
        </w:r>
        <w:r w:rsidR="0033544C">
          <w:fldChar w:fldCharType="end"/>
        </w:r>
        <w:r>
          <w:t xml:space="preserve">. </w:t>
        </w:r>
      </w:ins>
    </w:p>
    <w:p w:rsidR="0010383A" w:rsidRDefault="00BF759C" w:rsidP="002B2998">
      <w:pPr>
        <w:pStyle w:val="BodyText"/>
        <w:rPr>
          <w:ins w:id="211" w:author="." w:date="2009-05-30T03:16:00Z"/>
        </w:rPr>
      </w:pPr>
      <w:ins w:id="212" w:author="." w:date="2009-05-30T03:16:00Z">
        <w:r>
          <w:t>There are many aspects that can be used to categorize d</w:t>
        </w:r>
        <w:r w:rsidR="0010383A">
          <w:t>ata transfer techniques</w:t>
        </w:r>
        <w:r>
          <w:t xml:space="preserve">; the place where they operate, </w:t>
        </w:r>
        <w:r w:rsidR="004F37F8">
          <w:t xml:space="preserve">the </w:t>
        </w:r>
        <w:r>
          <w:t>characteristic</w:t>
        </w:r>
        <w:r w:rsidR="004F37F8">
          <w:t>s</w:t>
        </w:r>
        <w:r>
          <w:t xml:space="preserve"> of their communication </w:t>
        </w:r>
        <w:r w:rsidR="004F37F8">
          <w:t xml:space="preserve">over an IP structure </w:t>
        </w:r>
        <w:r>
          <w:t xml:space="preserve">(e.g., </w:t>
        </w:r>
        <w:r w:rsidR="004F37F8">
          <w:t xml:space="preserve">point-to-point, multicast, peercasting), </w:t>
        </w:r>
        <w:r w:rsidR="00BF18C4">
          <w:t xml:space="preserve">their design architecture (e.g., client/server, peer-to-peer), </w:t>
        </w:r>
        <w:r w:rsidR="004F37F8">
          <w:t xml:space="preserve">and the characteristics of data that they used for </w:t>
        </w:r>
        <w:r>
          <w:t>to name a few.</w:t>
        </w:r>
        <w:r w:rsidR="0010383A">
          <w:t xml:space="preserve"> </w:t>
        </w:r>
        <w:r w:rsidR="004F37F8">
          <w:t xml:space="preserve">Since the operating place is the relatively broader and the most accepted perspective, we, </w:t>
        </w:r>
        <w:r w:rsidR="006D3816">
          <w:t>as well</w:t>
        </w:r>
        <w:r w:rsidR="004F37F8">
          <w:t xml:space="preserve">, categorized them with respect to their operating places. </w:t>
        </w:r>
      </w:ins>
    </w:p>
    <w:p w:rsidR="007E5860" w:rsidRDefault="004F37F8" w:rsidP="002B2998">
      <w:pPr>
        <w:pStyle w:val="BodyText"/>
        <w:rPr>
          <w:ins w:id="213" w:author="." w:date="2009-05-30T03:16:00Z"/>
        </w:rPr>
      </w:pPr>
      <w:ins w:id="214" w:author="." w:date="2009-05-30T03:16:00Z">
        <w:r>
          <w:t>D</w:t>
        </w:r>
        <w:r w:rsidR="00DE0881">
          <w:t xml:space="preserve">ata transferring techniques can be </w:t>
        </w:r>
        <w:r w:rsidR="002E0562">
          <w:t xml:space="preserve">deployed </w:t>
        </w:r>
        <w:r w:rsidR="00B97C4C">
          <w:t xml:space="preserve">at </w:t>
        </w:r>
        <w:r w:rsidR="00E646FA">
          <w:t xml:space="preserve">network-level, </w:t>
        </w:r>
        <w:r w:rsidR="00DF414C">
          <w:t>system</w:t>
        </w:r>
        <w:r w:rsidR="00E646FA">
          <w:t>-level, or application</w:t>
        </w:r>
        <w:r w:rsidR="00713E94">
          <w:t>-</w:t>
        </w:r>
        <w:r w:rsidR="00E646FA">
          <w:t>level</w:t>
        </w:r>
        <w:r w:rsidR="007457AC">
          <w:t>.</w:t>
        </w:r>
        <w:r w:rsidR="00BB16BB">
          <w:t xml:space="preserve"> </w:t>
        </w:r>
        <w:r w:rsidR="00B97C4C">
          <w:t xml:space="preserve">The data movement </w:t>
        </w:r>
        <w:r w:rsidR="00663055">
          <w:t>technologies</w:t>
        </w:r>
        <w:r w:rsidR="00B97C4C">
          <w:t xml:space="preserve"> </w:t>
        </w:r>
        <w:r w:rsidR="00BB16BB">
          <w:t xml:space="preserve">at </w:t>
        </w:r>
        <w:r w:rsidR="00713E94">
          <w:t>network-level,</w:t>
        </w:r>
        <w:r w:rsidR="00713E94" w:rsidRPr="00713E94">
          <w:t xml:space="preserve"> </w:t>
        </w:r>
        <w:r w:rsidR="00713E94">
          <w:t xml:space="preserve">as the name implies, </w:t>
        </w:r>
        <w:r w:rsidR="00663055">
          <w:t>are</w:t>
        </w:r>
        <w:r w:rsidR="00713E94">
          <w:t xml:space="preserve"> </w:t>
        </w:r>
        <w:r w:rsidR="002359AA">
          <w:t>network-based</w:t>
        </w:r>
        <w:r w:rsidR="00BB16BB">
          <w:t xml:space="preserve"> solutions</w:t>
        </w:r>
        <w:r w:rsidR="00713E94">
          <w:t xml:space="preserve"> and they are categorized into</w:t>
        </w:r>
        <w:r w:rsidR="00BB16BB">
          <w:t xml:space="preserve"> </w:t>
        </w:r>
        <w:r w:rsidR="002359AA">
          <w:t xml:space="preserve">NAS </w:t>
        </w:r>
        <w:r w:rsidR="00BB16BB">
          <w:t xml:space="preserve">and </w:t>
        </w:r>
        <w:r w:rsidR="002359AA">
          <w:t>SAN</w:t>
        </w:r>
        <w:r w:rsidR="00026F5E">
          <w:t xml:space="preserve"> </w:t>
        </w:r>
        <w:r w:rsidR="0033544C">
          <w:fldChar w:fldCharType="begin"/>
        </w:r>
        <w:r w:rsidR="00CF1EDE">
          <w:instrText xml:space="preserve"> ADDIN EN.CITE &lt;EndNote&gt;&lt;Cite&gt;&lt;Author&gt;Gibson&lt;/Author&gt;&lt;Year&gt;2000&lt;/Year&gt;&lt;RecNum&gt;103&lt;/RecNum&gt;&lt;record&gt;&lt;rec-number&gt;103&lt;/rec-number&gt;&lt;foreign-keys&gt;&lt;key app="EN" db-id="eref9pfvov2rdiedsstvpxdme2tz0v2ew02z"&gt;103&lt;/key&gt;&lt;/foreign-keys&gt;&lt;ref-type name="Journal Article"&gt;17&lt;/ref-type&gt;&lt;contributors&gt;&lt;authors&gt;&lt;author&gt;Gibson, GA&lt;/author&gt;&lt;author&gt;Van Meter, R&lt;/author&gt;&lt;/authors&gt;&lt;/contributors&gt;&lt;titles&gt;&lt;title&gt;Network Attached Storage Architecture&lt;/title&gt;&lt;secondary-title&gt;Communications of the ACM&lt;/secondary-title&gt;&lt;/titles&gt;&lt;periodical&gt;&lt;full-title&gt;Communications of the ACM&lt;/full-title&gt;&lt;/periodical&gt;&lt;pages&gt;37-45&lt;/pages&gt;&lt;volume&gt;43&lt;/volume&gt;&lt;number&gt;11&lt;/number&gt;&lt;dates&gt;&lt;year&gt;2000&lt;/year&gt;&lt;/dates&gt;&lt;urls&gt;&lt;/urls&gt;&lt;/record&gt;&lt;/Cite&gt;&lt;/EndNote&gt;</w:instrText>
        </w:r>
        <w:r w:rsidR="005876AF" w:rsidDel="00CF1EDE">
          <w:instrText xml:space="preserve"> ADDIN EN.CITE &lt;EndNote&gt;&lt;Cite&gt;&lt;Author&gt;Gibson&lt;/Author&gt;&lt;Year&gt;2000&lt;/Year&gt;&lt;RecNum&gt;103&lt;/RecNum&gt;&lt;record&gt;&lt;rec-number&gt;103&lt;/rec-number&gt;&lt;foreign-keys&gt;&lt;key app="EN" db-id="eref9pfvov2rdiedsstvpxdme2tz0v2ew02z"&gt;103&lt;/key&gt;&lt;/foreign-keys&gt;&lt;ref-type name="Journal Article"&gt;17&lt;/ref-type&gt;&lt;contributors&gt;&lt;authors&gt;&lt;author&gt;Gibson, GA&lt;/author&gt;&lt;author&gt;Van Meter, R&lt;/author&gt;&lt;/authors&gt;&lt;/contributors&gt;&lt;titles&gt;&lt;title&gt;Network Attached Storage Architecture&lt;/title&gt;&lt;secondary-title&gt;Communications of the ACM&lt;/secondary-title&gt;&lt;/titles&gt;&lt;periodical&gt;&lt;full-title&gt;Communications of the ACM&lt;/full-title&gt;&lt;/periodical&gt;&lt;pages&gt;37-45&lt;/pages&gt;&lt;volume&gt;43&lt;/volume&gt;&lt;number&gt;11&lt;/number&gt;&lt;dates&gt;&lt;year&gt;2000&lt;/year&gt;&lt;/dates&gt;&lt;urls&gt;&lt;/urls&gt;&lt;/record&gt;&lt;/Cite&gt;&lt;/EndNote&gt;</w:instrText>
        </w:r>
        <w:r w:rsidR="0033544C">
          <w:fldChar w:fldCharType="separate"/>
        </w:r>
        <w:r w:rsidR="008E1941">
          <w:rPr>
            <w:noProof/>
          </w:rPr>
          <w:t>[24]</w:t>
        </w:r>
        <w:r w:rsidR="0033544C">
          <w:fldChar w:fldCharType="end"/>
        </w:r>
        <w:r w:rsidR="002359AA">
          <w:t>.</w:t>
        </w:r>
        <w:r w:rsidR="00B97C4C">
          <w:t xml:space="preserve"> </w:t>
        </w:r>
        <w:r w:rsidR="004D15A9">
          <w:t>There are certain similarities between s</w:t>
        </w:r>
        <w:r w:rsidR="00DF414C">
          <w:t xml:space="preserve">ystem-level and application-level </w:t>
        </w:r>
        <w:r w:rsidR="00B97C4C">
          <w:t>data transfer techniques</w:t>
        </w:r>
        <w:r w:rsidR="00DF414C">
          <w:t xml:space="preserve">; both of them involve endeavors </w:t>
        </w:r>
        <w:r w:rsidR="00BC07C7">
          <w:t xml:space="preserve">in order to overcome the limitations of </w:t>
        </w:r>
        <w:r w:rsidR="00E401D0">
          <w:t>Transmission Control Protocol (</w:t>
        </w:r>
        <w:r w:rsidR="00BC07C7">
          <w:t>TCP</w:t>
        </w:r>
        <w:r w:rsidR="00E401D0">
          <w:t>)</w:t>
        </w:r>
        <w:r w:rsidR="00511E72">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BC07C7">
          <w:t xml:space="preserve">. </w:t>
        </w:r>
        <w:r w:rsidR="007E5860">
          <w:t xml:space="preserve">However, they </w:t>
        </w:r>
        <w:r w:rsidR="00E8011B">
          <w:t xml:space="preserve">adopt </w:t>
        </w:r>
        <w:r w:rsidR="007E5860">
          <w:t>differ</w:t>
        </w:r>
        <w:r w:rsidR="00E8011B">
          <w:t xml:space="preserve">ent </w:t>
        </w:r>
        <w:r w:rsidR="007E5860">
          <w:t>approach</w:t>
        </w:r>
        <w:r w:rsidR="00E8011B">
          <w:t xml:space="preserve">es to </w:t>
        </w:r>
        <w:r w:rsidR="00054FF2">
          <w:t>cope with the limitations of TCP</w:t>
        </w:r>
        <w:r w:rsidR="007E5860">
          <w:t>. The system-level solutions usually include</w:t>
        </w:r>
        <w:r w:rsidR="00BC07C7">
          <w:t xml:space="preserve"> </w:t>
        </w:r>
        <w:r w:rsidR="007E5860">
          <w:t>m</w:t>
        </w:r>
        <w:r w:rsidR="00BC07C7">
          <w:t>odification</w:t>
        </w:r>
        <w:r w:rsidR="007E5860">
          <w:t>s</w:t>
        </w:r>
        <w:r w:rsidR="00BC07C7">
          <w:t xml:space="preserve"> to </w:t>
        </w:r>
        <w:r w:rsidR="007E5860">
          <w:t xml:space="preserve">the operating systems of the machine, of the network apparatus, </w:t>
        </w:r>
        <w:r w:rsidR="00BC07C7">
          <w:t xml:space="preserve">or </w:t>
        </w:r>
        <w:r w:rsidR="007E5860">
          <w:t>of both</w:t>
        </w:r>
        <w:r w:rsidR="00511E72">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7E5860">
          <w:t xml:space="preserve">. These techniques sometimes require development of new versions of TCP such as </w:t>
        </w:r>
        <w:r w:rsidR="002B2998">
          <w:t>Selective Acknowledgment TCP</w:t>
        </w:r>
        <w:r w:rsidR="00511E72">
          <w:t xml:space="preserve"> </w:t>
        </w:r>
        <w:r w:rsidR="0033544C">
          <w:fldChar w:fldCharType="begin"/>
        </w:r>
        <w:r w:rsidR="00CF1EDE">
          <w:instrText xml:space="preserve"> ADDIN EN.CITE &lt;EndNote&gt;&lt;Cite&gt;&lt;Author&gt;Mathis&lt;/Author&gt;&lt;Year&gt;1996&lt;/Year&gt;&lt;RecNum&gt;106&lt;/RecNum&gt;&lt;record&gt;&lt;rec-number&gt;106&lt;/rec-number&gt;&lt;foreign-keys&gt;&lt;key app="EN" db-id="eref9pfvov2rdiedsstvpxdme2tz0v2ew02z"&gt;106&lt;/key&gt;&lt;/foreign-keys&gt;&lt;ref-type name="Journal Article"&gt;17&lt;/ref-type&gt;&lt;contributors&gt;&lt;authors&gt;&lt;author&gt;Mathis, M&lt;/author&gt;&lt;author&gt;Mahdavi, J&lt;/author&gt;&lt;author&gt;Floyd, S&lt;/author&gt;&lt;author&gt;Romanow, A&lt;/author&gt;&lt;/authors&gt;&lt;/contributors&gt;&lt;titles&gt;&lt;title&gt;RFC2018: TCP Selective Acknowledgement Options&lt;/title&gt;&lt;secondary-title&gt;RFC Editor United States&lt;/secondary-title&gt;&lt;/titles&gt;&lt;periodical&gt;&lt;full-title&gt;RFC Editor United States&lt;/full-title&gt;&lt;/periodical&gt;&lt;dates&gt;&lt;year&gt;1996&lt;/year&gt;&lt;/dates&gt;&lt;urls&gt;&lt;/urls&gt;&lt;/record&gt;&lt;/Cite&gt;&lt;/EndNote&gt;</w:instrText>
        </w:r>
        <w:r w:rsidR="005876AF" w:rsidDel="00CF1EDE">
          <w:instrText xml:space="preserve"> ADDIN EN.CITE &lt;EndNote&gt;&lt;Cite&gt;&lt;Author&gt;Mathis&lt;/Author&gt;&lt;Year&gt;1996&lt;/Year&gt;&lt;RecNum&gt;106&lt;/RecNum&gt;&lt;record&gt;&lt;rec-number&gt;106&lt;/rec-number&gt;&lt;foreign-keys&gt;&lt;key app="EN" db-id="eref9pfvov2rdiedsstvpxdme2tz0v2ew02z"&gt;106&lt;/key&gt;&lt;/foreign-keys&gt;&lt;ref-type name="Journal Article"&gt;17&lt;/ref-type&gt;&lt;contributors&gt;&lt;authors&gt;&lt;author&gt;Mathis, M&lt;/author&gt;&lt;author&gt;Mahdavi, J&lt;/author&gt;&lt;author&gt;Floyd, S&lt;/author&gt;&lt;author&gt;Romanow, A&lt;/author&gt;&lt;/authors&gt;&lt;/contributors&gt;&lt;titles&gt;&lt;title&gt;RFC2018: TCP Selective Acknowledgement Options&lt;/title&gt;&lt;secondary-title&gt;RFC Editor United States&lt;/secondary-title&gt;&lt;/titles&gt;&lt;periodical&gt;&lt;full-title&gt;RFC Editor United States&lt;/full-title&gt;&lt;/periodical&gt;&lt;dates&gt;&lt;year&gt;1996&lt;/year&gt;&lt;/dates&gt;&lt;urls&gt;&lt;/urls&gt;&lt;/record&gt;&lt;/Cite&gt;&lt;/EndNote&gt;</w:instrText>
        </w:r>
        <w:r w:rsidR="0033544C">
          <w:fldChar w:fldCharType="separate"/>
        </w:r>
        <w:r w:rsidR="008E1941">
          <w:rPr>
            <w:noProof/>
          </w:rPr>
          <w:t>[26]</w:t>
        </w:r>
        <w:r w:rsidR="0033544C">
          <w:fldChar w:fldCharType="end"/>
        </w:r>
        <w:r w:rsidR="002B2998">
          <w:t xml:space="preserve">, High Speed TCP </w:t>
        </w:r>
        <w:r w:rsidR="0033544C">
          <w:fldChar w:fldCharType="begin"/>
        </w:r>
        <w:r w:rsidR="00CF1EDE">
          <w:instrText xml:space="preserve"> ADDIN EN.CITE &lt;EndNote&gt;&lt;Cite&gt;&lt;Author&gt;Floyd&lt;/Author&gt;&lt;Year&gt;2003&lt;/Year&gt;&lt;RecNum&gt;107&lt;/RecNum&gt;&lt;record&gt;&lt;rec-number&gt;107&lt;/rec-number&gt;&lt;foreign-keys&gt;&lt;key app="EN" db-id="eref9pfvov2rdiedsstvpxdme2tz0v2ew02z"&gt;107&lt;/key&gt;&lt;/foreign-keys&gt;&lt;ref-type name="Journal Article"&gt;17&lt;/ref-type&gt;&lt;contributors&gt;&lt;authors&gt;&lt;author&gt;Floyd, Sally&lt;/author&gt;&lt;/authors&gt;&lt;/contributors&gt;&lt;titles&gt;&lt;title&gt;RFC3649: HighSpeed TCP for Large Congestion Windows&lt;/title&gt;&lt;secondary-title&gt;Internet RFCs&lt;/secondary-title&gt;&lt;/titles&gt;&lt;periodical&gt;&lt;full-title&gt;Internet RFCs&lt;/full-title&gt;&lt;/periodical&gt;&lt;dates&gt;&lt;year&gt;2003&lt;/year&gt;&lt;/dates&gt;&lt;urls&gt;&lt;/urls&gt;&lt;/record&gt;&lt;/Cite&gt;&lt;/EndNote&gt;</w:instrText>
        </w:r>
        <w:r w:rsidR="005876AF" w:rsidDel="00CF1EDE">
          <w:instrText xml:space="preserve"> ADDIN EN.CITE &lt;EndNote&gt;&lt;Cite&gt;&lt;Author&gt;Floyd&lt;/Author&gt;&lt;Year&gt;2003&lt;/Year&gt;&lt;RecNum&gt;107&lt;/RecNum&gt;&lt;record&gt;&lt;rec-number&gt;107&lt;/rec-number&gt;&lt;foreign-keys&gt;&lt;key app="EN" db-id="eref9pfvov2rdiedsstvpxdme2tz0v2ew02z"&gt;107&lt;/key&gt;&lt;/foreign-keys&gt;&lt;ref-type name="Journal Article"&gt;17&lt;/ref-type&gt;&lt;contributors&gt;&lt;authors&gt;&lt;author&gt;Floyd, Sally&lt;/author&gt;&lt;/authors&gt;&lt;/contributors&gt;&lt;titles&gt;&lt;title&gt;RFC3649: HighSpeed TCP for Large Congestion Windows&lt;/title&gt;&lt;secondary-title&gt;Internet RFCs&lt;/secondary-title&gt;&lt;/titles&gt;&lt;periodical&gt;&lt;full-title&gt;Internet RFCs&lt;/full-title&gt;&lt;/periodical&gt;&lt;dates&gt;&lt;year&gt;2003&lt;/year&gt;&lt;/dates&gt;&lt;urls&gt;&lt;/urls&gt;&lt;/record&gt;&lt;/Cite&gt;&lt;/EndNote&gt;</w:instrText>
        </w:r>
        <w:r w:rsidR="0033544C">
          <w:fldChar w:fldCharType="separate"/>
        </w:r>
        <w:r w:rsidR="008E1941">
          <w:rPr>
            <w:noProof/>
          </w:rPr>
          <w:t>[27]</w:t>
        </w:r>
        <w:r w:rsidR="0033544C">
          <w:fldChar w:fldCharType="end"/>
        </w:r>
        <w:r w:rsidR="002B2998">
          <w:t>, and Scalable TCP</w:t>
        </w:r>
        <w:r w:rsidR="00511E72">
          <w:t xml:space="preserve"> </w:t>
        </w:r>
        <w:r w:rsidR="0033544C">
          <w:fldChar w:fldCharType="begin"/>
        </w:r>
        <w:r w:rsidR="00CF1EDE">
          <w:instrText xml:space="preserve"> ADDIN EN.CITE &lt;EndNote&gt;&lt;Cite&gt;&lt;Author&gt;Kelly&lt;/Author&gt;&lt;Year&gt;2003&lt;/Year&gt;&lt;RecNum&gt;104&lt;/RecNum&gt;&lt;record&gt;&lt;rec-number&gt;104&lt;/rec-number&gt;&lt;foreign-keys&gt;&lt;key app="EN" db-id="eref9pfvov2rdiedsstvpxdme2tz0v2ew02z"&gt;104&lt;/key&gt;&lt;/foreign-keys&gt;&lt;ref-type name="Conference Proceedings"&gt;10&lt;/ref-type&gt;&lt;contributors&gt;&lt;authors&gt;&lt;author&gt;&lt;style face="normal" font="Times New Roman" size="100%"&gt;Kelly, Tom&lt;/style&gt;&lt;/author&gt;&lt;/authors&gt;&lt;/contributors&gt;&lt;titles&gt;&lt;title&gt;&lt;style face="normal" font="Times New Roman" size="100%"&gt;Scalable TCP: Improving Performance in High Speed Wide Area Networks&lt;/style&gt;&lt;/title&gt;&lt;secondary-title&gt;&lt;style face="italic" font="Times New Roman" size="100%"&gt;of First International Workshop on Protocols for Fast Long-Distance Networks&lt;/style&gt;&lt;/secondary-title&gt;&lt;/titles&gt;&lt;dates&gt;&lt;year&gt;&lt;style face="normal" font="Times New Roman" size="100%"&gt;2003&lt;/style&gt;&lt;/year&gt;&lt;pub-dates&gt;&lt;date&gt;&lt;style face="normal" font="Times New Roman" size="100%"&gt;February 2003&lt;/style&gt;&lt;/date&gt;&lt;/pub-dates&gt;&lt;/dates&gt;&lt;pub-location&gt;&lt;style face="normal" font="Times New Roman" size="100%"&gt;CERN, Geneva, Switzerland&lt;/style&gt;&lt;/pub-location&gt;&lt;urls&gt;&lt;/urls&gt;&lt;/record&gt;&lt;/Cite&gt;&lt;/EndNote&gt;</w:instrText>
        </w:r>
        <w:r w:rsidR="005876AF" w:rsidDel="00CF1EDE">
          <w:instrText xml:space="preserve"> ADDIN EN.CITE &lt;EndNote&gt;&lt;Cite&gt;&lt;Author&gt;Kelly&lt;/Author&gt;&lt;Year&gt;2003&lt;/Year&gt;&lt;RecNum&gt;104&lt;/RecNum&gt;&lt;record&gt;&lt;rec-number&gt;104&lt;/rec-number&gt;&lt;foreign-keys&gt;&lt;key app="EN" db-id="eref9pfvov2rdiedsstvpxdme2tz0v2ew02z"&gt;104&lt;/key&gt;&lt;/foreign-keys&gt;&lt;ref-type name="Conference Proceedings"&gt;10&lt;/ref-type&gt;&lt;contributors&gt;&lt;authors&gt;&lt;author&gt;&lt;style face="normal" font="Times New Roman" size="100%"&gt;Kelly, Tom&lt;/style&gt;&lt;/author&gt;&lt;/authors&gt;&lt;/contributors&gt;&lt;titles&gt;&lt;title&gt;&lt;style face="normal" font="Times New Roman" size="100%"&gt;Scalable TCP: Improving Performance in High Speed Wide Area Networks&lt;/style&gt;&lt;/title&gt;&lt;secondary-title&gt;&lt;style face="italic" font="Times New Roman" size="100%"&gt;of First International Workshop on Protocols for Fast Long-Distance Networks&lt;/style&gt;&lt;/secondary-title&gt;&lt;/titles&gt;&lt;dates&gt;&lt;year&gt;&lt;style face="normal" font="Times New Roman" size="100%"&gt;2003&lt;/style&gt;&lt;/year&gt;&lt;pub-dates&gt;&lt;date&gt;&lt;style face="normal" font="Times New Roman" size="100%"&gt;February 2003&lt;/style&gt;&lt;/date&gt;&lt;/pub-dates&gt;&lt;/dates&gt;&lt;pub-location&gt;&lt;style face="normal" font="Times New Roman" size="100%"&gt;CERN, Geneva, Switzerland&lt;/style&gt;&lt;/pub-location&gt;&lt;urls&gt;&lt;/urls&gt;&lt;/record&gt;&lt;/Cite&gt;&lt;/EndNote&gt;</w:instrText>
        </w:r>
        <w:r w:rsidR="0033544C">
          <w:fldChar w:fldCharType="separate"/>
        </w:r>
        <w:r w:rsidR="008E1941">
          <w:rPr>
            <w:noProof/>
          </w:rPr>
          <w:t>[28]</w:t>
        </w:r>
        <w:r w:rsidR="0033544C">
          <w:fldChar w:fldCharType="end"/>
        </w:r>
        <w:r w:rsidR="002B2998">
          <w:t>.</w:t>
        </w:r>
        <w:r w:rsidR="007E5860">
          <w:t xml:space="preserve">  </w:t>
        </w:r>
        <w:r w:rsidR="00E8011B">
          <w:t xml:space="preserve">In order to accomplish some of those modifications, </w:t>
        </w:r>
        <w:r w:rsidR="004653EC">
          <w:t xml:space="preserve">the </w:t>
        </w:r>
        <w:r w:rsidR="00E8011B">
          <w:t>privilege of system</w:t>
        </w:r>
        <w:r w:rsidR="004653EC">
          <w:t>’s</w:t>
        </w:r>
        <w:r w:rsidR="00E8011B">
          <w:t xml:space="preserve"> </w:t>
        </w:r>
        <w:r w:rsidR="00751B53">
          <w:t>super user</w:t>
        </w:r>
        <w:r w:rsidR="00E8011B">
          <w:t xml:space="preserve"> is required. </w:t>
        </w:r>
      </w:ins>
    </w:p>
    <w:p w:rsidR="004F031B" w:rsidRDefault="004F031B" w:rsidP="004F031B">
      <w:pPr>
        <w:pStyle w:val="BodyText"/>
        <w:rPr>
          <w:ins w:id="215" w:author="." w:date="2009-05-30T03:16:00Z"/>
        </w:rPr>
      </w:pPr>
      <w:ins w:id="216" w:author="." w:date="2009-05-30T03:16:00Z">
        <w:r>
          <w:t>Unlike application-level solutions, both network and system-level solutions can yield very good performance</w:t>
        </w:r>
        <w:r w:rsidR="00127DA8">
          <w:t>.</w:t>
        </w:r>
        <w:r>
          <w:t xml:space="preserve"> </w:t>
        </w:r>
        <w:r w:rsidR="00127DA8">
          <w:t>I</w:t>
        </w:r>
        <w:r>
          <w:t xml:space="preserve">n </w:t>
        </w:r>
        <w:r w:rsidR="00127DA8">
          <w:t>exchange,</w:t>
        </w:r>
        <w:r>
          <w:t xml:space="preserve"> they usually require substantial costly upgrades/updates of the networking structure, and considerable system-level </w:t>
        </w:r>
        <w:r>
          <w:lastRenderedPageBreak/>
          <w:t xml:space="preserve">modifications. </w:t>
        </w:r>
        <w:r w:rsidR="00994FD9">
          <w:t>In spite of</w:t>
        </w:r>
        <w:r>
          <w:t xml:space="preserve"> their </w:t>
        </w:r>
        <w:r w:rsidR="004C23FD">
          <w:t xml:space="preserve">better </w:t>
        </w:r>
        <w:r>
          <w:t>performance, they suffer from the distance limitations and high network cost.</w:t>
        </w:r>
      </w:ins>
    </w:p>
    <w:p w:rsidR="00BB26F5" w:rsidRDefault="00DE563E" w:rsidP="00235673">
      <w:pPr>
        <w:pStyle w:val="BodyText"/>
        <w:rPr>
          <w:ins w:id="217" w:author="." w:date="2009-05-30T03:16:00Z"/>
        </w:rPr>
      </w:pPr>
      <w:ins w:id="218" w:author="." w:date="2009-05-30T03:16:00Z">
        <w:r>
          <w:t>Application-level techniques, o</w:t>
        </w:r>
        <w:r w:rsidR="007E5860">
          <w:t xml:space="preserve">n the </w:t>
        </w:r>
        <w:r w:rsidR="002B2998">
          <w:t xml:space="preserve">other hand, attempt to overcome </w:t>
        </w:r>
        <w:r w:rsidR="002B448B">
          <w:t xml:space="preserve">the </w:t>
        </w:r>
        <w:r w:rsidR="00E3530F">
          <w:t xml:space="preserve">limitations of </w:t>
        </w:r>
        <w:r w:rsidR="002B448B">
          <w:t>high bandwidth delay product networks</w:t>
        </w:r>
        <w:r w:rsidR="002B2998">
          <w:t xml:space="preserve"> by </w:t>
        </w:r>
        <w:r w:rsidR="004653EC">
          <w:t>using software based techniques such as exploiting parallel streams</w:t>
        </w:r>
        <w:r w:rsidR="002B448B">
          <w:t>,</w:t>
        </w:r>
        <w:r w:rsidR="004653EC">
          <w:t xml:space="preserve"> increasing TCP window size </w:t>
        </w:r>
        <w:r w:rsidR="00163503">
          <w:t>when it</w:t>
        </w:r>
        <w:r w:rsidR="004653EC">
          <w:t xml:space="preserve"> possible</w:t>
        </w:r>
        <w:r w:rsidR="002B448B">
          <w:t>, or employing rate-based control algorithms</w:t>
        </w:r>
        <w:r w:rsidR="009A04BE">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9A04BE">
          <w:t>.</w:t>
        </w:r>
        <w:r w:rsidR="004653EC">
          <w:t xml:space="preserve"> </w:t>
        </w:r>
        <w:r w:rsidR="00235673">
          <w:t>Application-level solutions are based on either TCP</w:t>
        </w:r>
        <w:r w:rsidR="00163503">
          <w:t xml:space="preserve"> (Transmission Control Protocol)</w:t>
        </w:r>
        <w:r w:rsidR="00235673">
          <w:t xml:space="preserve"> or UDP</w:t>
        </w:r>
        <w:r w:rsidR="00E401D0">
          <w:t xml:space="preserve"> (User Datagram Protocol)</w:t>
        </w:r>
        <w:r w:rsidR="009A04BE">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235673">
          <w:t>. They</w:t>
        </w:r>
        <w:r w:rsidR="00054FF2">
          <w:t xml:space="preserve"> have much broader use</w:t>
        </w:r>
        <w:r w:rsidR="00544781">
          <w:t xml:space="preserve"> </w:t>
        </w:r>
        <w:r w:rsidR="00054FF2">
          <w:t>because</w:t>
        </w:r>
        <w:r w:rsidR="00195012">
          <w:t xml:space="preserve"> they do not require any system or network level modifications</w:t>
        </w:r>
        <w:r w:rsidR="0024445C">
          <w:t xml:space="preserve"> or upgrades</w:t>
        </w:r>
        <w:r w:rsidR="00195012">
          <w:t xml:space="preserve"> to deploy them.</w:t>
        </w:r>
        <w:r w:rsidR="00054FF2">
          <w:t xml:space="preserve"> </w:t>
        </w:r>
      </w:ins>
    </w:p>
    <w:p w:rsidR="007535C9" w:rsidRPr="00602A3B" w:rsidRDefault="007535C9" w:rsidP="00235673">
      <w:pPr>
        <w:pStyle w:val="BodyText"/>
        <w:rPr>
          <w:ins w:id="219" w:author="." w:date="2009-05-30T03:16:00Z"/>
          <w:color w:val="FF0000"/>
        </w:rPr>
      </w:pPr>
      <w:ins w:id="220" w:author="." w:date="2009-05-30T03:16:00Z">
        <w:r>
          <w:t>After our extensive survey of the data movement techniques, we must acknowledge that the</w:t>
        </w:r>
        <w:r w:rsidR="0025281F">
          <w:t>re has been a</w:t>
        </w:r>
        <w:r>
          <w:t xml:space="preserve"> tremendous amount of </w:t>
        </w:r>
        <w:r w:rsidR="0025281F">
          <w:t>research</w:t>
        </w:r>
        <w:r>
          <w:t xml:space="preserve"> </w:t>
        </w:r>
        <w:r w:rsidR="00602A3B">
          <w:t xml:space="preserve">with regard </w:t>
        </w:r>
        <w:r>
          <w:t xml:space="preserve"> to </w:t>
        </w:r>
        <w:r w:rsidR="0025281F">
          <w:t>the development of application level data transfer protocols</w:t>
        </w:r>
        <w:r>
          <w:t>; thus, it is impossible to cover all types of data transfer techniques and solutions in spite of our best efforts.</w:t>
        </w:r>
        <w:r w:rsidR="006D63C1" w:rsidRPr="00602A3B">
          <w:rPr>
            <w:color w:val="FF0000"/>
          </w:rPr>
          <w:t xml:space="preserve"> </w:t>
        </w:r>
      </w:ins>
    </w:p>
    <w:p w:rsidR="00363E5B" w:rsidRDefault="00363E5B" w:rsidP="00286226">
      <w:pPr>
        <w:pStyle w:val="Heading2"/>
        <w:rPr>
          <w:ins w:id="221" w:author="." w:date="2009-05-30T03:16:00Z"/>
        </w:rPr>
      </w:pPr>
      <w:bookmarkStart w:id="222" w:name="_Toc228272574"/>
      <w:ins w:id="223" w:author="." w:date="2009-05-30T03:16:00Z">
        <w:r>
          <w:t>System-level Data Movement Techniques</w:t>
        </w:r>
        <w:bookmarkEnd w:id="222"/>
      </w:ins>
    </w:p>
    <w:p w:rsidR="00363E5B" w:rsidRDefault="004039B2" w:rsidP="004039B2">
      <w:pPr>
        <w:pStyle w:val="BodyText"/>
        <w:ind w:firstLine="576"/>
        <w:rPr>
          <w:ins w:id="224" w:author="." w:date="2009-05-30T03:16:00Z"/>
        </w:rPr>
      </w:pPr>
      <w:ins w:id="225" w:author="." w:date="2009-05-30T03:16:00Z">
        <w:r>
          <w:t>The system-level solutions usually include modifications to the operating systems of the machine, of the network apparatus, or of both</w:t>
        </w:r>
        <w:r w:rsidR="009A04BE">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t>. Group Transport Protocol for Lambda-Grids (GTP)</w:t>
        </w:r>
        <w:r w:rsidR="002B5D2B">
          <w:t xml:space="preserve"> </w:t>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EN.CITE.DATA </w:instrText>
        </w:r>
        <w:r w:rsidR="0033544C">
          <w:fldChar w:fldCharType="end"/>
        </w:r>
        <w:r w:rsidR="0033544C">
          <w:fldChar w:fldCharType="separate"/>
        </w:r>
        <w:r w:rsidR="008E1941">
          <w:rPr>
            <w:noProof/>
          </w:rPr>
          <w:t>[29]</w:t>
        </w:r>
        <w:r w:rsidR="0033544C">
          <w:fldChar w:fldCharType="end"/>
        </w:r>
        <w:r w:rsidR="00491C08">
          <w:t xml:space="preserve"> </w:t>
        </w:r>
        <w:r>
          <w:t xml:space="preserve">is a good example of system-level data delivery techniques. </w:t>
        </w:r>
        <w:r w:rsidR="00202DE5">
          <w:t>The</w:t>
        </w:r>
        <w:r w:rsidR="00491C08">
          <w:t xml:space="preserve"> development </w:t>
        </w:r>
        <w:r w:rsidR="00202DE5">
          <w:t>team of GTP focused</w:t>
        </w:r>
        <w:r w:rsidR="00491C08">
          <w:t xml:space="preserve"> on achieving high performance in complex network structures in lambda-grids</w:t>
        </w:r>
        <w:r w:rsidR="007E3879">
          <w:t xml:space="preserve"> </w:t>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EN.CITE.DATA </w:instrText>
        </w:r>
        <w:r w:rsidR="0033544C">
          <w:fldChar w:fldCharType="end"/>
        </w:r>
        <w:r w:rsidR="0033544C">
          <w:fldChar w:fldCharType="separate"/>
        </w:r>
        <w:r w:rsidR="008E1941">
          <w:rPr>
            <w:noProof/>
          </w:rPr>
          <w:t>[29]</w:t>
        </w:r>
        <w:r w:rsidR="0033544C">
          <w:fldChar w:fldCharType="end"/>
        </w:r>
        <w:r w:rsidR="00491C08">
          <w:t xml:space="preserve">. Multicast data delivery and shifting the rate and congestion control to end-points </w:t>
        </w:r>
        <w:r w:rsidR="00202DE5">
          <w:t>we</w:t>
        </w:r>
        <w:r w:rsidR="00491C08">
          <w:t xml:space="preserve">re their motivations to develop </w:t>
        </w:r>
        <w:r w:rsidR="00202DE5">
          <w:t>receiver</w:t>
        </w:r>
        <w:r w:rsidR="00491C08">
          <w:t>-driven transport protocol</w:t>
        </w:r>
        <w:r w:rsidR="002B5D2B">
          <w:t xml:space="preserve"> </w:t>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EN.CITE.DATA </w:instrText>
        </w:r>
        <w:r w:rsidR="0033544C">
          <w:fldChar w:fldCharType="end"/>
        </w:r>
        <w:r w:rsidR="0033544C">
          <w:fldChar w:fldCharType="separate"/>
        </w:r>
        <w:r w:rsidR="008E1941">
          <w:rPr>
            <w:noProof/>
          </w:rPr>
          <w:t>[29]</w:t>
        </w:r>
        <w:r w:rsidR="0033544C">
          <w:fldChar w:fldCharType="end"/>
        </w:r>
        <w:r w:rsidR="00491C08">
          <w:t xml:space="preserve">. Even though, it </w:t>
        </w:r>
        <w:r w:rsidR="00202DE5">
          <w:t xml:space="preserve">is a software </w:t>
        </w:r>
        <w:r w:rsidR="00503CF6">
          <w:t>package, operating</w:t>
        </w:r>
        <w:r w:rsidR="00491C08">
          <w:t xml:space="preserve"> on TCP and UDP</w:t>
        </w:r>
        <w:r w:rsidR="00202DE5">
          <w:t xml:space="preserve">, it is specific for Lambda Grids </w:t>
        </w:r>
        <w:r w:rsidR="00503CF6">
          <w:t>and requires very high speed dedicated links. A Lambda-Grid</w:t>
        </w:r>
        <w:r w:rsidR="00202DE5">
          <w:t xml:space="preserve"> is a set of distributed resources</w:t>
        </w:r>
        <w:r w:rsidR="00503CF6">
          <w:t xml:space="preserve"> directly connected with Dense </w:t>
        </w:r>
        <w:r w:rsidR="00503CF6">
          <w:lastRenderedPageBreak/>
          <w:t>W</w:t>
        </w:r>
        <w:r w:rsidR="00202DE5">
          <w:t xml:space="preserve">avelength </w:t>
        </w:r>
        <w:r w:rsidR="00503CF6">
          <w:t>D</w:t>
        </w:r>
        <w:r w:rsidR="00202DE5">
          <w:t xml:space="preserve">ivision </w:t>
        </w:r>
        <w:r w:rsidR="00503CF6">
          <w:t>M</w:t>
        </w:r>
        <w:r w:rsidR="00202DE5">
          <w:t>ultiplexing (DWDM) links</w:t>
        </w:r>
        <w:r w:rsidR="002B5D2B">
          <w:t xml:space="preserve"> </w:t>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EN.CITE.DATA </w:instrText>
        </w:r>
        <w:r w:rsidR="0033544C">
          <w:fldChar w:fldCharType="end"/>
        </w:r>
        <w:r w:rsidR="0033544C">
          <w:fldChar w:fldCharType="separate"/>
        </w:r>
        <w:r w:rsidR="008E1941">
          <w:rPr>
            <w:noProof/>
          </w:rPr>
          <w:t>[29]</w:t>
        </w:r>
        <w:r w:rsidR="0033544C">
          <w:fldChar w:fldCharType="end"/>
        </w:r>
        <w:r w:rsidR="00202DE5">
          <w:t xml:space="preserve">. DWDM is a technology that multiplexes multiple optical carrier </w:t>
        </w:r>
        <w:r w:rsidR="00503CF6">
          <w:t>signals on a single optical fiber by using different wavelengths of laser light.</w:t>
        </w:r>
      </w:ins>
    </w:p>
    <w:p w:rsidR="001D214F" w:rsidRDefault="001D214F" w:rsidP="00286226">
      <w:pPr>
        <w:pStyle w:val="Heading2"/>
        <w:rPr>
          <w:ins w:id="226" w:author="." w:date="2009-05-30T03:16:00Z"/>
        </w:rPr>
      </w:pPr>
      <w:bookmarkStart w:id="227" w:name="_Toc228272575"/>
      <w:ins w:id="228" w:author="." w:date="2009-05-30T03:16:00Z">
        <w:r>
          <w:t>Application-level Data Movement Techniques</w:t>
        </w:r>
        <w:bookmarkEnd w:id="227"/>
      </w:ins>
    </w:p>
    <w:p w:rsidR="00466D54" w:rsidRDefault="002C0601" w:rsidP="00975A67">
      <w:pPr>
        <w:pStyle w:val="BodyText"/>
        <w:ind w:firstLine="576"/>
        <w:rPr>
          <w:ins w:id="229" w:author="." w:date="2009-05-30T03:16:00Z"/>
        </w:rPr>
      </w:pPr>
      <w:ins w:id="230" w:author="." w:date="2009-05-30T03:16:00Z">
        <w:r>
          <w:t>Having communication links cover a large geographic area subjects t</w:t>
        </w:r>
        <w:r w:rsidR="00466D54">
          <w:t>he wide-area network</w:t>
        </w:r>
        <w:r w:rsidR="003545E8">
          <w:t>s (WAN)</w:t>
        </w:r>
        <w:r w:rsidR="00466D54">
          <w:t xml:space="preserve"> </w:t>
        </w:r>
        <w:r>
          <w:t xml:space="preserve">to very high round-trip latencies. </w:t>
        </w:r>
        <w:r w:rsidR="00255DCA">
          <w:t>It is because of this that</w:t>
        </w:r>
        <w:r w:rsidR="00317D01">
          <w:t xml:space="preserve"> </w:t>
        </w:r>
        <w:r w:rsidR="008F1BCF">
          <w:t>t</w:t>
        </w:r>
        <w:r>
          <w:t xml:space="preserve">hey are often termed </w:t>
        </w:r>
        <w:r w:rsidR="00466D54">
          <w:t xml:space="preserve">high Bandwidth Delay Product </w:t>
        </w:r>
        <w:r w:rsidR="00821FAB">
          <w:t xml:space="preserve">(BDP) </w:t>
        </w:r>
        <w:r w:rsidR="00466D54">
          <w:t>network</w:t>
        </w:r>
        <w:r w:rsidR="004F69C3">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821FAB">
          <w:t xml:space="preserve">. </w:t>
        </w:r>
        <w:r w:rsidR="00255DCA">
          <w:t xml:space="preserve">TCP is </w:t>
        </w:r>
        <w:r w:rsidR="002F4800">
          <w:t xml:space="preserve">the </w:t>
        </w:r>
        <w:r w:rsidR="00531B0A">
          <w:t xml:space="preserve">most widely used </w:t>
        </w:r>
        <w:r w:rsidR="002F4800">
          <w:t xml:space="preserve">protocol </w:t>
        </w:r>
        <w:r w:rsidR="00531B0A">
          <w:t xml:space="preserve">in the Internet and </w:t>
        </w:r>
        <w:r w:rsidR="00255DCA">
          <w:t xml:space="preserve">de facto data transmission protocol on </w:t>
        </w:r>
        <w:r w:rsidR="002F4800">
          <w:t xml:space="preserve">any </w:t>
        </w:r>
        <w:r w:rsidR="00255DCA">
          <w:t xml:space="preserve">type of </w:t>
        </w:r>
        <w:r w:rsidR="002F4800">
          <w:t xml:space="preserve">computer </w:t>
        </w:r>
        <w:r w:rsidR="00255DCA">
          <w:t>networks</w:t>
        </w:r>
        <w:r w:rsidR="002F4800">
          <w:t xml:space="preserve"> including WAN</w:t>
        </w:r>
        <w:r w:rsidR="00255DCA">
          <w:t xml:space="preserve"> for reliable data movement. However</w:t>
        </w:r>
        <w:r w:rsidR="00531B0A">
          <w:t xml:space="preserve">, it </w:t>
        </w:r>
        <w:r w:rsidR="00C02305">
          <w:t xml:space="preserve">substantially underutilizes network bandwidth </w:t>
        </w:r>
        <w:r w:rsidR="00531B0A">
          <w:t xml:space="preserve">over </w:t>
        </w:r>
        <w:r w:rsidR="00C02305">
          <w:t>high-speed connections with</w:t>
        </w:r>
        <w:r w:rsidR="00531B0A">
          <w:t xml:space="preserve"> long delay</w:t>
        </w:r>
        <w:r w:rsidR="00C02305">
          <w:t>s</w:t>
        </w:r>
        <w:r w:rsidR="00531B0A">
          <w:t xml:space="preserve"> because </w:t>
        </w:r>
        <w:r w:rsidR="00255DCA">
          <w:t>TCP employs its window size as the congestion control techniques</w:t>
        </w:r>
        <w:r w:rsidR="002B5D2B">
          <w:t xml:space="preserve"> </w:t>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EN.CITE.DATA </w:instrText>
        </w:r>
        <w:r w:rsidR="0033544C">
          <w:fldChar w:fldCharType="end"/>
        </w:r>
        <w:r w:rsidR="0033544C">
          <w:fldChar w:fldCharType="separate"/>
        </w:r>
        <w:r w:rsidR="008E1941">
          <w:rPr>
            <w:noProof/>
          </w:rPr>
          <w:t>[29]</w:t>
        </w:r>
        <w:r w:rsidR="0033544C">
          <w:fldChar w:fldCharType="end"/>
        </w:r>
        <w:r w:rsidR="002B5D2B">
          <w:t xml:space="preserve"> </w:t>
        </w:r>
        <w:r w:rsidR="00255DCA">
          <w:t>in order to impose a limit on the amount of data it will send before it waits for an acknowledgement</w:t>
        </w:r>
        <w:r w:rsidR="004F69C3">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255DCA">
          <w:t>. This is because traditional TCP and its variants were developed for shared networks where the bandwidth on internal links is a critical and limited resource.</w:t>
        </w:r>
        <w:r w:rsidR="00975A67">
          <w:t xml:space="preserve"> </w:t>
        </w:r>
        <w:r w:rsidR="00722A90">
          <w:t xml:space="preserve">Hence, </w:t>
        </w:r>
        <w:r w:rsidR="002B5D2B">
          <w:t xml:space="preserve">as stated in </w:t>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PEVuZE5vdGU+PENpdGU+PEF1dGhvcj5XdTwvQXV0aG9yPjxZZWFyPjIwMDQ8L1llYXI+PFJlY051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</w:fldData>
          </w:fldChar>
        </w:r>
        <w:r w:rsidR="00CF1EDE">
          <w:instrText xml:space="preserve"> ADDIN EN.CITE.DATA </w:instrText>
        </w:r>
        <w:r w:rsidR="0033544C">
          <w:fldChar w:fldCharType="end"/>
        </w:r>
        <w:r w:rsidR="0033544C">
          <w:fldChar w:fldCharType="separate"/>
        </w:r>
        <w:r w:rsidR="008E1941">
          <w:rPr>
            <w:noProof/>
          </w:rPr>
          <w:t>[29]</w:t>
        </w:r>
        <w:r w:rsidR="0033544C">
          <w:fldChar w:fldCharType="end"/>
        </w:r>
        <w:r w:rsidR="002B5D2B">
          <w:t xml:space="preserve">, </w:t>
        </w:r>
        <w:r w:rsidR="00722A90">
          <w:t>accomplishing high performance data transfer in high BDP networks is a long-standing research challenge for point-to-point data transfe</w:t>
        </w:r>
        <w:r w:rsidR="002B5D2B">
          <w:t>r</w:t>
        </w:r>
        <w:r w:rsidR="00722A90">
          <w:t>.</w:t>
        </w:r>
      </w:ins>
    </w:p>
    <w:p w:rsidR="00156356" w:rsidRDefault="00156356" w:rsidP="00286226">
      <w:pPr>
        <w:pStyle w:val="Heading3"/>
        <w:rPr>
          <w:ins w:id="231" w:author="." w:date="2009-05-30T03:16:00Z"/>
        </w:rPr>
      </w:pPr>
      <w:bookmarkStart w:id="232" w:name="_Toc228272576"/>
      <w:ins w:id="233" w:author="." w:date="2009-05-30T03:16:00Z">
        <w:r>
          <w:t>TCP</w:t>
        </w:r>
        <w:r w:rsidR="001C480B">
          <w:t xml:space="preserve"> </w:t>
        </w:r>
        <w:r>
          <w:t xml:space="preserve">-based Data </w:t>
        </w:r>
        <w:r w:rsidR="00941C75">
          <w:t>Movement Techniques</w:t>
        </w:r>
        <w:bookmarkEnd w:id="232"/>
      </w:ins>
    </w:p>
    <w:p w:rsidR="00214FC9" w:rsidRDefault="00214FC9" w:rsidP="003C7F19">
      <w:pPr>
        <w:pStyle w:val="BodyText"/>
        <w:rPr>
          <w:ins w:id="234" w:author="." w:date="2009-05-30T03:16:00Z"/>
        </w:rPr>
      </w:pPr>
      <w:ins w:id="235" w:author="." w:date="2009-05-30T03:16:00Z">
        <w:r>
          <w:t xml:space="preserve">All TCP-based data transfer techniques use TCP connections to overcome TCP’s window size problems by using parallel streams. In this method, an aggregated congestion window is </w:t>
        </w:r>
        <w:r w:rsidR="006B5F00">
          <w:t xml:space="preserve">acquired </w:t>
        </w:r>
        <w:r w:rsidR="00F7051E">
          <w:t>so as to</w:t>
        </w:r>
        <w:r>
          <w:t xml:space="preserve"> be able to fully utilize the available capacity </w:t>
        </w:r>
        <w:r>
          <w:lastRenderedPageBreak/>
          <w:t xml:space="preserve">provided by the high BDP network. </w:t>
        </w:r>
        <w:r w:rsidR="00403A95">
          <w:t xml:space="preserve">In other words, the larger congestion window size, the higher the throughput </w:t>
        </w:r>
        <w:r w:rsidR="0033544C">
          <w:fldChar w:fldCharType="begin"/>
        </w:r>
        <w:r w:rsidR="00CF1EDE">
          <w:instrText xml:space="preserve"> ADDIN EN.CITE &lt;EndNote&gt;&lt;Cite&gt;&lt;Author&gt;Zhang&lt;/Author&gt;&lt;Year&gt;1998&lt;/Year&gt;&lt;RecNum&gt;32&lt;/RecNum&gt;&lt;record&gt;&lt;rec-number&gt;32&lt;/rec-number&gt;&lt;foreign-keys&gt;&lt;key app="EN" db-id="eref9pfvov2rdiedsstvpxdme2tz0v2ew02z"&gt;32&lt;/key&gt;&lt;/foreign-keys&gt;&lt;ref-type name="Journal Article"&gt;17&lt;/ref-type&gt;&lt;contributors&gt;&lt;authors&gt;&lt;author&gt;Zhang, Y.&lt;/author&gt;&lt;author&gt;Yan, E.&lt;/author&gt;&lt;author&gt;Dao, S.&lt;/author&gt;&lt;/authors&gt;&lt;/contributors&gt;&lt;titles&gt;&lt;title&gt;A Measurement of TCP over Long-Delay Network&lt;/title&gt;&lt;secondary-title&gt;Proceedings of 6th Int’l Conference on Telecommunication Systems, Modelling, and Analysis&lt;/secondary-title&gt;&lt;/titles&gt;&lt;periodical&gt;&lt;full-title&gt;Proceedings of 6th Int’l Conference on Telecommunication Systems, Modelling, and Analysis&lt;/full-title&gt;&lt;/periodical&gt;&lt;dates&gt;&lt;year&gt;1998&lt;/year&gt;&lt;/dates&gt;&lt;label&gt;Network TCP PTCP&lt;/label&gt;&lt;urls&gt;&lt;/urls&gt;&lt;/record&gt;&lt;/Cite&gt;&lt;/EndNote&gt;</w:instrText>
        </w:r>
        <w:r w:rsidR="005876AF" w:rsidDel="00CF1EDE">
          <w:instrText xml:space="preserve"> ADDIN EN.CITE &lt;EndNote&gt;&lt;Cite&gt;&lt;Author&gt;Zhang&lt;/Author&gt;&lt;Year&gt;1998&lt;/Year&gt;&lt;RecNum&gt;32&lt;/RecNum&gt;&lt;record&gt;&lt;rec-number&gt;32&lt;/rec-number&gt;&lt;foreign-keys&gt;&lt;key app="EN" db-id="eref9pfvov2rdiedsstvpxdme2tz0v2ew02z"&gt;32&lt;/key&gt;&lt;/foreign-keys&gt;&lt;ref-type name="Journal Article"&gt;17&lt;/ref-type&gt;&lt;contributors&gt;&lt;authors&gt;&lt;author&gt;Zhang, Y.&lt;/author&gt;&lt;author&gt;Yan, E.&lt;/author&gt;&lt;author&gt;Dao, S.&lt;/author&gt;&lt;/authors&gt;&lt;/contributors&gt;&lt;titles&gt;&lt;title&gt;A Measurement of TCP over Long-Delay Network&lt;/title&gt;&lt;secondary-title&gt;Proceedings of 6th Int’l Conference on Telecommunication Systems, Modelling, and Analysis&lt;/secondary-title&gt;&lt;/titles&gt;&lt;periodical&gt;&lt;full-title&gt;Proceedings of 6th Int’l Conference on Telecommunication Systems, Modelling, and Analysis&lt;/full-title&gt;&lt;/periodical&gt;&lt;dates&gt;&lt;year&gt;1998&lt;/year&gt;&lt;/dates&gt;&lt;label&gt;Network TCP PTCP&lt;/label&gt;&lt;urls&gt;&lt;/urls&gt;&lt;/record&gt;&lt;/Cite&gt;&lt;/EndNote&gt;</w:instrText>
        </w:r>
        <w:r w:rsidR="0033544C">
          <w:fldChar w:fldCharType="separate"/>
        </w:r>
        <w:r w:rsidR="008E1941">
          <w:rPr>
            <w:noProof/>
          </w:rPr>
          <w:t>[30]</w:t>
        </w:r>
        <w:r w:rsidR="0033544C">
          <w:fldChar w:fldCharType="end"/>
        </w:r>
        <w:r w:rsidR="00403A95">
          <w:t>.</w:t>
        </w:r>
      </w:ins>
    </w:p>
    <w:p w:rsidR="003C7F19" w:rsidRDefault="00D03528" w:rsidP="003C7F19">
      <w:pPr>
        <w:pStyle w:val="BodyText"/>
        <w:rPr>
          <w:ins w:id="236" w:author="." w:date="2009-05-30T03:16:00Z"/>
        </w:rPr>
      </w:pPr>
      <w:ins w:id="237" w:author="." w:date="2009-05-30T03:16:00Z">
        <w:r>
          <w:t xml:space="preserve">As </w:t>
        </w:r>
        <w:r w:rsidR="00CC52CB">
          <w:t xml:space="preserve">the classic File Transfer Protocol </w:t>
        </w:r>
        <w:r w:rsidR="0033544C">
          <w:fldChar w:fldCharType="begin"/>
        </w:r>
        <w:r w:rsidR="00CF1EDE">
          <w:instrText xml:space="preserve"> ADDIN EN.CITE &lt;EndNote&gt;&lt;Cite&gt;&lt;Author&gt;Postel&lt;/Author&gt;&lt;Year&gt;1985&lt;/Year&gt;&lt;RecNum&gt;109&lt;/RecNum&gt;&lt;record&gt;&lt;rec-number&gt;109&lt;/rec-number&gt;&lt;foreign-keys&gt;&lt;key app="EN" db-id="eref9pfvov2rdiedsstvpxdme2tz0v2ew02z"&gt;109&lt;/key&gt;&lt;/foreign-keys&gt;&lt;ref-type name="Standard"&gt;58&lt;/ref-type&gt;&lt;contributors&gt;&lt;authors&gt;&lt;author&gt;&lt;style face="normal" font="Times New Roman" size="100%"&gt;Postel, J&lt;/style&gt;&lt;/author&gt;&lt;author&gt;&lt;style face="normal" font="Times New Roman" size="100%"&gt;Reynolds, J&lt;/style&gt;&lt;/author&gt;&lt;/authors&gt;&lt;/contributors&gt;&lt;titles&gt;&lt;title&gt;&lt;style face="normal" font="Times New Roman" size="100%"&gt;File Transfer Protocol (FTP)&lt;/style&gt;&lt;/title&gt;&lt;secondary-title&gt;&lt;style face="normal" font="Times New Roman" size="100%"&gt;RFC Editor United States&lt;/style&gt;&lt;/secondary-title&gt;&lt;/titles&gt;&lt;periodical&gt;&lt;full-title&gt;RFC Editor United States&lt;/full-title&gt;&lt;/periodical&gt;&lt;dates&gt;&lt;year&gt;&lt;style face="normal" font="Times New Roman" size="100%"&gt;1985&lt;/style&gt;&lt;/year&gt;&lt;/dates&gt;&lt;publisher&gt;&lt;style face="normal" font="Times New Roman" size="100%"&gt;STD 9, RFC 959, October 1985&lt;/style&gt;&lt;/publisher&gt;&lt;urls&gt;&lt;related-urls&gt;&lt;url&gt;&lt;style face="normal" font="Times New Roman" size="100%"&gt;http://www.ietf.org/rfc/rfc959.txt&lt;/style&gt;&lt;/url&gt;&lt;/related-urls&gt;&lt;/urls&gt;&lt;/record&gt;&lt;/Cite&gt;&lt;/EndNote&gt;</w:instrText>
        </w:r>
        <w:r w:rsidR="005876AF" w:rsidDel="00CF1EDE">
          <w:instrText xml:space="preserve"> ADDIN EN.CITE &lt;EndNote&gt;&lt;Cite&gt;&lt;Author&gt;Postel&lt;/Author&gt;&lt;Year&gt;1985&lt;/Year&gt;&lt;RecNum&gt;109&lt;/RecNum&gt;&lt;record&gt;&lt;rec-number&gt;109&lt;/rec-number&gt;&lt;foreign-keys&gt;&lt;key app="EN" db-id="eref9pfvov2rdiedsstvpxdme2tz0v2ew02z"&gt;109&lt;/key&gt;&lt;/foreign-keys&gt;&lt;ref-type name="Standard"&gt;58&lt;/ref-type&gt;&lt;contributors&gt;&lt;authors&gt;&lt;author&gt;&lt;style face="normal" font="Times New Roman" size="100%"&gt;Postel, J&lt;/style&gt;&lt;/author&gt;&lt;author&gt;&lt;style face="normal" font="Times New Roman" size="100%"&gt;Reynolds, J&lt;/style&gt;&lt;/author&gt;&lt;/authors&gt;&lt;/contributors&gt;&lt;titles&gt;&lt;title&gt;&lt;style face="normal" font="Times New Roman" size="100%"&gt;File Transfer Protocol (FTP)&lt;/style&gt;&lt;/title&gt;&lt;secondary-title&gt;&lt;style face="normal" font="Times New Roman" size="100%"&gt;RFC Editor United States&lt;/style&gt;&lt;/secondary-title&gt;&lt;/titles&gt;&lt;periodical&gt;&lt;full-title&gt;RFC Editor United States&lt;/full-title&gt;&lt;/periodical&gt;&lt;dates&gt;&lt;year&gt;&lt;style face="normal" font="Times New Roman" size="100%"&gt;1985&lt;/style&gt;&lt;/year&gt;&lt;/dates&gt;&lt;publisher&gt;&lt;style face="normal" font="Times New Roman" size="100%"&gt;STD 9, RFC 959, October 1985&lt;/style&gt;&lt;/publisher&gt;&lt;urls&gt;&lt;related-urls&gt;&lt;url&gt;&lt;style face="normal" font="Times New Roman" size="100%"&gt;http://www.ietf.org/rfc/rfc959.txt&lt;/style&gt;&lt;/url&gt;&lt;/related-urls&gt;&lt;/urls&gt;&lt;/record&gt;&lt;/Cite&gt;&lt;/EndNote&gt;</w:instrText>
        </w:r>
        <w:r w:rsidR="0033544C">
          <w:fldChar w:fldCharType="separate"/>
        </w:r>
        <w:r w:rsidR="008E1941">
          <w:rPr>
            <w:noProof/>
          </w:rPr>
          <w:t>[31]</w:t>
        </w:r>
        <w:r w:rsidR="0033544C">
          <w:fldChar w:fldCharType="end"/>
        </w:r>
        <w:r w:rsidR="00CC52CB">
          <w:t xml:space="preserve"> (FTP) is the most common protocol used for bulk data transfer on the Internet</w:t>
        </w:r>
        <w:r w:rsidR="003C3ACA">
          <w:t xml:space="preserve"> </w:t>
        </w:r>
        <w:r w:rsidR="0033544C">
          <w:fldChar w:fldCharType="begin"/>
        </w:r>
        <w:r w:rsidR="00CF1EDE">
          <w:instrText xml:space="preserve"> ADDIN EN.CITE &lt;EndNote&gt;&lt;Cite&gt;&lt;Author&gt;Allcock&lt;/Author&gt;&lt;Year&gt;2003&lt;/Year&gt;&lt;RecNum&gt;102&lt;/RecNum&gt;&lt;record&gt;&lt;rec-number&gt;102&lt;/rec-number&gt;&lt;foreign-keys&gt;&lt;key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5876AF" w:rsidDel="00CF1EDE">
          <w:instrText xml:space="preserve"> ADDIN EN.CITE &lt;EndNote&gt;&lt;Cite&gt;&lt;Author&gt;Allcock&lt;/Author&gt;&lt;Year&gt;2003&lt;/Year&gt;&lt;RecNum&gt;102&lt;/RecNum&gt;&lt;record&gt;&lt;rec-number&gt;102&lt;/rec-number&gt;&lt;foreign-keys&gt;&lt;key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33544C">
          <w:fldChar w:fldCharType="separate"/>
        </w:r>
        <w:r w:rsidR="008E1941">
          <w:rPr>
            <w:noProof/>
          </w:rPr>
          <w:t>[32]</w:t>
        </w:r>
        <w:r w:rsidR="0033544C">
          <w:fldChar w:fldCharType="end"/>
        </w:r>
        <w:r w:rsidR="007000E7">
          <w:t xml:space="preserve">. It </w:t>
        </w:r>
        <w:r w:rsidR="007000E7" w:rsidRPr="007000E7">
          <w:t xml:space="preserve">is </w:t>
        </w:r>
        <w:r w:rsidR="007000E7">
          <w:t xml:space="preserve">a </w:t>
        </w:r>
        <w:r w:rsidR="007000E7" w:rsidRPr="007000E7">
          <w:t xml:space="preserve">well-understood IETF standard </w:t>
        </w:r>
        <w:r w:rsidR="007000E7">
          <w:t xml:space="preserve">and </w:t>
        </w:r>
        <w:r w:rsidR="007000E7" w:rsidRPr="007000E7">
          <w:t xml:space="preserve">widely implemented </w:t>
        </w:r>
        <w:r w:rsidR="007000E7">
          <w:t>protocol,</w:t>
        </w:r>
        <w:r w:rsidR="003C3ACA">
          <w:t xml:space="preserve"> and it supports dynamic discovery of the extensions </w:t>
        </w:r>
        <w:r w:rsidR="0033544C">
          <w:fldChar w:fldCharType="begin"/>
        </w:r>
        <w:r w:rsidR="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5876AF" w:rsidDel="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33544C">
          <w:fldChar w:fldCharType="separate"/>
        </w:r>
        <w:r w:rsidR="008E1941">
          <w:rPr>
            <w:noProof/>
          </w:rPr>
          <w:t>[22]</w:t>
        </w:r>
        <w:r w:rsidR="0033544C">
          <w:fldChar w:fldCharType="end"/>
        </w:r>
        <w:r w:rsidR="007000E7">
          <w:t>.</w:t>
        </w:r>
        <w:r w:rsidR="00CC52CB">
          <w:t xml:space="preserve"> </w:t>
        </w:r>
        <w:r w:rsidR="007000E7">
          <w:t>M</w:t>
        </w:r>
        <w:r w:rsidR="004A409E">
          <w:t xml:space="preserve">ost </w:t>
        </w:r>
        <w:r w:rsidR="003C7F19">
          <w:t>T</w:t>
        </w:r>
        <w:r w:rsidR="004A409E">
          <w:t>CP-based Data transfer techniques</w:t>
        </w:r>
        <w:r w:rsidR="007000E7">
          <w:t>, therefore,</w:t>
        </w:r>
        <w:r w:rsidR="004A409E">
          <w:t xml:space="preserve"> are the derivations of the classic File Transfer Protocol (FTP)</w:t>
        </w:r>
        <w:r w:rsidR="00B25FFF">
          <w:t>; for instance,</w:t>
        </w:r>
        <w:r w:rsidR="004A409E">
          <w:t xml:space="preserve"> GridFTP </w:t>
        </w:r>
        <w:r w:rsidR="0033544C">
          <w:fldChar w:fldCharType="begin"/>
        </w:r>
        <w:r w:rsidR="00CF1EDE">
          <w:instrText xml:space="preserve"> ADDIN EN.CITE &lt;EndNote&gt;&lt;Cite&gt;&lt;Author&gt;Allcock&lt;/Author&gt;&lt;Year&gt;2003&lt;/Year&gt;&lt;RecNum&gt;102&lt;/RecNum&gt;&lt;record&gt;&lt;rec-number&gt;102&lt;/rec-number&gt;&lt;foreign-keys&gt;&lt;key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5876AF" w:rsidDel="00CF1EDE">
          <w:instrText xml:space="preserve"> ADDIN EN.CITE &lt;EndNote&gt;&lt;Cite&gt;&lt;Author&gt;Allcock&lt;/Author&gt;&lt;Year&gt;2003&lt;/Year&gt;&lt;RecNum&gt;102&lt;/RecNum&gt;&lt;record&gt;&lt;rec-number&gt;102&lt;/rec-number&gt;&lt;foreign-keys&gt;&lt;key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33544C">
          <w:fldChar w:fldCharType="separate"/>
        </w:r>
        <w:r w:rsidR="008E1941">
          <w:rPr>
            <w:noProof/>
          </w:rPr>
          <w:t>[32]</w:t>
        </w:r>
        <w:r w:rsidR="0033544C">
          <w:fldChar w:fldCharType="end"/>
        </w:r>
        <w:r w:rsidR="004A409E">
          <w:t xml:space="preserve"> and bbFTP</w:t>
        </w:r>
        <w:r w:rsidR="005B68E0">
          <w:t xml:space="preserve"> </w:t>
        </w:r>
        <w:r w:rsidR="0033544C">
          <w:fldChar w:fldCharType="begin"/>
        </w:r>
        <w:r w:rsidR="00F6031F">
          <w:instrText xml:space="preserve"> ADDIN EN.CITE &lt;EndNote&gt;&lt;Cite&gt;&lt;Author&gt;Bonachea&lt;/Author&gt;&lt;Year&gt;2008&lt;/Year&gt;&lt;RecNum&gt;91&lt;/RecNum&gt;&lt;record&gt;&lt;rec-number&gt;91&lt;/rec-number&gt;&lt;foreign-keys&gt;&lt;key app='EN' db-id='eref9pfvov2rdiedsstvpxdme2tz0v2ew02z'&gt;91&lt;/key&gt;&lt;/foreign-keys&gt;&lt;ref-type name='Web Page'&gt;12&lt;/ref-type&gt;&lt;contributors&gt;&lt;/contributors&gt;&lt;titles&gt;&lt;title&gt;bbFTP --Large files transfer protocol &lt;/title&gt;&lt;/titles&gt;&lt;dates&gt;&lt;pub-dates&gt;&lt;date&gt;2005&lt;/date&gt;&lt;/pub-dates&gt;&lt;/dates&gt;&lt;urls&gt;&lt;related-urls&gt;&lt;url&gt;http://doc.in2p3.fr/bbftp/index.html&lt;/url&gt;&lt;/related-urls&gt;&lt;/urls&gt;&lt;/record&gt;&lt;/Cite&gt;&lt;/EndNote&gt;</w:instrText>
        </w:r>
        <w:r w:rsidR="0033544C">
          <w:fldChar w:fldCharType="separate"/>
        </w:r>
        <w:r w:rsidR="008E1941">
          <w:t>[33]</w:t>
        </w:r>
        <w:r w:rsidR="0033544C">
          <w:fldChar w:fldCharType="end"/>
        </w:r>
        <w:r w:rsidR="00B25FFF">
          <w:t xml:space="preserve">. </w:t>
        </w:r>
        <w:r w:rsidR="004A409E">
          <w:t xml:space="preserve"> </w:t>
        </w:r>
        <w:r w:rsidR="00B25FFF">
          <w:t xml:space="preserve">The Secure Copy Protocol </w:t>
        </w:r>
        <w:r w:rsidR="0033544C">
          <w:fldChar w:fldCharType="begin"/>
        </w:r>
        <w:r w:rsidR="003260A0">
          <w:instrText xml:space="preserve"> ADDIN EN.CITE &lt;EndNote&gt;&lt;Cite&gt;&lt;Author&gt;Globus Alliance&lt;/Author&gt;&lt;RecNum&gt;110&lt;/RecNum&gt;&lt;record&gt;&lt;rec-number&gt;110&lt;/rec-number&gt;&lt;foreign-keys&gt;&lt;key app='EN' db-id='eref9pfvov2rdiedsstvpxdme2tz0v2ew02z'&gt;110&lt;/key&gt;&lt;/foreign-keys&gt;&lt;ref-type name='Web Page'&gt;12&lt;/ref-type&gt;&lt;contributors&gt;&lt;/contributors&gt;&lt;titles&gt;&lt;title&gt;&lt;style face='normal' font='Times New Roman' size='100%'&gt;Secure Copy-&lt;/style&gt;&lt;/title&gt;&lt;/titles&gt;&lt;dates&gt;&lt;year&gt;&lt;style face='normal' font='Times New Roman' size='100%'&gt;2007&lt;/style&gt;&lt;/year&gt;&lt;/dates&gt;&lt;urls&gt;&lt;related-urls&gt;&lt;url&gt;&lt;style face='normal' font='Times New Roman' size='100%'&gt;http://en.wikipedia.org/wiki/Secure_copy&lt;/style&gt;&lt;/url&gt;&lt;/related-urls&gt;&lt;/urls&gt;&lt;/record&gt;&lt;/Cite&gt;&lt;/EndNote&gt;</w:instrText>
        </w:r>
        <w:r w:rsidR="0033544C">
          <w:fldChar w:fldCharType="separate"/>
        </w:r>
        <w:r w:rsidR="008E1941">
          <w:t>[34]</w:t>
        </w:r>
        <w:r w:rsidR="0033544C">
          <w:fldChar w:fldCharType="end"/>
        </w:r>
        <w:r w:rsidR="00B25FFF">
          <w:t xml:space="preserve"> (SCP) is another data transfer tool provided by Unix/Linux based operating systems</w:t>
        </w:r>
        <w:r w:rsidR="001D214F">
          <w:t>.</w:t>
        </w:r>
        <w:r w:rsidR="00854710">
          <w:t xml:space="preserve"> </w:t>
        </w:r>
        <w:r w:rsidR="004A409E">
          <w:t>The Babar Copy Program</w:t>
        </w:r>
        <w:r w:rsidR="005B68E0">
          <w:t xml:space="preserve"> </w:t>
        </w:r>
        <w:r w:rsidR="0033544C">
          <w:fldChar w:fldCharType="begin"/>
        </w:r>
        <w:r w:rsidR="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5876AF" w:rsidDel="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33544C">
          <w:fldChar w:fldCharType="separate"/>
        </w:r>
        <w:r w:rsidR="008E1941">
          <w:rPr>
            <w:noProof/>
          </w:rPr>
          <w:t>[35]</w:t>
        </w:r>
        <w:r w:rsidR="0033544C">
          <w:fldChar w:fldCharType="end"/>
        </w:r>
        <w:r w:rsidR="00B25FFF">
          <w:t xml:space="preserve"> (bbcp)</w:t>
        </w:r>
        <w:r w:rsidR="004A409E">
          <w:t xml:space="preserve"> is </w:t>
        </w:r>
        <w:r w:rsidR="00B25FFF">
          <w:t>an</w:t>
        </w:r>
        <w:r w:rsidR="001C7B05">
          <w:t xml:space="preserve"> example of </w:t>
        </w:r>
        <w:r w:rsidR="00403A95">
          <w:t xml:space="preserve">data movement </w:t>
        </w:r>
        <w:r w:rsidR="00B25FFF">
          <w:t xml:space="preserve">technique implemented </w:t>
        </w:r>
        <w:r w:rsidR="001D214F">
          <w:t>based on</w:t>
        </w:r>
        <w:r w:rsidR="00B25FFF">
          <w:t xml:space="preserve"> the peer-to-peer architecture.</w:t>
        </w:r>
      </w:ins>
    </w:p>
    <w:p w:rsidR="00C82999" w:rsidRDefault="00C82999" w:rsidP="00286226">
      <w:pPr>
        <w:pStyle w:val="Heading4"/>
        <w:rPr>
          <w:ins w:id="238" w:author="." w:date="2009-05-30T03:16:00Z"/>
        </w:rPr>
      </w:pPr>
      <w:bookmarkStart w:id="239" w:name="_Toc228272577"/>
      <w:ins w:id="240" w:author="." w:date="2009-05-30T03:16:00Z">
        <w:r>
          <w:t>GridFTP</w:t>
        </w:r>
        <w:bookmarkEnd w:id="239"/>
      </w:ins>
    </w:p>
    <w:p w:rsidR="005E2412" w:rsidRDefault="006B6A68" w:rsidP="00C82999">
      <w:pPr>
        <w:pStyle w:val="BodyText"/>
        <w:ind w:firstLine="0"/>
        <w:rPr>
          <w:ins w:id="241" w:author="." w:date="2009-05-30T03:16:00Z"/>
        </w:rPr>
      </w:pPr>
      <w:ins w:id="242" w:author="." w:date="2009-05-30T03:16:00Z">
        <w:r>
          <w:t xml:space="preserve">GridFTP is a common data transfer and access protocol that extends the standard FTP protocol. </w:t>
        </w:r>
        <w:r w:rsidR="0012691E">
          <w:t>T</w:t>
        </w:r>
        <w:r>
          <w:t xml:space="preserve">he standard FTP protocol does not meet the </w:t>
        </w:r>
        <w:r w:rsidR="005E2412">
          <w:t>key features necessary to</w:t>
        </w:r>
        <w:r>
          <w:t xml:space="preserve"> Grid applications</w:t>
        </w:r>
        <w:r w:rsidR="0012691E">
          <w:t xml:space="preserve"> such as advanced security support, third-party control of data transfer and striped data transfer.</w:t>
        </w:r>
        <w:r>
          <w:t xml:space="preserve"> </w:t>
        </w:r>
        <w:r w:rsidR="0012691E">
          <w:t xml:space="preserve">In order to make GridFTP a high-performance, secure, reliable data transfer protocol </w:t>
        </w:r>
        <w:r w:rsidR="0033544C">
          <w:fldChar w:fldCharType="begin">
            <w:fldData xml:space="preserve">PEVuZE5vdGU+PENpdGU+PEF1dGhvcj5BbGxjb2NrPC9BdXRob3I+PFllYXI+MjAwMzwvWWVhcj48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=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PEVuZE5vdGU+PENpdGU+PEF1dGhvcj5BbGxjb2NrPC9BdXRob3I+PFllYXI+MjAwMzwvWWVhcj48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=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PEVuZE5vdGU+PENpdGU+PEF1dGhvcj5BbGxjb2NrPC9BdXRob3I+PFllYXI+MjAwMzwvWWVhcj48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=
</w:fldData>
          </w:fldChar>
        </w:r>
        <w:r w:rsidR="00CF1EDE">
          <w:instrText xml:space="preserve"> ADDIN EN.CITE.DATA </w:instrText>
        </w:r>
        <w:r w:rsidR="0033544C">
          <w:fldChar w:fldCharType="end"/>
        </w:r>
        <w:r w:rsidR="0033544C">
          <w:fldChar w:fldCharType="separate"/>
        </w:r>
        <w:r w:rsidR="008E1941">
          <w:rPr>
            <w:noProof/>
          </w:rPr>
          <w:t>[32, 36, 37]</w:t>
        </w:r>
        <w:r w:rsidR="0033544C">
          <w:fldChar w:fldCharType="end"/>
        </w:r>
        <w:r w:rsidR="0012691E">
          <w:t>, t</w:t>
        </w:r>
        <w:r>
          <w:t xml:space="preserve">he GridFTP development team has defined new extensions </w:t>
        </w:r>
        <w:r w:rsidR="002142DF">
          <w:t>to</w:t>
        </w:r>
        <w:r>
          <w:t xml:space="preserve"> </w:t>
        </w:r>
        <w:r w:rsidR="0012691E">
          <w:t xml:space="preserve">enhance the </w:t>
        </w:r>
        <w:r w:rsidR="00242E01">
          <w:t xml:space="preserve">standard </w:t>
        </w:r>
        <w:r w:rsidR="0012691E">
          <w:t xml:space="preserve">FTP by </w:t>
        </w:r>
        <w:r w:rsidR="00242E01">
          <w:t>providing</w:t>
        </w:r>
        <w:r>
          <w:t xml:space="preserve"> new features. </w:t>
        </w:r>
        <w:r w:rsidR="002142DF" w:rsidRPr="002142DF">
          <w:t xml:space="preserve">The GridFTP </w:t>
        </w:r>
        <w:r w:rsidR="002142DF">
          <w:t xml:space="preserve">protocol includes the </w:t>
        </w:r>
        <w:r w:rsidR="002142DF" w:rsidRPr="002142DF">
          <w:t xml:space="preserve">following features that are new extensions to </w:t>
        </w:r>
        <w:r w:rsidR="00242E01">
          <w:t xml:space="preserve">the standard </w:t>
        </w:r>
        <w:r w:rsidR="002142DF" w:rsidRPr="002142DF">
          <w:t>FTP</w:t>
        </w:r>
        <w:r w:rsidR="002142DF">
          <w:t>:</w:t>
        </w:r>
      </w:ins>
    </w:p>
    <w:p w:rsidR="005E2412" w:rsidRDefault="005E2412" w:rsidP="005E2412">
      <w:pPr>
        <w:pStyle w:val="BodyText"/>
        <w:numPr>
          <w:ilvl w:val="0"/>
          <w:numId w:val="21"/>
        </w:numPr>
        <w:rPr>
          <w:ins w:id="243" w:author="." w:date="2009-05-30T03:16:00Z"/>
        </w:rPr>
      </w:pPr>
      <w:ins w:id="244" w:author="." w:date="2009-05-30T03:16:00Z">
        <w:r w:rsidRPr="005E2412">
          <w:rPr>
            <w:b/>
          </w:rPr>
          <w:t xml:space="preserve">Grid Security Infrastructure </w:t>
        </w:r>
        <w:r w:rsidR="00242E01">
          <w:rPr>
            <w:b/>
          </w:rPr>
          <w:t xml:space="preserve">(GSI) </w:t>
        </w:r>
        <w:r w:rsidRPr="005E2412">
          <w:rPr>
            <w:b/>
          </w:rPr>
          <w:t>and Kerberos support</w:t>
        </w:r>
        <w:r>
          <w:t>: Security is one of the crucial features required in Grid computing</w:t>
        </w:r>
        <w:r w:rsidR="00242E01">
          <w:t xml:space="preserve"> when transferring or managing files</w:t>
        </w:r>
        <w:r w:rsidR="008849E8">
          <w:t xml:space="preserve">. To meet the security requirements, GridFTP implemented the GSS API extensions defined in RFC 2228 (FTP Security </w:t>
        </w:r>
        <w:r w:rsidR="00A31135">
          <w:t>E</w:t>
        </w:r>
        <w:r w:rsidR="008849E8">
          <w:t>xtension</w:t>
        </w:r>
        <w:r w:rsidR="00A31135">
          <w:t>s</w:t>
        </w:r>
        <w:r w:rsidR="008849E8">
          <w:t xml:space="preserve">) </w:t>
        </w:r>
        <w:r w:rsidR="0033544C">
          <w:fldChar w:fldCharType="begin">
            <w:fldData xml:space="preserve">PEVuZE5vdGU+PENpdGU+PEF1dGhvcj5BbGxjb2NrPC9BdXRob3I+PFllYXI+MjAwMzwvWWVhcj48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PEVuZE5vdGU+PENpdGU+PEF1dGhvcj5BbGxjb2NrPC9BdXRob3I+PFllYXI+MjAwMzwvWWVhcj48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PEVuZE5vdGU+PENpdGU+PEF1dGhvcj5BbGxjb2NrPC9BdXRob3I+PFllYXI+MjAwMzwvWWVhcj48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</w:fldData>
          </w:fldChar>
        </w:r>
        <w:r w:rsidR="00CF1EDE">
          <w:instrText xml:space="preserve"> ADDIN EN.CITE.DATA </w:instrText>
        </w:r>
        <w:r w:rsidR="0033544C">
          <w:fldChar w:fldCharType="end"/>
        </w:r>
        <w:r w:rsidR="0033544C">
          <w:fldChar w:fldCharType="separate"/>
        </w:r>
        <w:r w:rsidR="008E1941">
          <w:rPr>
            <w:noProof/>
          </w:rPr>
          <w:t>[8, 32, 38]</w:t>
        </w:r>
        <w:r w:rsidR="0033544C">
          <w:fldChar w:fldCharType="end"/>
        </w:r>
        <w:r w:rsidR="008849E8">
          <w:t xml:space="preserve"> in order </w:t>
        </w:r>
        <w:r w:rsidR="008849E8">
          <w:lastRenderedPageBreak/>
          <w:t xml:space="preserve">to </w:t>
        </w:r>
        <w:r>
          <w:t>support GSI and Kerberos authentication, with user controlled setting of various levels of data integrity and/or confidentiality</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Cite&gt;&lt;Author&gt;Bonachea&lt;/Author&gt;&lt;Year&gt;2008&lt;/Year&gt;&lt;RecNum&gt;94&lt;/RecNum&gt;&lt;record&gt;&lt;rec-number&gt;94&lt;/rec-number&gt;&lt;foreign-keys&gt;&lt;key app='EN' db-id='eref9pfvov2rdiedsstvpxdme2tz0v2ew02z'&gt;94&lt;/key&gt;&lt;/foreign-keys&gt;&lt;ref-type name='Web Page'&gt;12&lt;/ref-type&gt;&lt;contributors&gt;&lt;/contributors&gt;&lt;titles&gt;&lt;title&gt;What is GridFTP ? &lt;/title&gt;&lt;/titles&gt;&lt;dates&gt;&lt;pub-dates&gt;&lt;date&gt;2004&lt;/date&gt;&lt;/pub-dates&gt;&lt;/dates&gt;&lt;urls&gt;&lt;related-urls&gt;&lt;url&gt;http://it-dep-fio-ds.web.cern.ch/it-dep-fio-ds/Documentation/gridftp.asp&lt;/url&gt;&lt;/related-urls&gt;&lt;/urls&gt;&lt;/record&gt;&lt;/Cite&gt;&lt;/EndNote&gt;</w:instrText>
        </w:r>
        <w:r w:rsidR="0033544C">
          <w:fldChar w:fldCharType="separate"/>
        </w:r>
        <w:r w:rsidR="008E1941">
          <w:t>[36, 39]</w:t>
        </w:r>
        <w:r w:rsidR="0033544C">
          <w:fldChar w:fldCharType="end"/>
        </w:r>
        <w:r>
          <w:t xml:space="preserve">. </w:t>
        </w:r>
      </w:ins>
    </w:p>
    <w:p w:rsidR="00CB79E2" w:rsidRDefault="00CB79E2" w:rsidP="00CB79E2">
      <w:pPr>
        <w:pStyle w:val="BodyText"/>
        <w:numPr>
          <w:ilvl w:val="0"/>
          <w:numId w:val="21"/>
        </w:numPr>
        <w:rPr>
          <w:ins w:id="245" w:author="." w:date="2009-05-30T03:16:00Z"/>
        </w:rPr>
      </w:pPr>
      <w:ins w:id="246" w:author="." w:date="2009-05-30T03:16:00Z">
        <w:r w:rsidRPr="00CB79E2">
          <w:rPr>
            <w:b/>
          </w:rPr>
          <w:t>Automatic negotiation of TCP buffer (window sizes)</w:t>
        </w:r>
        <w:r>
          <w:t xml:space="preserve">: </w:t>
        </w:r>
        <w:r w:rsidR="00BC6FE6">
          <w:t xml:space="preserve">The </w:t>
        </w:r>
        <w:r>
          <w:t xml:space="preserve">performance </w:t>
        </w:r>
        <w:r w:rsidR="00BC6FE6">
          <w:t xml:space="preserve">of data transfer in wide area networks </w:t>
        </w:r>
        <w:r>
          <w:t xml:space="preserve">can be improved </w:t>
        </w:r>
        <w:r w:rsidR="00587438">
          <w:t>significantly</w:t>
        </w:r>
        <w:r>
          <w:t xml:space="preserve"> by using optimal settings for TCP window sizes. </w:t>
        </w:r>
        <w:r w:rsidR="00587438">
          <w:t>However, manually setting TCP window size is not an easy operation since it requires super</w:t>
        </w:r>
        <w:r w:rsidR="000A7576">
          <w:t xml:space="preserve"> </w:t>
        </w:r>
        <w:r w:rsidR="00587438">
          <w:t xml:space="preserve">user privileges to perform it. Therefore, in order to support both manual setting and automatic negotiation of TCP buffer sizes for large files and for large sets of small files, </w:t>
        </w:r>
        <w:r>
          <w:t>GridFTP extends the standard FTP command set and data channel protocol</w:t>
        </w:r>
        <w:r w:rsidR="007A7CFA">
          <w:t xml:space="preserve"> </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t>[36]</w:t>
        </w:r>
        <w:r w:rsidR="0033544C">
          <w:fldChar w:fldCharType="end"/>
        </w:r>
        <w:r>
          <w:t>.</w:t>
        </w:r>
      </w:ins>
    </w:p>
    <w:p w:rsidR="00AE17BC" w:rsidRDefault="005E2412" w:rsidP="00AE17BC">
      <w:pPr>
        <w:pStyle w:val="BodyText"/>
        <w:numPr>
          <w:ilvl w:val="0"/>
          <w:numId w:val="21"/>
        </w:numPr>
        <w:rPr>
          <w:ins w:id="247" w:author="." w:date="2009-05-30T03:16:00Z"/>
        </w:rPr>
      </w:pPr>
      <w:ins w:id="248" w:author="." w:date="2009-05-30T03:16:00Z">
        <w:r w:rsidRPr="00BC6FE6">
          <w:rPr>
            <w:b/>
          </w:rPr>
          <w:t>Third-party control of data transfer</w:t>
        </w:r>
        <w:r>
          <w:t xml:space="preserve">: Authenticated third-party control of data transfers between storage servers is requisite </w:t>
        </w:r>
        <w:r w:rsidR="00C76EC4">
          <w:t xml:space="preserve">in order </w:t>
        </w:r>
        <w:r>
          <w:t>to manage large datasets for distributed communities</w:t>
        </w:r>
        <w:r w:rsidR="00C76EC4">
          <w:t xml:space="preserve"> easily</w:t>
        </w:r>
        <w:r>
          <w:t xml:space="preserve">. </w:t>
        </w:r>
        <w:r w:rsidR="00C76EC4">
          <w:t>By adding GSSAPI (Generic Security Services Authentication Programming Interface) security to the existing third-party control of data transfer, a</w:t>
        </w:r>
        <w:r>
          <w:t xml:space="preserve"> user or </w:t>
        </w:r>
        <w:r w:rsidR="00C76EC4">
          <w:t xml:space="preserve">an </w:t>
        </w:r>
        <w:r>
          <w:t xml:space="preserve">application at one site </w:t>
        </w:r>
        <w:r w:rsidR="00C76EC4">
          <w:t>can</w:t>
        </w:r>
        <w:r>
          <w:t xml:space="preserve"> initiate, monitor and control a data transfer operation between </w:t>
        </w:r>
        <w:r w:rsidR="00C76EC4">
          <w:t>storage servers</w:t>
        </w:r>
        <w:r w:rsidR="007A7CFA">
          <w:t xml:space="preserve"> </w:t>
        </w:r>
        <w:r w:rsidR="0033544C">
          <w:fldChar w:fldCharType="begin"/>
        </w:r>
        <w:r w:rsidR="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5876AF" w:rsidDel="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rPr>
            <w:noProof/>
          </w:rPr>
          <w:t>[22, 36]</w:t>
        </w:r>
        <w:r w:rsidR="0033544C">
          <w:fldChar w:fldCharType="end"/>
        </w:r>
        <w:r>
          <w:t xml:space="preserve">. </w:t>
        </w:r>
      </w:ins>
    </w:p>
    <w:p w:rsidR="00404C69" w:rsidRDefault="005E2412" w:rsidP="005E2412">
      <w:pPr>
        <w:pStyle w:val="BodyText"/>
        <w:numPr>
          <w:ilvl w:val="0"/>
          <w:numId w:val="21"/>
        </w:numPr>
        <w:rPr>
          <w:ins w:id="249" w:author="." w:date="2009-05-30T03:16:00Z"/>
        </w:rPr>
      </w:pPr>
      <w:ins w:id="250" w:author="." w:date="2009-05-30T03:16:00Z">
        <w:r w:rsidRPr="00404C69">
          <w:rPr>
            <w:b/>
          </w:rPr>
          <w:t>Parallel data transfer</w:t>
        </w:r>
        <w:r>
          <w:t xml:space="preserve">: </w:t>
        </w:r>
        <w:r w:rsidR="00FE7029">
          <w:t xml:space="preserve"> Aggregating bandwidth by u</w:t>
        </w:r>
        <w:r>
          <w:t>sing multiple TCP streams in parallel</w:t>
        </w:r>
        <w:r w:rsidR="00FE7029">
          <w:t xml:space="preserve"> (even between the same source and destination) improves high performance data transfer in high BDP networks</w:t>
        </w:r>
        <w:r w:rsidR="007A7CFA">
          <w:t xml:space="preserve"> </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t>[36]</w:t>
        </w:r>
        <w:r w:rsidR="0033544C">
          <w:fldChar w:fldCharType="end"/>
        </w:r>
        <w:r>
          <w:t xml:space="preserve">. </w:t>
        </w:r>
        <w:r w:rsidR="00FE7029">
          <w:t xml:space="preserve">Through FTP command extensions and data channel extensions, </w:t>
        </w:r>
        <w:r>
          <w:t xml:space="preserve">GridFTP supports parallel data transfer </w:t>
        </w:r>
        <w:r w:rsidR="00FE7029">
          <w:t>not only from a single server but also from multiple servers as well</w:t>
        </w:r>
        <w:r w:rsidR="002E1C86">
          <w:t xml:space="preserve"> </w:t>
        </w:r>
        <w:r w:rsidR="0033544C">
          <w:fldChar w:fldCharType="begin"/>
        </w:r>
        <w:r w:rsidR="00CF1EDE">
          <w:instrText xml:space="preserve"> ADDIN EN.CITE &lt;EndNote&gt;&lt;Cite&gt;&lt;Author&gt;Globus Alliance&lt;/Author&gt;&lt;Year&gt;2000&lt;/Year&gt;&lt;RecNum&gt;113&lt;/RecNum&gt;&lt;record&gt;&lt;rec-number&gt;113&lt;/rec-number&gt;&lt;foreign-keys&gt;&lt;key app="EN" db-id="eref9pfvov2rdiedsstvpxdme2tz0v2ew02z"&gt;113&lt;/key&gt;&lt;/foreign-keys&gt;&lt;ref-type name="Report"&gt;27&lt;/ref-type&gt;&lt;contributors&gt;&lt;authors&gt;&lt;author&gt;Globus Alliance,&lt;/author&gt;&lt;/authors&gt;&lt;/contributors&gt;&lt;titles&gt;&lt;title&gt;GridFTP: Universal Data Transfer for the Grid&lt;/title&gt;&lt;secondary-title&gt;Globus Project White Paper, University of Chicago&lt;/secondary-title&gt;&lt;/titles&gt;&lt;periodical&gt;&lt;full-title&gt;Globus Project White Paper, University of Chicago&lt;/full-title&gt;&lt;/periodical&gt;&lt;dates&gt;&lt;year&gt;2000&lt;/year&gt;&lt;/dates&gt;&lt;urls&gt;&lt;related-urls&gt;&lt;url&gt;&lt;style face="normal" font="Times New Roman" size="9"&gt;http://www.globus.org/toolkit/docs/3.0/gridftp/C2WPdraft3.pdf&lt;/style&gt;&lt;/url&gt;&lt;/related-urls&gt;&lt;/urls&gt;&lt;/record&gt;&lt;/Cite&gt;&lt;/EndNote&gt;</w:instrText>
        </w:r>
        <w:r w:rsidR="005876AF" w:rsidDel="00CF1EDE">
          <w:instrText xml:space="preserve"> ADDIN EN.CITE &lt;EndNote&gt;&lt;Cite&gt;&lt;Author&gt;Globus Alliance&lt;/Author&gt;&lt;Year&gt;2000&lt;/Year&gt;&lt;RecNum&gt;113&lt;/RecNum&gt;&lt;record&gt;&lt;rec-number&gt;113&lt;/rec-number&gt;&lt;foreign-keys&gt;&lt;key app="EN" db-id="eref9pfvov2rdiedsstvpxdme2tz0v2ew02z"&gt;113&lt;/key&gt;&lt;/foreign-keys&gt;&lt;ref-type name="Report"&gt;27&lt;/ref-type&gt;&lt;contributors&gt;&lt;authors&gt;&lt;author&gt;Globus Alliance,&lt;/author&gt;&lt;/authors&gt;&lt;/contributors&gt;&lt;titles&gt;&lt;title&gt;GridFTP: Universal Data Transfer for the Grid&lt;/title&gt;&lt;secondary-title&gt;Globus Project White Paper, University of Chicago&lt;/secondary-title&gt;&lt;/titles&gt;&lt;periodical&gt;&lt;full-title&gt;Globus Project White Paper, University of Chicago&lt;/full-title&gt;&lt;/periodical&gt;&lt;dates&gt;&lt;year&gt;2000&lt;/year&gt;&lt;/dates&gt;&lt;urls&gt;&lt;related-urls&gt;&lt;url&gt;&lt;style face="normal" font="Times New Roman" size="9"&gt;http://www.globus.org/toolkit/docs/3.0/gridftp/C2WPdraft3.pdf&lt;/style&gt;&lt;/url&gt;&lt;/related-urls&gt;&lt;/urls&gt;&lt;/record&gt;&lt;/Cite&gt;&lt;/EndNote&gt;</w:instrText>
        </w:r>
        <w:r w:rsidR="0033544C">
          <w:fldChar w:fldCharType="separate"/>
        </w:r>
        <w:r w:rsidR="008E1941">
          <w:rPr>
            <w:noProof/>
          </w:rPr>
          <w:t>[40]</w:t>
        </w:r>
        <w:r w:rsidR="0033544C">
          <w:fldChar w:fldCharType="end"/>
        </w:r>
        <w:r>
          <w:t>.</w:t>
        </w:r>
      </w:ins>
    </w:p>
    <w:p w:rsidR="00CB17A4" w:rsidRDefault="005E2412" w:rsidP="00CB17A4">
      <w:pPr>
        <w:pStyle w:val="BodyText"/>
        <w:numPr>
          <w:ilvl w:val="0"/>
          <w:numId w:val="21"/>
        </w:numPr>
        <w:rPr>
          <w:ins w:id="251" w:author="." w:date="2009-05-30T03:16:00Z"/>
        </w:rPr>
      </w:pPr>
      <w:ins w:id="252" w:author="." w:date="2009-05-30T03:16:00Z">
        <w:r w:rsidRPr="00404C69">
          <w:rPr>
            <w:b/>
          </w:rPr>
          <w:t>Striped data transfer</w:t>
        </w:r>
        <w:r>
          <w:t xml:space="preserve">: </w:t>
        </w:r>
        <w:r w:rsidR="009807BC">
          <w:t xml:space="preserve">Besides using multiple TCP streams in parallel, </w:t>
        </w:r>
        <w:r>
          <w:t>strip</w:t>
        </w:r>
        <w:r w:rsidR="009807BC">
          <w:t>ing</w:t>
        </w:r>
        <w:r>
          <w:t xml:space="preserve"> or interleav</w:t>
        </w:r>
        <w:r w:rsidR="009807BC">
          <w:t>ing</w:t>
        </w:r>
        <w:r>
          <w:t xml:space="preserve"> </w:t>
        </w:r>
        <w:r w:rsidR="009807BC">
          <w:t xml:space="preserve">data </w:t>
        </w:r>
        <w:r>
          <w:t>across multiple servers</w:t>
        </w:r>
        <w:r w:rsidR="009807BC">
          <w:t xml:space="preserve"> may be used to provide further bandwidth improvements,</w:t>
        </w:r>
        <w:r>
          <w:t xml:space="preserve"> as in a DPSS network disk cache </w:t>
        </w:r>
        <w:r w:rsidR="009807BC">
          <w:t xml:space="preserve">or a stripped file </w:t>
        </w:r>
        <w:r w:rsidR="009807BC">
          <w:lastRenderedPageBreak/>
          <w:t>system</w:t>
        </w:r>
        <w:r w:rsidR="007A7CFA">
          <w:t xml:space="preserve"> </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t>[36]</w:t>
        </w:r>
        <w:r w:rsidR="0033544C">
          <w:fldChar w:fldCharType="end"/>
        </w:r>
        <w:r>
          <w:t xml:space="preserve">. </w:t>
        </w:r>
        <w:r w:rsidR="009807BC">
          <w:t xml:space="preserve">Striped transfers allows portions of the data to come from different servers. In other words, striped data </w:t>
        </w:r>
        <w:r w:rsidR="00A42FDB">
          <w:t>transfer permit</w:t>
        </w:r>
        <w:r w:rsidR="009807BC">
          <w:t xml:space="preserve"> having</w:t>
        </w:r>
        <w:r w:rsidR="00A42FDB">
          <w:t xml:space="preserve"> multiple network endpoints at the source, destination, or both when the same file is transferred among them.</w:t>
        </w:r>
      </w:ins>
    </w:p>
    <w:p w:rsidR="00CB17A4" w:rsidRDefault="00CB17A4" w:rsidP="00CB17A4">
      <w:pPr>
        <w:pStyle w:val="BodyText"/>
        <w:numPr>
          <w:ilvl w:val="0"/>
          <w:numId w:val="21"/>
        </w:numPr>
        <w:rPr>
          <w:ins w:id="253" w:author="." w:date="2009-05-30T03:16:00Z"/>
        </w:rPr>
      </w:pPr>
      <w:ins w:id="254" w:author="." w:date="2009-05-30T03:16:00Z">
        <w:r w:rsidRPr="00CB17A4">
          <w:rPr>
            <w:b/>
          </w:rPr>
          <w:t>P</w:t>
        </w:r>
        <w:r w:rsidR="005E2412" w:rsidRPr="00CB17A4">
          <w:rPr>
            <w:b/>
          </w:rPr>
          <w:t>artial file transfer</w:t>
        </w:r>
        <w:r w:rsidR="005E2412">
          <w:t xml:space="preserve">: Transferring portions of files rather than complete files could be beneficial </w:t>
        </w:r>
        <w:r w:rsidR="0074571A">
          <w:t xml:space="preserve">for </w:t>
        </w:r>
        <w:r w:rsidR="005E2412">
          <w:t>some applications: for instance, high-energy physics analyses that require access to relatively small subsets of massive, object oriented physics database files</w:t>
        </w:r>
        <w:r w:rsidR="0074571A">
          <w:t xml:space="preserve"> </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t>[36]</w:t>
        </w:r>
        <w:r w:rsidR="0033544C">
          <w:fldChar w:fldCharType="end"/>
        </w:r>
        <w:r w:rsidR="005E2412">
          <w:t xml:space="preserve">. </w:t>
        </w:r>
        <w:r w:rsidR="0074571A" w:rsidRPr="0074571A">
          <w:t>GridFTP support</w:t>
        </w:r>
        <w:r w:rsidR="0074571A">
          <w:t>s</w:t>
        </w:r>
        <w:r w:rsidR="0074571A" w:rsidRPr="0074571A">
          <w:t xml:space="preserve"> the capability by specifying the byte position in the file to begin the transfer</w:t>
        </w:r>
        <w:r w:rsidR="002E1C86">
          <w:t xml:space="preserve"> </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t>[36]</w:t>
        </w:r>
        <w:r w:rsidR="0033544C">
          <w:fldChar w:fldCharType="end"/>
        </w:r>
        <w:r w:rsidR="0074571A">
          <w:t>.</w:t>
        </w:r>
      </w:ins>
    </w:p>
    <w:p w:rsidR="00C82999" w:rsidRDefault="005E2412" w:rsidP="00CB17A4">
      <w:pPr>
        <w:pStyle w:val="BodyText"/>
        <w:numPr>
          <w:ilvl w:val="0"/>
          <w:numId w:val="21"/>
        </w:numPr>
        <w:rPr>
          <w:ins w:id="255" w:author="." w:date="2009-05-30T03:16:00Z"/>
        </w:rPr>
      </w:pPr>
      <w:ins w:id="256" w:author="." w:date="2009-05-30T03:16:00Z">
        <w:r w:rsidRPr="00997B82">
          <w:rPr>
            <w:b/>
          </w:rPr>
          <w:t>Support for reliable and restartable data transfer</w:t>
        </w:r>
        <w:r>
          <w:t xml:space="preserve">: </w:t>
        </w:r>
        <w:r w:rsidR="0022264B">
          <w:t>Due to distributed nature of Grid computing, r</w:t>
        </w:r>
        <w:r>
          <w:t xml:space="preserve">eliable transfer </w:t>
        </w:r>
        <w:r w:rsidR="0022264B">
          <w:t>and fault tolerant features are</w:t>
        </w:r>
        <w:r>
          <w:t xml:space="preserve"> </w:t>
        </w:r>
        <w:r w:rsidR="0022264B">
          <w:t xml:space="preserve">of great </w:t>
        </w:r>
        <w:r>
          <w:t>importan</w:t>
        </w:r>
        <w:r w:rsidR="0022264B">
          <w:t>ce</w:t>
        </w:r>
        <w:r>
          <w:t xml:space="preserve"> for many applications that manage data. Fault recovery methods are needed to handle failures such as transient network and server outages. GridFTP exploits these features and extends them to cover the new data channel protocol</w:t>
        </w:r>
        <w:r w:rsidR="007A7CFA">
          <w:t xml:space="preserve"> </w:t>
        </w:r>
        <w:r w:rsidR="0033544C">
          <w:fldChar w:fldCharType="begin"/>
        </w:r>
        <w:r w:rsidR="002B5D2B">
          <w:instrText xml:space="preserve"> ADDIN EN.CITE &lt;EndNote&gt;&lt;Cite&gt;&lt;Author&gt;Allcock&lt;/Author&gt;&lt;Year&gt;2005&lt;/Year&gt;&lt;RecNum&gt;111&lt;/RecNum&gt;&lt;record&gt;&lt;rec-number&gt;111&lt;/rec-number&gt;&lt;foreign-keys&gt;&lt;key app="EN" db-id="eref9pfvov2rdiedsstvpxdme2tz0v2ew02z"&gt;111&lt;/key&gt;&lt;/foreign-keys&gt;&lt;ref-type name="Conference Proceedings"&gt;10&lt;/ref-type&gt;&lt;contributors&gt;&lt;authors&gt;&lt;author&gt;Allcock, W&lt;/author&gt;&lt;author&gt;Bresnahan, J&lt;/author&gt;&lt;author&gt;Kettimuthu, R&lt;/author&gt;&lt;author&gt;Link, M&lt;/author&gt;&lt;author&gt;Dumitrescu, C&lt;/author&gt;&lt;author&gt;Raicu, I&lt;/author&gt;&lt;author&gt;Foster, I&lt;/author&gt;&lt;/authors&gt;&lt;/contributors&gt;&lt;titles&gt;&lt;title&gt;The Globus Striped GridFTP Framework and Server&lt;/title&gt;&lt;/titles&gt;&lt;volume&gt;2005&lt;/volume&gt;&lt;dates&gt;&lt;year&gt;2005&lt;/year&gt;&lt;/dates&gt;&lt;urls&gt;&lt;/urls&gt;&lt;/record&gt;&lt;/Cite&gt;&lt;/EndNote&gt;</w:instrText>
        </w:r>
        <w:r w:rsidR="0033544C">
          <w:fldChar w:fldCharType="separate"/>
        </w:r>
        <w:r w:rsidR="008E1941">
          <w:t>[36]</w:t>
        </w:r>
        <w:r w:rsidR="0033544C">
          <w:fldChar w:fldCharType="end"/>
        </w:r>
        <w:r>
          <w:t>.</w:t>
        </w:r>
        <w:r w:rsidR="002142DF" w:rsidRPr="002142DF">
          <w:t xml:space="preserve"> </w:t>
        </w:r>
      </w:ins>
    </w:p>
    <w:p w:rsidR="00371122" w:rsidRDefault="00371122" w:rsidP="00FA5D55">
      <w:pPr>
        <w:pStyle w:val="BodyText"/>
        <w:rPr>
          <w:ins w:id="257" w:author="." w:date="2009-05-30T03:16:00Z"/>
        </w:rPr>
      </w:pPr>
      <w:ins w:id="258" w:author="." w:date="2009-05-30T03:16:00Z">
        <w:r>
          <w:t xml:space="preserve">Although GridFTP has many good features and impressive data transfer performance, </w:t>
        </w:r>
        <w:r w:rsidR="003A03DD">
          <w:t xml:space="preserve">in our opinion, </w:t>
        </w:r>
        <w:r>
          <w:t>it still suffer</w:t>
        </w:r>
        <w:r w:rsidR="007626C4">
          <w:t>s</w:t>
        </w:r>
        <w:r>
          <w:t xml:space="preserve"> from some drawbacks that stemmed from the nature of the standard FTP</w:t>
        </w:r>
        <w:r w:rsidR="007626C4">
          <w:t xml:space="preserve"> and TCP</w:t>
        </w:r>
        <w:r>
          <w:t>. GridFTP team has been devising and adding new features or systems on top of the GridFTP to circumvent these problems. For instance, Reliable File Transfer</w:t>
        </w:r>
        <w:r w:rsidR="007F77EC">
          <w:t xml:space="preserve"> </w:t>
        </w:r>
        <w:r w:rsidR="0033544C">
          <w:fldChar w:fldCharType="begin">
            <w:fldData xml:space="preserve">PEVuZE5vdGU+PENpdGU+PEF1dGhvcj5XZWIgTWFpbnRlbmFuY2UgVGVhbSBvZiBjYy5qbGFiLm9y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PEVuZE5vdGU+PENpdGU+PEF1dGhvcj5XZWIgTWFpbnRlbmFuY2UgVGVhbSBvZiBjYy5qbGFiLm9y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</w:fldData>
          </w:fldChar>
        </w:r>
        <w:r w:rsidR="005876AF" w:rsidDel="00CF1EDE">
          <w:instrText xml:space="preserve"> ADDIN EN.CITE.DATA </w:instrText>
        </w:r>
        <w:r w:rsidR="0033544C" w:rsidDel="00CF1EDE">
          <w:fldChar w:fldCharType="end"/>
        </w:r>
        <w:r w:rsidR="0033544C">
          <w:fldChar w:fldCharType="begin">
            <w:fldData xml:space="preserve">PEVuZE5vdGU+PENpdGU+PEF1dGhvcj5XZWIgTWFpbnRlbmFuY2UgVGVhbSBvZiBjYy5qbGFiLm9y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</w:fldData>
          </w:fldChar>
        </w:r>
        <w:r w:rsidR="00CF1EDE">
          <w:instrText xml:space="preserve"> ADDIN EN.CITE.DATA </w:instrText>
        </w:r>
        <w:r w:rsidR="0033544C">
          <w:fldChar w:fldCharType="end"/>
        </w:r>
        <w:r w:rsidR="0033544C">
          <w:fldChar w:fldCharType="separate"/>
        </w:r>
        <w:r w:rsidR="008E1941">
          <w:rPr>
            <w:noProof/>
          </w:rPr>
          <w:t>[41-43]</w:t>
        </w:r>
        <w:r w:rsidR="0033544C">
          <w:fldChar w:fldCharType="end"/>
        </w:r>
        <w:r>
          <w:t xml:space="preserve"> (RFT) </w:t>
        </w:r>
        <w:r w:rsidR="003A03DD">
          <w:t xml:space="preserve">was developed to provide reliability in the face of local failure. </w:t>
        </w:r>
        <w:r w:rsidR="007A7F0A">
          <w:t xml:space="preserve">When the </w:t>
        </w:r>
        <w:r w:rsidR="00752F8C">
          <w:t>client loses</w:t>
        </w:r>
        <w:r w:rsidR="007A7F0A">
          <w:t xml:space="preserve"> its state, transfer process has to restart </w:t>
        </w:r>
        <w:r w:rsidR="0033544C">
          <w:fldChar w:fldCharType="begin"/>
        </w:r>
        <w:r w:rsidR="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5876AF" w:rsidDel="00CF1EDE">
          <w:instrText xml:space="preserve"> ADDIN EN.CITE &lt;EndNote&gt;&lt;Cite&gt;&lt;Author&gt;Zhu&lt;/Author&gt;&lt;Year&gt;2007&lt;/Year&gt;&lt;RecNum&gt;101&lt;/RecNum&gt;&lt;record&gt;&lt;rec-number&gt;101&lt;/rec-number&gt;&lt;foreign-keys&gt;&lt;key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33544C">
          <w:fldChar w:fldCharType="separate"/>
        </w:r>
        <w:r w:rsidR="008E1941">
          <w:rPr>
            <w:noProof/>
          </w:rPr>
          <w:t>[22]</w:t>
        </w:r>
        <w:r w:rsidR="0033544C">
          <w:fldChar w:fldCharType="end"/>
        </w:r>
        <w:r w:rsidR="007A7F0A">
          <w:t xml:space="preserve">. </w:t>
        </w:r>
        <w:r w:rsidR="001508B5">
          <w:t>In addition to RFT, Globus-url-copy</w:t>
        </w:r>
        <w:r w:rsidR="00A96743">
          <w:t xml:space="preserve"> </w:t>
        </w:r>
        <w:r w:rsidR="0033544C">
          <w:fldChar w:fldCharType="begin"/>
        </w:r>
        <w:r w:rsidR="00CF1EDE">
          <w:instrText xml:space="preserve"> ADDIN EN.CITE &lt;EndNote&gt;&lt;Cite&gt;&lt;Author&gt;Globus Alliance&lt;/Author&gt;&lt;RecNum&gt;116&lt;/RecNum&gt;&lt;record&gt;&lt;rec-number&gt;116&lt;/rec-number&gt;&lt;foreign-keys&gt;&lt;key app="EN" db-id="eref9pfvov2rdiedsstvpxdme2tz0v2ew02z"&gt;116&lt;/key&gt;&lt;/foreign-keys&gt;&lt;ref-type name="Web Page"&gt;12&lt;/ref-type&gt;&lt;contributors&gt;&lt;authors&gt;&lt;author&gt;&lt;style face="normal" font="Times New Roman" size="100%"&gt;Globus Alliance,&lt;/style&gt;&lt;/author&gt;&lt;/authors&gt;&lt;/contributors&gt;&lt;titles&gt;&lt;title&gt;&lt;style face="normal" font="Times New Roman" size="100%"&gt;globus-url-copy Documentation&lt;/style&gt;&lt;/title&gt;&lt;/titles&gt;&lt;dates&gt;&lt;year&gt;&lt;style face="normal" font="Times New Roman" size="100%"&gt;2007&lt;/style&gt;&lt;/year&gt;&lt;/dates&gt;&lt;urls&gt;&lt;related-urls&gt;&lt;url&gt;&lt;style face="normal" font="Times New Roman" size="100%"&gt;http://www.globus.org/toolkit/docs/4.0/data/gridftp/rn01re01.html &lt;/style&gt;&lt;/url&gt;&lt;/related-urls&gt;&lt;/urls&gt;&lt;/record&gt;&lt;/Cite&gt;&lt;/EndNote&gt;</w:instrText>
        </w:r>
        <w:r w:rsidR="005876AF" w:rsidDel="00CF1EDE">
          <w:instrText xml:space="preserve"> ADDIN EN.CITE &lt;EndNote&gt;&lt;Cite&gt;&lt;Author&gt;Globus Alliance&lt;/Author&gt;&lt;RecNum&gt;116&lt;/RecNum&gt;&lt;record&gt;&lt;rec-number&gt;116&lt;/rec-number&gt;&lt;foreign-keys&gt;&lt;key app="EN" db-id="eref9pfvov2rdiedsstvpxdme2tz0v2ew02z"&gt;116&lt;/key&gt;&lt;/foreign-keys&gt;&lt;ref-type name="Web Page"&gt;12&lt;/ref-type&gt;&lt;contributors&gt;&lt;authors&gt;&lt;author&gt;&lt;style face="normal" font="Times New Roman" size="100%"&gt;Globus Alliance,&lt;/style&gt;&lt;/author&gt;&lt;/authors&gt;&lt;/contributors&gt;&lt;titles&gt;&lt;title&gt;&lt;style face="normal" font="Times New Roman" size="100%"&gt;globus-url-copy Documentation&lt;/style&gt;&lt;/title&gt;&lt;/titles&gt;&lt;dates&gt;&lt;year&gt;&lt;style face="normal" font="Times New Roman" size="100%"&gt;2007&lt;/style&gt;&lt;/year&gt;&lt;/dates&gt;&lt;urls&gt;&lt;related-urls&gt;&lt;url&gt;&lt;style face="normal" font="Times New Roman" size="100%"&gt;http://www.globus.org/toolkit/docs/4.0/data/gridftp/rn01re01.html &lt;/style&gt;&lt;/url&gt;&lt;/related-urls&gt;&lt;/urls&gt;&lt;/record&gt;&lt;/Cite&gt;&lt;/EndNote&gt;</w:instrText>
        </w:r>
        <w:r w:rsidR="0033544C">
          <w:fldChar w:fldCharType="separate"/>
        </w:r>
        <w:r w:rsidR="008E1941">
          <w:rPr>
            <w:noProof/>
          </w:rPr>
          <w:t>[44]</w:t>
        </w:r>
        <w:r w:rsidR="0033544C">
          <w:fldChar w:fldCharType="end"/>
        </w:r>
        <w:r w:rsidR="00A96743">
          <w:t xml:space="preserve"> </w:t>
        </w:r>
        <w:r w:rsidR="001508B5">
          <w:t xml:space="preserve">and </w:t>
        </w:r>
        <w:r w:rsidR="00B211AF">
          <w:t>U</w:t>
        </w:r>
        <w:r w:rsidR="001508B5">
          <w:t>ber</w:t>
        </w:r>
        <w:r w:rsidR="00B211AF">
          <w:t>FTP clients</w:t>
        </w:r>
        <w:r w:rsidR="001508B5">
          <w:t xml:space="preserve"> are other well-know clients of GridFTP. TeraGrid Copy</w:t>
        </w:r>
        <w:r w:rsidR="00687634">
          <w:t xml:space="preserve"> </w:t>
        </w:r>
        <w:r w:rsidR="0033544C">
          <w:fldChar w:fldCharType="begin"/>
        </w:r>
        <w:r w:rsidR="00CF1EDE">
          <w:instrText xml:space="preserve"> ADDIN EN.CITE &lt;EndNote&gt;&lt;Cite&gt;&lt;Author&gt;Globus Alliance&lt;/Author&gt;&lt;RecNum&gt;118&lt;/RecNum&gt;&lt;record&gt;&lt;rec-number&gt;118&lt;/rec-number&gt;&lt;foreign-keys&gt;&lt;key app="EN" db-id="eref9pfvov2rdiedsstvpxdme2tz0v2ew02z"&gt;118&lt;/key&gt;&lt;/foreign-keys&gt;&lt;ref-type name="Web Page"&gt;12&lt;/ref-type&gt;&lt;contributors&gt;&lt;authors&gt;&lt;author&gt;&lt;style face="normal" font="Times New Roman" size="100%"&gt;Globus Alliance,&lt;/style&gt;&lt;/author&gt;&lt;/authors&gt;&lt;/contributors&gt;&lt;titles&gt;&lt;title&gt;&lt;style face="normal" font="Times New Roman" size="100%"&gt;Moving Data Fast on the TeraGrid&lt;/style&gt;&lt;/title&gt;&lt;/titles&gt;&lt;dates&gt;&lt;year&gt;&lt;style face="normal" font="Times New Roman" size="100%"&gt;2007&lt;/style&gt;&lt;/year&gt;&lt;/dates&gt;&lt;urls&gt;&lt;related-urls&gt;&lt;url&gt;&lt;style face="normal" font="Times New Roman" size="100%"&gt;http://www.globus.org/solutions/tgcp/&lt;/style&gt;&lt;/url&gt;&lt;/related-urls&gt;&lt;/urls&gt;&lt;/record&gt;&lt;/Cite&gt;&lt;/EndNote&gt;</w:instrText>
        </w:r>
        <w:r w:rsidR="005876AF" w:rsidDel="00CF1EDE">
          <w:instrText xml:space="preserve"> ADDIN EN.CITE &lt;EndNote&gt;&lt;Cite&gt;&lt;Author&gt;Globus Alliance&lt;/Author&gt;&lt;RecNum&gt;118&lt;/RecNum&gt;&lt;record&gt;&lt;rec-number&gt;118&lt;/rec-number&gt;&lt;foreign-keys&gt;&lt;key app="EN" db-id="eref9pfvov2rdiedsstvpxdme2tz0v2ew02z"&gt;118&lt;/key&gt;&lt;/foreign-keys&gt;&lt;ref-type name="Web Page"&gt;12&lt;/ref-type&gt;&lt;contributors&gt;&lt;authors&gt;&lt;author&gt;&lt;style face="normal" font="Times New Roman" size="100%"&gt;Globus Alliance,&lt;/style&gt;&lt;/author&gt;&lt;/authors&gt;&lt;/contributors&gt;&lt;titles&gt;&lt;title&gt;&lt;style face="normal" font="Times New Roman" size="100%"&gt;Moving Data Fast on the TeraGrid&lt;/style&gt;&lt;/title&gt;&lt;/titles&gt;&lt;dates&gt;&lt;year&gt;&lt;style face="normal" font="Times New Roman" size="100%"&gt;2007&lt;/style&gt;&lt;/year&gt;&lt;/dates&gt;&lt;urls&gt;&lt;related-urls&gt;&lt;url&gt;&lt;style face="normal" font="Times New Roman" size="100%"&gt;http://www.globus.org/solutions/tgcp/&lt;/style&gt;&lt;/url&gt;&lt;/related-urls&gt;&lt;/urls&gt;&lt;/record&gt;&lt;/Cite&gt;&lt;/EndNote&gt;</w:instrText>
        </w:r>
        <w:r w:rsidR="0033544C">
          <w:fldChar w:fldCharType="separate"/>
        </w:r>
        <w:r w:rsidR="008E1941">
          <w:rPr>
            <w:noProof/>
          </w:rPr>
          <w:t>[45]</w:t>
        </w:r>
        <w:r w:rsidR="0033544C">
          <w:fldChar w:fldCharType="end"/>
        </w:r>
        <w:r w:rsidR="00687634">
          <w:t xml:space="preserve"> </w:t>
        </w:r>
        <w:r w:rsidR="001508B5">
          <w:t xml:space="preserve">(TGCP), designed for taking full </w:t>
        </w:r>
        <w:r w:rsidR="001508B5">
          <w:lastRenderedPageBreak/>
          <w:t>advantage of a 10 or 30 Gb/s network link for an individual file transfer, is a wrapper over globus-url-copy and RFT in order to provide a SCP-style GridFTP interface to users</w:t>
        </w:r>
        <w:r w:rsidR="00687634">
          <w:t xml:space="preserve"> </w:t>
        </w:r>
        <w:r w:rsidR="0033544C">
          <w:fldChar w:fldCharType="begin"/>
        </w:r>
        <w:r w:rsidR="00CF1EDE">
          <w:instrText xml:space="preserve"> ADDIN EN.CITE &lt;EndNote&gt;&lt;Cite&gt;&lt;Author&gt;Globus Alliance&lt;/Author&gt;&lt;RecNum&gt;118&lt;/RecNum&gt;&lt;record&gt;&lt;rec-number&gt;118&lt;/rec-number&gt;&lt;foreign-keys&gt;&lt;key app="EN" db-id="eref9pfvov2rdiedsstvpxdme2tz0v2ew02z"&gt;118&lt;/key&gt;&lt;/foreign-keys&gt;&lt;ref-type name="Web Page"&gt;12&lt;/ref-type&gt;&lt;contributors&gt;&lt;authors&gt;&lt;author&gt;&lt;style face="normal" font="Times New Roman" size="100%"&gt;Globus Alliance,&lt;/style&gt;&lt;/author&gt;&lt;/authors&gt;&lt;/contributors&gt;&lt;titles&gt;&lt;title&gt;&lt;style face="normal" font="Times New Roman" size="100%"&gt;Moving Data Fast on the TeraGrid&lt;/style&gt;&lt;/title&gt;&lt;/titles&gt;&lt;dates&gt;&lt;year&gt;&lt;style face="normal" font="Times New Roman" size="100%"&gt;2007&lt;/style&gt;&lt;/year&gt;&lt;/dates&gt;&lt;urls&gt;&lt;related-urls&gt;&lt;url&gt;&lt;style face="normal" font="Times New Roman" size="100%"&gt;http://www.globus.org/solutions/tgcp/&lt;/style&gt;&lt;/url&gt;&lt;/related-urls&gt;&lt;/urls&gt;&lt;/record&gt;&lt;/Cite&gt;&lt;/EndNote&gt;</w:instrText>
        </w:r>
        <w:r w:rsidR="005876AF" w:rsidDel="00CF1EDE">
          <w:instrText xml:space="preserve"> ADDIN EN.CITE &lt;EndNote&gt;&lt;Cite&gt;&lt;Author&gt;Globus Alliance&lt;/Author&gt;&lt;RecNum&gt;118&lt;/RecNum&gt;&lt;record&gt;&lt;rec-number&gt;118&lt;/rec-number&gt;&lt;foreign-keys&gt;&lt;key app="EN" db-id="eref9pfvov2rdiedsstvpxdme2tz0v2ew02z"&gt;118&lt;/key&gt;&lt;/foreign-keys&gt;&lt;ref-type name="Web Page"&gt;12&lt;/ref-type&gt;&lt;contributors&gt;&lt;authors&gt;&lt;author&gt;&lt;style face="normal" font="Times New Roman" size="100%"&gt;Globus Alliance,&lt;/style&gt;&lt;/author&gt;&lt;/authors&gt;&lt;/contributors&gt;&lt;titles&gt;&lt;title&gt;&lt;style face="normal" font="Times New Roman" size="100%"&gt;Moving Data Fast on the TeraGrid&lt;/style&gt;&lt;/title&gt;&lt;/titles&gt;&lt;dates&gt;&lt;year&gt;&lt;style face="normal" font="Times New Roman" size="100%"&gt;2007&lt;/style&gt;&lt;/year&gt;&lt;/dates&gt;&lt;urls&gt;&lt;related-urls&gt;&lt;url&gt;&lt;style face="normal" font="Times New Roman" size="100%"&gt;http://www.globus.org/solutions/tgcp/&lt;/style&gt;&lt;/url&gt;&lt;/related-urls&gt;&lt;/urls&gt;&lt;/record&gt;&lt;/Cite&gt;&lt;/EndNote&gt;</w:instrText>
        </w:r>
        <w:r w:rsidR="0033544C">
          <w:fldChar w:fldCharType="separate"/>
        </w:r>
        <w:r w:rsidR="008E1941">
          <w:rPr>
            <w:noProof/>
          </w:rPr>
          <w:t>[45]</w:t>
        </w:r>
        <w:r w:rsidR="0033544C">
          <w:fldChar w:fldCharType="end"/>
        </w:r>
        <w:r w:rsidR="001508B5">
          <w:t>.</w:t>
        </w:r>
        <w:r w:rsidR="004829F6">
          <w:t xml:space="preserve"> The </w:t>
        </w:r>
        <w:r w:rsidR="007D150D">
          <w:t>Replica Location Service (RLS)</w:t>
        </w:r>
        <w:r w:rsidR="00CC5188">
          <w:t xml:space="preserve"> </w:t>
        </w:r>
        <w:r w:rsidR="0033544C">
          <w:fldChar w:fldCharType="begin"/>
        </w:r>
        <w:r w:rsidR="00CF1EDE">
          <w:instrText xml:space="preserve"> ADDIN EN.CITE &lt;EndNote&gt;&lt;Cite&gt;&lt;Author&gt;Ripeanu&lt;/Author&gt;&lt;Year&gt;2002&lt;/Year&gt;&lt;RecNum&gt;136&lt;/RecNum&gt;&lt;record&gt;&lt;rec-number&gt;136&lt;/rec-number&gt;&lt;foreign-keys&gt;&lt;key app="EN" db-id="eref9pfvov2rdiedsstvpxdme2tz0v2ew02z"&gt;136&lt;/key&gt;&lt;/foreign-keys&gt;&lt;ref-type name="Conference Paper"&gt;47&lt;/ref-type&gt;&lt;contributors&gt;&lt;authors&gt;&lt;author&gt;&lt;style face="normal" font="Times New Roman" size="100%"&gt;Matei Ripeanu&lt;/style&gt;&lt;/author&gt;&lt;author&gt;&lt;style face="normal" font="Times New Roman" size="100%"&gt;Ian Foster&lt;/style&gt;&lt;/author&gt;&lt;/authors&gt;&lt;/contributors&gt;&lt;titles&gt;&lt;title&gt;&lt;style face="normal" font="Times New Roman" size="100%"&gt;A Decentralized, Adaptive Replica Location Mechanism&lt;/style&gt;&lt;/title&gt;&lt;secondary-title&gt;&lt;style face="normal" font="Times New Roman" size="100%"&gt;Proceedings of the 11th IEEE International Symposium on High Performance Distributed Computing&lt;/style&gt;&lt;/secondary-title&gt;&lt;/titles&gt;&lt;dates&gt;&lt;year&gt;&lt;style face="normal" font="Times New Roman" size="100%"&gt;2002&lt;/style&gt;&lt;/year&gt;&lt;/dates&gt;&lt;publisher&gt;&lt;style face="normal" font="Times New Roman" size="100%"&gt;IEEE Computer Society&lt;/style&gt;&lt;/publisher&gt;&lt;urls&gt;&lt;/urls&gt;&lt;/record&gt;&lt;/Cite&gt;&lt;Cite&gt;&lt;Author&gt;Globus Alliance&lt;/Author&gt;&lt;RecNum&gt;120&lt;/RecNum&gt;&lt;record&gt;&lt;rec-number&gt;120&lt;/rec-number&gt;&lt;foreign-keys&gt;&lt;key app='EN' db-id='eref9pfvov2rdiedsstvpxdme2tz0v2ew02z'&gt;120&lt;/key&gt;&lt;/foreign-keys&gt;&lt;ref-type name='Web Page'&gt;12&lt;/ref-type&gt;&lt;contributors&gt;&lt;/contributors&gt;&lt;titles&gt;&lt;title&gt;MySQL&lt;/title&gt;&lt;/titles&gt;&lt;dates&gt;&lt;year&gt;2007&lt;/year&gt;&lt;/dates&gt;&lt;urls&gt;&lt;related-urls&gt;&lt;url&gt;http://www.mysql.com/&lt;/url&gt;&lt;/related-urls&gt;&lt;/urls&gt;&lt;/record&gt;&lt;/Cite&gt;&lt;/EndNote&gt;</w:instrText>
        </w:r>
        <w:r w:rsidR="005876AF" w:rsidDel="00CF1EDE">
          <w:instrText xml:space="preserve"> ADDIN EN.CITE &lt;EndNote&gt;&lt;Cite&gt;&lt;Author&gt;Ripeanu&lt;/Author&gt;&lt;Year&gt;2002&lt;/Year&gt;&lt;RecNum&gt;136&lt;/RecNum&gt;&lt;record&gt;&lt;rec-number&gt;136&lt;/rec-number&gt;&lt;foreign-keys&gt;&lt;key app="EN" db-id="eref9pfvov2rdiedsstvpxdme2tz0v2ew02z"&gt;136&lt;/key&gt;&lt;/foreign-keys&gt;&lt;ref-type name="Conference Paper"&gt;47&lt;/ref-type&gt;&lt;contributors&gt;&lt;authors&gt;&lt;author&gt;&lt;style face="normal" font="Times New Roman" size="100%"&gt;Matei Ripeanu&lt;/style&gt;&lt;/author&gt;&lt;author&gt;&lt;style face="normal" font="Times New Roman" size="100%"&gt;Ian Foster&lt;/style&gt;&lt;/author&gt;&lt;/authors&gt;&lt;/contributors&gt;&lt;titles&gt;&lt;title&gt;&lt;style face="normal" font="Times New Roman" size="100%"&gt;A Decentralized, Adaptive Replica Location Mechanism&lt;/style&gt;&lt;/title&gt;&lt;secondary-title&gt;&lt;style face="normal" font="Times New Roman" size="100%"&gt;Proceedings of the 11th IEEE International Symposium on High Performance Distributed Computing&lt;/style&gt;&lt;/secondary-title&gt;&lt;/titles&gt;&lt;dates&gt;&lt;year&gt;&lt;style face="normal" font="Times New Roman" size="100%"&gt;2002&lt;/style&gt;&lt;/year&gt;&lt;/dates&gt;&lt;publisher&gt;&lt;style face="normal" font="Times New Roman" size="100%"&gt;IEEE Computer Society&lt;/style&gt;&lt;/publisher&gt;&lt;urls&gt;&lt;/urls&gt;&lt;/record&gt;&lt;/Cite&gt;&lt;Cite&gt;&lt;Author&gt;Globus Alliance&lt;/Author&gt;&lt;RecNum&gt;120&lt;/RecNum&gt;&lt;record&gt;&lt;rec-number&gt;120&lt;/rec-number&gt;&lt;foreign-keys&gt;&lt;key app='EN' db-id='eref9pfvov2rdiedsstvpxdme2tz0v2ew02z'&gt;120&lt;/key&gt;&lt;/foreign-keys&gt;&lt;ref-type name='Web Page'&gt;12&lt;/ref-type&gt;&lt;contributors&gt;&lt;/contributors&gt;&lt;titles&gt;&lt;title&gt;MySQL&lt;/title&gt;&lt;/titles&gt;&lt;dates&gt;&lt;year&gt;2007&lt;/year&gt;&lt;/dates&gt;&lt;urls&gt;&lt;related-urls&gt;&lt;url&gt;http://www.mysql.com/&lt;/url&gt;&lt;/related-urls&gt;&lt;/urls&gt;&lt;/record&gt;&lt;/Cite&gt;&lt;/EndNote&gt;</w:instrText>
        </w:r>
        <w:r w:rsidR="0033544C">
          <w:fldChar w:fldCharType="separate"/>
        </w:r>
        <w:r w:rsidR="008E1941">
          <w:rPr>
            <w:noProof/>
          </w:rPr>
          <w:t>[46, 47]</w:t>
        </w:r>
        <w:r w:rsidR="0033544C">
          <w:fldChar w:fldCharType="end"/>
        </w:r>
        <w:r w:rsidR="00A8720D">
          <w:t xml:space="preserve"> </w:t>
        </w:r>
        <w:r w:rsidR="007D150D">
          <w:t>is design for creating and managing multiple copies of files by providing a framework for tracking the physical locations of data has been replicated. At its simplest, RLS maps logical names to physical names, and it is intended to be used in conjunction with other components like RFT service, GridFTP</w:t>
        </w:r>
        <w:r w:rsidR="007D150D" w:rsidRPr="007D150D">
          <w:t>, the Metadata Catalog Service, and reliable replication and workflow management services</w:t>
        </w:r>
        <w:r w:rsidR="00A8720D">
          <w:t xml:space="preserve"> </w:t>
        </w:r>
        <w:r w:rsidR="0033544C">
          <w:fldChar w:fldCharType="begin"/>
        </w:r>
        <w:r w:rsidR="00F6031F">
          <w:instrText xml:space="preserve"> ADDIN EN.CITE &lt;EndNote&gt;&lt;Cite&gt;&lt;Author&gt;Web Maintenance Team of cc.jlab.org&lt;/Author&gt;&lt;Year&gt;2008&lt;/Year&gt;&lt;RecNum&gt;120&lt;/RecNum&gt;&lt;record&gt;&lt;rec-number&gt;120&lt;/rec-number&gt;&lt;foreign-keys&gt;&lt;key app='EN' db-id='eref9pfvov2rdiedsstvpxdme2tz0v2ew02z'&gt;120&lt;/key&gt;&lt;/foreign-keys&gt;&lt;ref-type name='Web Page'&gt;12&lt;/ref-type&gt;&lt;contributors&gt;&lt;authors&gt;&lt;author&gt;&lt;style face='normal' font='Times New Roman' size='100%'&gt;Globus Alliance,&lt;/style&gt;&lt;/author&gt;&lt;/authors&gt;&lt;/contributors&gt;&lt;titles&gt;&lt;title&gt;&lt;style face='normal' font='Times New Roman' size='100%'&gt;Replica Location Service (RLS)&lt;/style&gt;&lt;/title&gt;&lt;/titles&gt;&lt;dates&gt;&lt;year&gt;2007&lt;/year&gt;&lt;/dates&gt;&lt;urls&gt;&lt;related-urls&gt;&lt;url&gt;&lt;style face='normal' font='Times New Roman' size='100%'&gt;http://www.globus.org/toolkit/docs/4.2/4.2.0/data/rls/&lt;/style&gt;&lt;/url&gt;&lt;/related-urls&gt;&lt;/urls&gt;&lt;/record&gt;&lt;/Cite&gt;&lt;/EndNote&gt;</w:instrText>
        </w:r>
        <w:r w:rsidR="0033544C">
          <w:fldChar w:fldCharType="separate"/>
        </w:r>
        <w:r w:rsidR="008E1941">
          <w:t>[48]</w:t>
        </w:r>
        <w:r w:rsidR="0033544C">
          <w:fldChar w:fldCharType="end"/>
        </w:r>
        <w:r w:rsidR="007D150D" w:rsidRPr="007D150D">
          <w:t>.</w:t>
        </w:r>
      </w:ins>
    </w:p>
    <w:p w:rsidR="007626C4" w:rsidRDefault="00E614F3" w:rsidP="00E614F3">
      <w:pPr>
        <w:pStyle w:val="BodyText"/>
        <w:rPr>
          <w:ins w:id="259" w:author="." w:date="2009-05-30T03:16:00Z"/>
        </w:rPr>
      </w:pPr>
      <w:ins w:id="260" w:author="." w:date="2009-05-30T03:16:00Z">
        <w:r>
          <w:t>Another problem is t</w:t>
        </w:r>
        <w:r w:rsidR="007626C4">
          <w:t xml:space="preserve">he performance of GridFTP servers </w:t>
        </w:r>
        <w:r>
          <w:t>which</w:t>
        </w:r>
        <w:r w:rsidR="00EE7346">
          <w:t xml:space="preserve"> </w:t>
        </w:r>
        <w:r w:rsidR="007626C4">
          <w:t>suffer</w:t>
        </w:r>
        <w:r w:rsidR="00EE7346">
          <w:t>s</w:t>
        </w:r>
        <w:r w:rsidR="007626C4">
          <w:t xml:space="preserve"> drastically if the dataset is large but consists of many small files (smaller than 100 MB)</w:t>
        </w:r>
        <w:r w:rsidR="00BA18A4">
          <w:t xml:space="preserve">, known as the “lots of small files (LOSF)”. This poor performance is because </w:t>
        </w:r>
        <w:r w:rsidR="00964E3D">
          <w:t xml:space="preserve">of the </w:t>
        </w:r>
        <w:r w:rsidR="00BA18A4">
          <w:t>command/response semantics of the RFC959 FTP protocol. It is similar to acknowledgement process</w:t>
        </w:r>
        <w:r w:rsidR="003218FF">
          <w:t xml:space="preserve"> of TCP</w:t>
        </w:r>
        <w:r w:rsidR="00BA18A4">
          <w:t>. If a client has multiple file</w:t>
        </w:r>
        <w:r w:rsidR="00E620D3">
          <w:t>s</w:t>
        </w:r>
        <w:r w:rsidR="00BA18A4">
          <w:t xml:space="preserve"> </w:t>
        </w:r>
        <w:r w:rsidR="00E620D3">
          <w:t xml:space="preserve">to </w:t>
        </w:r>
        <w:r w:rsidR="00BA18A4">
          <w:t xml:space="preserve">receive, it </w:t>
        </w:r>
        <w:r w:rsidR="00E620D3">
          <w:t>waits to initiate</w:t>
        </w:r>
        <w:r w:rsidR="00BA18A4">
          <w:t xml:space="preserve"> another request </w:t>
        </w:r>
        <w:r w:rsidR="00E620D3">
          <w:t>until</w:t>
        </w:r>
        <w:r w:rsidR="00BA18A4">
          <w:t xml:space="preserve"> it receives “226 Transfer Complete” acknowledgement message. To solve the LOSF problem</w:t>
        </w:r>
        <w:r w:rsidR="003218FF">
          <w:t xml:space="preserve">, </w:t>
        </w:r>
        <w:r w:rsidR="00BA18A4">
          <w:t>they use pipelining approaches by forcing the client to make next request instead of waiting</w:t>
        </w:r>
        <w:r w:rsidR="003218FF">
          <w:t xml:space="preserve"> for the 226 Transfer Complete” acknowledgement message</w:t>
        </w:r>
        <w:r w:rsidR="00AA373F">
          <w:t xml:space="preserve"> </w:t>
        </w:r>
        <w:r w:rsidR="0033544C">
          <w:fldChar w:fldCharType="begin"/>
        </w:r>
        <w:r w:rsidR="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5876AF" w:rsidDel="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33544C">
          <w:fldChar w:fldCharType="separate"/>
        </w:r>
        <w:r w:rsidR="008E1941">
          <w:rPr>
            <w:noProof/>
          </w:rPr>
          <w:t>[49]</w:t>
        </w:r>
        <w:r w:rsidR="0033544C">
          <w:fldChar w:fldCharType="end"/>
        </w:r>
        <w:r w:rsidR="003218FF">
          <w:t>. According to test result in</w:t>
        </w:r>
        <w:r w:rsidR="00AA373F">
          <w:t xml:space="preserve"> </w:t>
        </w:r>
        <w:r w:rsidR="0033544C">
          <w:fldChar w:fldCharType="begin"/>
        </w:r>
        <w:r w:rsidR="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5876AF" w:rsidDel="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33544C">
          <w:fldChar w:fldCharType="separate"/>
        </w:r>
        <w:r w:rsidR="008E1941">
          <w:rPr>
            <w:noProof/>
          </w:rPr>
          <w:t>[49]</w:t>
        </w:r>
        <w:r w:rsidR="0033544C">
          <w:fldChar w:fldCharType="end"/>
        </w:r>
        <w:r w:rsidR="003218FF">
          <w:t>, pipelining improves the throughput of LOSF transfers considerably.</w:t>
        </w:r>
      </w:ins>
    </w:p>
    <w:p w:rsidR="007626C4" w:rsidRDefault="007626C4" w:rsidP="00371122">
      <w:pPr>
        <w:pStyle w:val="BodyText"/>
        <w:rPr>
          <w:ins w:id="261" w:author="." w:date="2009-05-30T03:16:00Z"/>
        </w:rPr>
      </w:pPr>
      <w:ins w:id="262" w:author="." w:date="2009-05-30T03:16:00Z">
        <w:r>
          <w:t>GridFTP has attempted to circumvent TCP problems by incorporating UDP based solutions</w:t>
        </w:r>
        <w:r w:rsidR="00E72658">
          <w:t xml:space="preserve"> and diving a TCP connections into a set of shorter connections into their latest version </w:t>
        </w:r>
        <w:r w:rsidR="0033544C">
          <w:fldChar w:fldCharType="begin"/>
        </w:r>
        <w:r w:rsidR="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5876AF" w:rsidDel="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33544C">
          <w:fldChar w:fldCharType="separate"/>
        </w:r>
        <w:r w:rsidR="008E1941">
          <w:rPr>
            <w:noProof/>
          </w:rPr>
          <w:t>[49]</w:t>
        </w:r>
        <w:r w:rsidR="0033544C">
          <w:fldChar w:fldCharType="end"/>
        </w:r>
        <w:r>
          <w:t xml:space="preserve">. </w:t>
        </w:r>
      </w:ins>
    </w:p>
    <w:p w:rsidR="00423252" w:rsidRDefault="00423252" w:rsidP="00286226">
      <w:pPr>
        <w:pStyle w:val="Heading4"/>
        <w:rPr>
          <w:ins w:id="263" w:author="." w:date="2009-05-30T03:16:00Z"/>
        </w:rPr>
      </w:pPr>
      <w:bookmarkStart w:id="264" w:name="_Toc228272578"/>
      <w:ins w:id="265" w:author="." w:date="2009-05-30T03:16:00Z">
        <w:r>
          <w:lastRenderedPageBreak/>
          <w:t>GridHTTP</w:t>
        </w:r>
        <w:bookmarkEnd w:id="264"/>
      </w:ins>
    </w:p>
    <w:p w:rsidR="008849E8" w:rsidRDefault="00423252" w:rsidP="00423252">
      <w:pPr>
        <w:pStyle w:val="BodyText"/>
        <w:rPr>
          <w:ins w:id="266" w:author="." w:date="2009-05-30T03:16:00Z"/>
        </w:rPr>
      </w:pPr>
      <w:ins w:id="267" w:author="." w:date="2009-05-30T03:16:00Z">
        <w:r>
          <w:t>GridHTTP</w:t>
        </w:r>
        <w:r w:rsidR="00D90572">
          <w:t xml:space="preserve"> </w:t>
        </w:r>
        <w:r w:rsidR="0033544C">
          <w:fldChar w:fldCharType="begin"/>
        </w:r>
        <w:r w:rsidR="00CF1EDE">
          <w:instrText xml:space="preserve"> ADDIN EN.CITE &lt;EndNote&gt;&lt;Cite&gt;&lt;Author&gt;McNab&lt;/Author&gt;&lt;Year&gt;2006&lt;/Year&gt;&lt;RecNum&gt;18&lt;/RecNum&gt;&lt;record&gt;&lt;rec-number&gt;18&lt;/rec-number&gt;&lt;foreign-keys&gt;&lt;key app="EN" db-id="eref9pfvov2rdiedsstvpxdme2tz0v2ew02z"&gt;18&lt;/key&gt;&lt;/foreign-keys&gt;&lt;ref-type name="Conference Paper"&gt;47&lt;/ref-type&gt;&lt;contributors&gt;&lt;authors&gt;&lt;author&gt;A. McNab&lt;/author&gt;&lt;author&gt;S. Kaushal&lt;/author&gt;&lt;author&gt;Yibiao Li&lt;/author&gt;&lt;/authors&gt;&lt;/contributors&gt;&lt;titles&gt;&lt;title&gt;Web servers for bulk file transfer and storage &lt;/title&gt;&lt;secondary-title&gt;CHEP 06 Computing in High Energy and Nuclear Physics (Distributed Event production and processing)&lt;/secondary-title&gt;&lt;/titles&gt;&lt;dates&gt;&lt;year&gt;2006&lt;/year&gt;&lt;pub-dates&gt;&lt;date&gt;February 2006&lt;/date&gt;&lt;/pub-dates&gt;&lt;/dates&gt;&lt;pub-location&gt;Mumbai, India&lt;/pub-location&gt;&lt;label&gt;Data Tranfer Techniques&lt;/label&gt;&lt;urls&gt;&lt;/urls&gt;&lt;/record&gt;&lt;/Cite&gt;&lt;/EndNote&gt;</w:instrText>
        </w:r>
        <w:r w:rsidR="005876AF" w:rsidDel="00CF1EDE">
          <w:instrText xml:space="preserve"> ADDIN EN.CITE &lt;EndNote&gt;&lt;Cite&gt;&lt;Author&gt;McNab&lt;/Author&gt;&lt;Year&gt;2006&lt;/Year&gt;&lt;RecNum&gt;18&lt;/RecNum&gt;&lt;record&gt;&lt;rec-number&gt;18&lt;/rec-number&gt;&lt;foreign-keys&gt;&lt;key app="EN" db-id="eref9pfvov2rdiedsstvpxdme2tz0v2ew02z"&gt;18&lt;/key&gt;&lt;/foreign-keys&gt;&lt;ref-type name="Conference Paper"&gt;47&lt;/ref-type&gt;&lt;contributors&gt;&lt;authors&gt;&lt;author&gt;A. McNab&lt;/author&gt;&lt;author&gt;S. Kaushal&lt;/author&gt;&lt;author&gt;Yibiao Li&lt;/author&gt;&lt;/authors&gt;&lt;/contributors&gt;&lt;titles&gt;&lt;title&gt;Web servers for bulk file transfer and storage &lt;/title&gt;&lt;secondary-title&gt;CHEP 06 Computing in High Energy and Nuclear Physics (Distributed Event production and processing)&lt;/secondary-title&gt;&lt;/titles&gt;&lt;dates&gt;&lt;year&gt;2006&lt;/year&gt;&lt;pub-dates&gt;&lt;date&gt;February 2006&lt;/date&gt;&lt;/pub-dates&gt;&lt;/dates&gt;&lt;pub-location&gt;Mumbai, India&lt;/pub-location&gt;&lt;label&gt;Data Tranfer Techniques&lt;/label&gt;&lt;urls&gt;&lt;/urls&gt;&lt;/record&gt;&lt;/Cite&gt;&lt;/EndNote&gt;</w:instrText>
        </w:r>
        <w:r w:rsidR="0033544C">
          <w:fldChar w:fldCharType="separate"/>
        </w:r>
        <w:r w:rsidR="00345C6B">
          <w:rPr>
            <w:noProof/>
          </w:rPr>
          <w:t>[18]</w:t>
        </w:r>
        <w:r w:rsidR="0033544C">
          <w:fldChar w:fldCharType="end"/>
        </w:r>
        <w:r>
          <w:t xml:space="preserve"> is a protocol, defined within the GridSite</w:t>
        </w:r>
        <w:r w:rsidR="00D90572">
          <w:t xml:space="preserve"> </w:t>
        </w:r>
        <w:r w:rsidR="0033544C">
          <w:fldChar w:fldCharType="begin"/>
        </w:r>
        <w:r w:rsidR="00CF1EDE">
          <w:instrText xml:space="preserve"> ADDIN EN.CITE &lt;EndNote&gt;&lt;Cite&gt;&lt;Author&gt;GridSite Team&lt;/Author&gt;&lt;Year&gt;2008&lt;/Year&gt;&lt;RecNum&gt;121&lt;/RecNum&gt;&lt;record&gt;&lt;rec-number&gt;121&lt;/rec-number&gt;&lt;foreign-keys&gt;&lt;key app="EN" db-id="eref9pfvov2rdiedsstvpxdme2tz0v2ew02z"&gt;121&lt;/key&gt;&lt;/foreign-keys&gt;&lt;ref-type name="Web Page"&gt;12&lt;/ref-type&gt;&lt;contributors&gt;&lt;authors&gt;&lt;author&gt;&lt;style face="normal" font="Times New Roman" size="100%"&gt;GridSite Team,&lt;/style&gt;&lt;/author&gt;&lt;/authors&gt;&lt;/contributors&gt;&lt;titles&gt;&lt;title&gt;&lt;style face="normal" font="Times New Roman" size="100%"&gt;Grid Security for the Web, Web platforms for Grids&lt;/style&gt;&lt;/title&gt;&lt;/titles&gt;&lt;dates&gt;&lt;year&gt;2008&lt;/year&gt;&lt;/dates&gt;&lt;urls&gt;&lt;related-urls&gt;&lt;url&gt;&lt;style face="normal" font="Times New Roman" size="100%"&gt;http://www.gridsite.org/&lt;/style&gt;&lt;/url&gt;&lt;/related-urls&gt;&lt;/urls&gt;&lt;/record&gt;&lt;/Cite&gt;&lt;/EndNote&gt;</w:instrText>
        </w:r>
        <w:r w:rsidR="005876AF" w:rsidDel="00CF1EDE">
          <w:instrText xml:space="preserve"> ADDIN EN.CITE &lt;EndNote&gt;&lt;Cite&gt;&lt;Author&gt;GridSite Team&lt;/Author&gt;&lt;Year&gt;2008&lt;/Year&gt;&lt;RecNum&gt;121&lt;/RecNum&gt;&lt;record&gt;&lt;rec-number&gt;121&lt;/rec-number&gt;&lt;foreign-keys&gt;&lt;key app="EN" db-id="eref9pfvov2rdiedsstvpxdme2tz0v2ew02z"&gt;121&lt;/key&gt;&lt;/foreign-keys&gt;&lt;ref-type name="Web Page"&gt;12&lt;/ref-type&gt;&lt;contributors&gt;&lt;authors&gt;&lt;author&gt;&lt;style face="normal" font="Times New Roman" size="100%"&gt;GridSite Team,&lt;/style&gt;&lt;/author&gt;&lt;/authors&gt;&lt;/contributors&gt;&lt;titles&gt;&lt;title&gt;&lt;style face="normal" font="Times New Roman" size="100%"&gt;Grid Security for the Web, Web platforms for Grids&lt;/style&gt;&lt;/title&gt;&lt;/titles&gt;&lt;dates&gt;&lt;year&gt;2008&lt;/year&gt;&lt;/dates&gt;&lt;urls&gt;&lt;related-urls&gt;&lt;url&gt;&lt;style face="normal" font="Times New Roman" size="100%"&gt;http://www.gridsite.org/&lt;/style&gt;&lt;/url&gt;&lt;/related-urls&gt;&lt;/urls&gt;&lt;/record&gt;&lt;/Cite&gt;&lt;/EndNote&gt;</w:instrText>
        </w:r>
        <w:r w:rsidR="0033544C">
          <w:fldChar w:fldCharType="separate"/>
        </w:r>
        <w:r w:rsidR="008E1941">
          <w:rPr>
            <w:noProof/>
          </w:rPr>
          <w:t>[50]</w:t>
        </w:r>
        <w:r w:rsidR="0033544C">
          <w:fldChar w:fldCharType="end"/>
        </w:r>
        <w:r>
          <w:t xml:space="preserve"> framework that supports bulk data transfers via unencrypted HTTP connection, but first requires authentication of the clients via HTTPS. The aim of this protocol is to allow large (gigabyte) files to be transferred at optimal speeds while still maintaining some level of security. The problem of authentication over HTTP (usually achieved via usernames and passwords) is avoided by using the certificate handling capabilities of the GridSite software as well as the access control list functionality.  Clients must connect to a web server over HTTPS and set the value of the  “Upgrade” header in the request to “GridHTTP/1.0” in order to retrieve a file using the GridHTTP protocol </w:t>
        </w:r>
        <w:r w:rsidR="0033544C">
          <w:fldChar w:fldCharType="begin"/>
        </w:r>
        <w:r w:rsidR="00CF1EDE">
          <w:instrText xml:space="preserve"> ADDIN EN.CITE &lt;EndNote&gt;&lt;Cite&gt;&lt;Author&gt;McNab&lt;/Author&gt;&lt;Year&gt;2006&lt;/Year&gt;&lt;RecNum&gt;18&lt;/RecNum&gt;&lt;record&gt;&lt;rec-number&gt;18&lt;/rec-number&gt;&lt;foreign-keys&gt;&lt;key app="EN" db-id="eref9pfvov2rdiedsstvpxdme2tz0v2ew02z"&gt;18&lt;/key&gt;&lt;/foreign-keys&gt;&lt;ref-type name="Conference Paper"&gt;47&lt;/ref-type&gt;&lt;contributors&gt;&lt;authors&gt;&lt;author&gt;A. McNab&lt;/author&gt;&lt;author&gt;S. Kaushal&lt;/author&gt;&lt;author&gt;Yibiao Li&lt;/author&gt;&lt;/authors&gt;&lt;/contributors&gt;&lt;titles&gt;&lt;title&gt;Web servers for bulk file transfer and storage &lt;/title&gt;&lt;secondary-title&gt;CHEP 06 Computing in High Energy and Nuclear Physics (Distributed Event production and processing)&lt;/secondary-title&gt;&lt;/titles&gt;&lt;dates&gt;&lt;year&gt;2006&lt;/year&gt;&lt;pub-dates&gt;&lt;date&gt;February 2006&lt;/date&gt;&lt;/pub-dates&gt;&lt;/dates&gt;&lt;pub-location&gt;Mumbai, India&lt;/pub-location&gt;&lt;label&gt;Data Tranfer Techniques&lt;/label&gt;&lt;urls&gt;&lt;/urls&gt;&lt;/record&gt;&lt;/Cite&gt;&lt;/EndNote&gt;</w:instrText>
        </w:r>
        <w:r w:rsidR="005876AF" w:rsidDel="00CF1EDE">
          <w:instrText xml:space="preserve"> ADDIN EN.CITE &lt;EndNote&gt;&lt;Cite&gt;&lt;Author&gt;McNab&lt;/Author&gt;&lt;Year&gt;2006&lt;/Year&gt;&lt;RecNum&gt;18&lt;/RecNum&gt;&lt;record&gt;&lt;rec-number&gt;18&lt;/rec-number&gt;&lt;foreign-keys&gt;&lt;key app="EN" db-id="eref9pfvov2rdiedsstvpxdme2tz0v2ew02z"&gt;18&lt;/key&gt;&lt;/foreign-keys&gt;&lt;ref-type name="Conference Paper"&gt;47&lt;/ref-type&gt;&lt;contributors&gt;&lt;authors&gt;&lt;author&gt;A. McNab&lt;/author&gt;&lt;author&gt;S. Kaushal&lt;/author&gt;&lt;author&gt;Yibiao Li&lt;/author&gt;&lt;/authors&gt;&lt;/contributors&gt;&lt;titles&gt;&lt;title&gt;Web servers for bulk file transfer and storage &lt;/title&gt;&lt;secondary-title&gt;CHEP 06 Computing in High Energy and Nuclear Physics (Distributed Event production and processing)&lt;/secondary-title&gt;&lt;/titles&gt;&lt;dates&gt;&lt;year&gt;2006&lt;/year&gt;&lt;pub-dates&gt;&lt;date&gt;February 2006&lt;/date&gt;&lt;/pub-dates&gt;&lt;/dates&gt;&lt;pub-location&gt;Mumbai, India&lt;/pub-location&gt;&lt;label&gt;Data Tranfer Techniques&lt;/label&gt;&lt;urls&gt;&lt;/urls&gt;&lt;/record&gt;&lt;/Cite&gt;&lt;/EndNote&gt;</w:instrText>
        </w:r>
        <w:r w:rsidR="0033544C">
          <w:fldChar w:fldCharType="separate"/>
        </w:r>
        <w:r w:rsidR="00345C6B">
          <w:rPr>
            <w:noProof/>
          </w:rPr>
          <w:t>[18]</w:t>
        </w:r>
        <w:r w:rsidR="0033544C">
          <w:fldChar w:fldCharType="end"/>
        </w:r>
        <w:r>
          <w:t>.</w:t>
        </w:r>
      </w:ins>
    </w:p>
    <w:p w:rsidR="00653324" w:rsidRDefault="00653324" w:rsidP="00286226">
      <w:pPr>
        <w:pStyle w:val="Heading4"/>
        <w:rPr>
          <w:ins w:id="268" w:author="." w:date="2009-05-30T03:16:00Z"/>
        </w:rPr>
      </w:pPr>
      <w:bookmarkStart w:id="269" w:name="_Toc228272579"/>
      <w:ins w:id="270" w:author="." w:date="2009-05-30T03:16:00Z">
        <w:r>
          <w:t>bbFTP</w:t>
        </w:r>
        <w:bookmarkEnd w:id="269"/>
      </w:ins>
    </w:p>
    <w:p w:rsidR="00F6031F" w:rsidRDefault="007B53E2" w:rsidP="00423252">
      <w:pPr>
        <w:pStyle w:val="BodyText"/>
        <w:rPr>
          <w:ins w:id="271" w:author="." w:date="2009-05-30T03:16:00Z"/>
        </w:rPr>
      </w:pPr>
      <w:ins w:id="272" w:author="." w:date="2009-05-30T03:16:00Z">
        <w:r>
          <w:t>bbFTP</w:t>
        </w:r>
        <w:r w:rsidR="00FB2BF3">
          <w:t xml:space="preserve"> </w:t>
        </w:r>
        <w:r w:rsidR="0033544C">
          <w:fldChar w:fldCharType="begin"/>
        </w:r>
        <w:r w:rsidR="00F6031F">
          <w:instrText xml:space="preserve"> ADDIN EN.CITE &lt;EndNote&gt;&lt;Cite&gt;&lt;Author&gt;Bonachea&lt;/Author&gt;&lt;Year&gt;2008&lt;/Year&gt;&lt;RecNum&gt;91&lt;/RecNum&gt;&lt;record&gt;&lt;rec-number&gt;91&lt;/rec-number&gt;&lt;foreign-keys&gt;&lt;key app='EN' db-id='eref9pfvov2rdiedsstvpxdme2tz0v2ew02z'&gt;91&lt;/key&gt;&lt;/foreign-keys&gt;&lt;ref-type name='Web Page'&gt;12&lt;/ref-type&gt;&lt;contributors&gt;&lt;/contributors&gt;&lt;titles&gt;&lt;title&gt;bbFTP --Large files transfer protocol &lt;/title&gt;&lt;/titles&gt;&lt;dates&gt;&lt;pub-dates&gt;&lt;date&gt;2005&lt;/date&gt;&lt;/pub-dates&gt;&lt;/dates&gt;&lt;urls&gt;&lt;related-urls&gt;&lt;url&gt;http://doc.in2p3.fr/bbftp/index.html&lt;/url&gt;&lt;/related-urls&gt;&lt;/urls&gt;&lt;/record&gt;&lt;/Cite&gt;&lt;/EndNote&gt;</w:instrText>
        </w:r>
        <w:r w:rsidR="0033544C">
          <w:fldChar w:fldCharType="separate"/>
        </w:r>
        <w:r w:rsidR="008E1941">
          <w:t>[33]</w:t>
        </w:r>
        <w:r w:rsidR="0033544C">
          <w:fldChar w:fldCharType="end"/>
        </w:r>
        <w:r>
          <w:t xml:space="preserve"> is an open source file transfer software which implement its own transfer protocol optimizing for large files (larger than 2 GB). Similar to GridFTP, bbFTP is </w:t>
        </w:r>
        <w:r w:rsidR="007748C8">
          <w:t>built</w:t>
        </w:r>
        <w:r>
          <w:t xml:space="preserve"> </w:t>
        </w:r>
        <w:r w:rsidR="00F82912">
          <w:t>up</w:t>
        </w:r>
        <w:r>
          <w:t>on the standard FTP protocol and uses parallel TCP streams</w:t>
        </w:r>
        <w:r w:rsidR="00FB2BF3">
          <w:t xml:space="preserve"> </w:t>
        </w:r>
        <w:r w:rsidR="0033544C">
          <w:fldChar w:fldCharType="begin"/>
        </w:r>
        <w:r w:rsidR="00CF1EDE">
          <w:instrText xml:space="preserve"> ADDIN EN.CITE &lt;EndNote&gt;&lt;Cite&gt;&lt;Author&gt;Sivakumar&lt;/Author&gt;&lt;Year&gt;2000&lt;/Year&gt;&lt;RecNum&gt;45&lt;/RecNum&gt;&lt;record&gt;&lt;rec-number&gt;45&lt;/rec-number&gt;&lt;foreign-keys&gt;&lt;key app="EN" db-id="eref9pfvov2rdiedsstvpxdme2tz0v2ew02z"&gt;45&lt;/key&gt;&lt;/foreign-keys&gt;&lt;ref-type name="Journal Article"&gt;17&lt;/ref-type&gt;&lt;contributors&gt;&lt;authors&gt;&lt;author&gt;&lt;style face="normal" font="Times New Roman" size="100%"&gt;Sivakumar, H.&lt;/style&gt;&lt;/author&gt;&lt;author&gt;&lt;style face="normal" font="Times New Roman" size="100%"&gt;Bailey, S.&lt;/style&gt;&lt;/author&gt;&lt;author&gt;&lt;style face="normal" font="Times New Roman" size="100%"&gt;Grossman, R. L.&lt;/style&gt;&lt;/author&gt;&lt;/authors&gt;&lt;/contributors&gt;&lt;titles&gt;&lt;title&gt;&lt;style face="normal" font="Times New Roman" size="100%"&gt;PSockets: The Case for Application-level Network Striping for Data Intensive Applications using High Speed Wide Area Networks&lt;/style&gt;&lt;/title&gt;&lt;secondary-title&gt;&lt;style face="normal" font="Times New Roman" size="100%"&gt;Proceedings of the 2000 ACM/IEEE conference on Supercomputing (CDROM)&lt;/style&gt;&lt;/secondary-title&gt;&lt;/titles&gt;&lt;periodical&gt;&lt;full-title&gt;Proceedings of the 2000 ACM/IEEE conference on Supercomputing (CDROM)&lt;/full-title&gt;&lt;/periodical&gt;&lt;dates&gt;&lt;year&gt;&lt;style face="normal" font="Times New Roman" size="100%"&gt;2000&lt;/style&gt;&lt;/year&gt;&lt;/dates&gt;&lt;label&gt;Network TCP PTCP&lt;/label&gt;&lt;urls&gt;&lt;/urls&gt;&lt;/record&gt;&lt;/Cite&gt;&lt;/EndNote&gt;</w:instrText>
        </w:r>
        <w:r w:rsidR="005876AF" w:rsidDel="00CF1EDE">
          <w:instrText xml:space="preserve"> ADDIN EN.CITE &lt;EndNote&gt;&lt;Cite&gt;&lt;Author&gt;Sivakumar&lt;/Author&gt;&lt;Year&gt;2000&lt;/Year&gt;&lt;RecNum&gt;45&lt;/RecNum&gt;&lt;record&gt;&lt;rec-number&gt;45&lt;/rec-number&gt;&lt;foreign-keys&gt;&lt;key app="EN" db-id="eref9pfvov2rdiedsstvpxdme2tz0v2ew02z"&gt;45&lt;/key&gt;&lt;/foreign-keys&gt;&lt;ref-type name="Journal Article"&gt;17&lt;/ref-type&gt;&lt;contributors&gt;&lt;authors&gt;&lt;author&gt;&lt;style face="normal" font="Times New Roman" size="100%"&gt;Sivakumar, H.&lt;/style&gt;&lt;/author&gt;&lt;author&gt;&lt;style face="normal" font="Times New Roman" size="100%"&gt;Bailey, S.&lt;/style&gt;&lt;/author&gt;&lt;author&gt;&lt;style face="normal" font="Times New Roman" size="100%"&gt;Grossman, R. L.&lt;/style&gt;&lt;/author&gt;&lt;/authors&gt;&lt;/contributors&gt;&lt;titles&gt;&lt;title&gt;&lt;style face="normal" font="Times New Roman" size="100%"&gt;PSockets: The Case for Application-level Network Striping for Data Intensive Applications using High Speed Wide Area Networks&lt;/style&gt;&lt;/title&gt;&lt;secondary-title&gt;&lt;style face="normal" font="Times New Roman" size="100%"&gt;Proceedings of the 2000 ACM/IEEE conference on Supercomputing (CDROM)&lt;/style&gt;&lt;/secondary-title&gt;&lt;/titles&gt;&lt;periodical&gt;&lt;full-title&gt;Proceedings of the 2000 ACM/IEEE conference on Supercomputing (CDROM)&lt;/full-title&gt;&lt;/periodical&gt;&lt;dates&gt;&lt;year&gt;&lt;style face="normal" font="Times New Roman" size="100%"&gt;2000&lt;/style&gt;&lt;/year&gt;&lt;/dates&gt;&lt;label&gt;Network TCP PTCP&lt;/label&gt;&lt;urls&gt;&lt;/urls&gt;&lt;/record&gt;&lt;/Cite&gt;&lt;/EndNote&gt;</w:instrText>
        </w:r>
        <w:r w:rsidR="0033544C">
          <w:fldChar w:fldCharType="separate"/>
        </w:r>
        <w:r w:rsidR="008E1941">
          <w:rPr>
            <w:noProof/>
          </w:rPr>
          <w:t>[51]</w:t>
        </w:r>
        <w:r w:rsidR="0033544C">
          <w:fldChar w:fldCharType="end"/>
        </w:r>
        <w:r>
          <w:t xml:space="preserve">. The main </w:t>
        </w:r>
        <w:r w:rsidR="00FB2BF3">
          <w:t xml:space="preserve">strength </w:t>
        </w:r>
        <w:r>
          <w:t xml:space="preserve">of bbFTP is the ability to use SSH and certificate based authentication, data compression on-the-fly, and </w:t>
        </w:r>
        <w:r w:rsidR="00FB2BF3">
          <w:t>customizable</w:t>
        </w:r>
        <w:r>
          <w:t xml:space="preserve"> time-outs </w:t>
        </w:r>
        <w:r w:rsidR="0033544C">
          <w:fldChar w:fldCharType="begin"/>
        </w:r>
        <w:r w:rsidR="00CF1EDE">
          <w:instrText xml:space="preserve"> ADDIN EN.CITE &lt;EndNote&gt;&lt;Cite&gt;&lt;Author&gt;Mattmann&lt;/Author&gt;&lt;Year&gt;2006&lt;/Year&gt;&lt;RecNum&gt;12&lt;/RecNum&gt;&lt;record&gt;&lt;rec-number&gt;12&lt;/rec-number&gt;&lt;foreign-keys&gt;&lt;key app="EN" db-id="eref9pfvov2rdiedsstvpxdme2tz0v2ew02z"&gt;12&lt;/key&gt;&lt;/foreign-keys&gt;&lt;ref-type name="Conference Proceedings"&gt;10&lt;/ref-type&gt;&lt;contributors&gt;&lt;authors&gt;&lt;author&gt;Mattmann, Chris A.&lt;/author&gt;&lt;author&gt;Kelly, Sean&lt;/author&gt;&lt;author&gt;Crichton, Daniel J.&lt;/author&gt;&lt;author&gt;Hughes, J. Steven&lt;/author&gt;&lt;author&gt;Hardman, Sean&lt;/author&gt;&lt;author&gt;Ramirez, Paul&lt;/author&gt;&lt;author&gt;Joyner, Ron&lt;/author&gt;&lt;/authors&gt;&lt;/contributors&gt;&lt;titles&gt;&lt;title&gt;A Classification and Evaluation of Data Movement Technologies for the Delivery of Highly Voluminous Scientific Data Products&lt;/title&gt;&lt;secondary-title&gt;Proceedings of the NASA/IEEE Conference on Mass Storage Systems and Technologies College Park&lt;/secondary-title&gt;&lt;/titles&gt;&lt;dates&gt;&lt;year&gt;2006&lt;/year&gt;&lt;/dates&gt;&lt;pub-location&gt;Maryland, USA&lt;/pub-location&gt;&lt;label&gt;DT Evaluation&lt;/label&gt;&lt;urls&gt;&lt;/urls&gt;&lt;/record&gt;&lt;/Cite&gt;&lt;/EndNote&gt;</w:instrText>
        </w:r>
        <w:r w:rsidR="005876AF" w:rsidDel="00CF1EDE">
          <w:instrText xml:space="preserve"> ADDIN EN.CITE &lt;EndNote&gt;&lt;Cite&gt;&lt;Author&gt;Mattmann&lt;/Author&gt;&lt;Year&gt;2006&lt;/Year&gt;&lt;RecNum&gt;12&lt;/RecNum&gt;&lt;record&gt;&lt;rec-number&gt;12&lt;/rec-number&gt;&lt;foreign-keys&gt;&lt;key app="EN" db-id="eref9pfvov2rdiedsstvpxdme2tz0v2ew02z"&gt;12&lt;/key&gt;&lt;/foreign-keys&gt;&lt;ref-type name="Conference Proceedings"&gt;10&lt;/ref-type&gt;&lt;contributors&gt;&lt;authors&gt;&lt;author&gt;Mattmann, Chris A.&lt;/author&gt;&lt;author&gt;Kelly, Sean&lt;/author&gt;&lt;author&gt;Crichton, Daniel J.&lt;/author&gt;&lt;author&gt;Hughes, J. Steven&lt;/author&gt;&lt;author&gt;Hardman, Sean&lt;/author&gt;&lt;author&gt;Ramirez, Paul&lt;/author&gt;&lt;author&gt;Joyner, Ron&lt;/author&gt;&lt;/authors&gt;&lt;/contributors&gt;&lt;titles&gt;&lt;title&gt;A Classification and Evaluation of Data Movement Technologies for the Delivery of Highly Voluminous Scientific Data Products&lt;/title&gt;&lt;secondary-title&gt;Proceedings of the NASA/IEEE Conference on Mass Storage Systems and Technologies College Park&lt;/secondary-title&gt;&lt;/titles&gt;&lt;dates&gt;&lt;year&gt;2006&lt;/year&gt;&lt;/dates&gt;&lt;pub-location&gt;Maryland, USA&lt;/pub-location&gt;&lt;label&gt;DT Evaluation&lt;/label&gt;&lt;urls&gt;&lt;/urls&gt;&lt;/record&gt;&lt;/Cite&gt;&lt;/EndNote&gt;</w:instrText>
        </w:r>
        <w:r w:rsidR="0033544C">
          <w:fldChar w:fldCharType="separate"/>
        </w:r>
        <w:r w:rsidR="008E1941">
          <w:rPr>
            <w:noProof/>
          </w:rPr>
          <w:t>[52]</w:t>
        </w:r>
        <w:r w:rsidR="0033544C">
          <w:fldChar w:fldCharType="end"/>
        </w:r>
        <w:r>
          <w:t xml:space="preserve">. </w:t>
        </w:r>
        <w:r w:rsidR="0021242A">
          <w:t>Due to being more secure and attempting to optimize network bandwidth usage, it is preferable over than traditional FTP</w:t>
        </w:r>
        <w:r w:rsidR="00F6031F">
          <w:t xml:space="preserve"> </w:t>
        </w:r>
        <w:r w:rsidR="0033544C">
          <w:fldChar w:fldCharType="begin"/>
        </w:r>
        <w:r w:rsidR="00CF1EDE">
          <w:instrText xml:space="preserve"> ADDIN EN.CITE &lt;EndNote&gt;&lt;Cite&gt;&lt;Author&gt;Web Maintenance Team of cc.jlab.org&lt;/Author&gt;&lt;Year&gt;2008&lt;/Year&gt;&lt;RecNum&gt;125&lt;/RecNum&gt;&lt;record&gt;&lt;rec-number&gt;125&lt;/rec-number&gt;&lt;foreign-keys&gt;&lt;key app="EN" db-id="eref9pfvov2rdiedsstvpxdme2tz0v2ew02z"&gt;125&lt;/key&gt;&lt;/foreign-keys&gt;&lt;ref-type name="Web Page"&gt;12&lt;/ref-type&gt;&lt;contributors&gt;&lt;authors&gt;&lt;author&gt;&lt;style face="normal" font="Times New Roman" size="100%"&gt;Web Maintenance Team of cc.jlab.org,&lt;/style&gt;&lt;/author&gt;&lt;/authors&gt;&lt;/contributors&gt;&lt;titles&gt;&lt;title&gt;&lt;style face="normal" font="Times New Roman" size="100%"&gt;Off-Site File Transfer Facilities&lt;/style&gt;&lt;/title&gt;&lt;/titles&gt;&lt;dates&gt;&lt;year&gt;&lt;style face="normal" font="Times New Roman" size="100%"&gt;2008&lt;/style&gt;&lt;/year&gt;&lt;/dates&gt;&lt;urls&gt;&lt;related-urls&gt;&lt;url&gt;&lt;style face="normal" font="Times New Roman" size="100%"&gt;http://cc.jlab.org/docs/services/offsite/off-site-data-transfers.html&lt;/style&gt;&lt;/url&gt;&lt;/related-urls&gt;&lt;/urls&gt;&lt;/record&gt;&lt;/Cite&gt;&lt;/EndNote&gt;</w:instrText>
        </w:r>
        <w:r w:rsidR="005876AF" w:rsidDel="00CF1EDE">
          <w:instrText xml:space="preserve"> ADDIN EN.CITE &lt;EndNote&gt;&lt;Cite&gt;&lt;Author&gt;Web Maintenance Team of cc.jlab.org&lt;/Author&gt;&lt;Year&gt;2008&lt;/Year&gt;&lt;RecNum&gt;125&lt;/RecNum&gt;&lt;record&gt;&lt;rec-number&gt;125&lt;/rec-number&gt;&lt;foreign-keys&gt;&lt;key app="EN" db-id="eref9pfvov2rdiedsstvpxdme2tz0v2ew02z"&gt;125&lt;/key&gt;&lt;/foreign-keys&gt;&lt;ref-type name="Web Page"&gt;12&lt;/ref-type&gt;&lt;contributors&gt;&lt;authors&gt;&lt;author&gt;&lt;style face="normal" font="Times New Roman" size="100%"&gt;Web Maintenance Team of cc.jlab.org,&lt;/style&gt;&lt;/author&gt;&lt;/authors&gt;&lt;/contributors&gt;&lt;titles&gt;&lt;title&gt;&lt;style face="normal" font="Times New Roman" size="100%"&gt;Off-Site File Transfer Facilities&lt;/style&gt;&lt;/title&gt;&lt;/titles&gt;&lt;dates&gt;&lt;year&gt;&lt;style face="normal" font="Times New Roman" size="100%"&gt;2008&lt;/style&gt;&lt;/year&gt;&lt;/dates&gt;&lt;urls&gt;&lt;related-urls&gt;&lt;url&gt;&lt;style face="normal" font="Times New Roman" size="100%"&gt;http://cc.jlab.org/docs/services/offsite/off-site-data-transfers.html&lt;/style&gt;&lt;/url&gt;&lt;/related-urls&gt;&lt;/urls&gt;&lt;/record&gt;&lt;/Cite&gt;&lt;/EndNote&gt;</w:instrText>
        </w:r>
        <w:r w:rsidR="0033544C">
          <w:fldChar w:fldCharType="separate"/>
        </w:r>
        <w:r w:rsidR="008E1941">
          <w:rPr>
            <w:noProof/>
          </w:rPr>
          <w:t>[53]</w:t>
        </w:r>
        <w:r w:rsidR="0033544C">
          <w:fldChar w:fldCharType="end"/>
        </w:r>
        <w:r w:rsidR="00E560E3">
          <w:t xml:space="preserve">. </w:t>
        </w:r>
      </w:ins>
    </w:p>
    <w:p w:rsidR="00653324" w:rsidRDefault="00E560E3" w:rsidP="00423252">
      <w:pPr>
        <w:pStyle w:val="BodyText"/>
        <w:rPr>
          <w:ins w:id="273" w:author="." w:date="2009-05-30T03:16:00Z"/>
        </w:rPr>
      </w:pPr>
      <w:ins w:id="274" w:author="." w:date="2009-05-30T03:16:00Z">
        <w:r>
          <w:t>There are other FTP based solutions such as SafeTP</w:t>
        </w:r>
        <w:r w:rsidR="00F6031F">
          <w:t xml:space="preserve"> </w:t>
        </w:r>
        <w:r w:rsidR="0033544C">
          <w:fldChar w:fldCharType="begin"/>
        </w:r>
        <w:r w:rsidR="00CF1EDE">
          <w:instrText xml:space="preserve"> ADDIN EN.CITE &lt;EndNote&gt;&lt;Cite&gt;&lt;Author&gt;Bonachea&lt;/Author&gt;&lt;Year&gt;2001&lt;/Year&gt;&lt;RecNum&gt;123&lt;/RecNum&gt;&lt;record&gt;&lt;rec-number&gt;123&lt;/rec-number&gt;&lt;foreign-keys&gt;&lt;key app="EN" db-id="eref9pfvov2rdiedsstvpxdme2tz0v2ew02z"&gt;123&lt;/key&gt;&lt;/foreign-keys&gt;&lt;ref-type name="Journal Article"&gt;17&lt;/ref-type&gt;&lt;contributors&gt;&lt;authors&gt;&lt;author&gt;Bonachea, D&lt;/author&gt;&lt;author&gt;McPeak, S&lt;/author&gt;&lt;/authors&gt;&lt;/contributors&gt;&lt;titles&gt;&lt;title&gt;SafeTP: Transparently Securing FTP Network Services&lt;/title&gt;&lt;secondary-title&gt;Computer&lt;/secondary-title&gt;&lt;/titles&gt;&lt;periodical&gt;&lt;full-title&gt;Computer&lt;/full-title&gt;&lt;/periodical&gt;&lt;dates&gt;&lt;year&gt;2001&lt;/year&gt;&lt;/dates&gt;&lt;urls&gt;&lt;/urls&gt;&lt;/record&gt;&lt;/Cite&gt;&lt;Cite&gt;&lt;Author&gt;Bonachea&lt;/Author&gt;&lt;Year&gt;2008&lt;/Year&gt;&lt;RecNum&gt;124&lt;/RecNum&gt;&lt;record&gt;&lt;rec-number&gt;124&lt;/rec-number&gt;&lt;foreign-keys&gt;&lt;key app="EN" db-id="eref9pfvov2rdiedsstvpxdme2tz0v2ew02z"&gt;124&lt;/key&gt;&lt;/foreign-keys&gt;&lt;ref-type name="Web Page"&gt;12&lt;/ref-type&gt;&lt;contributors&gt;&lt;authors&gt;&lt;author&gt;&lt;style face="normal" font="Times New Roman" size="100%"&gt;Bonachea, D&lt;/style&gt;&lt;/author&gt;&lt;author&gt;&lt;style face="normal" font="Times New Roman" size="100%"&gt;McPeak, S&lt;/style&gt;&lt;/author&gt;&lt;/authors&gt;&lt;/contributors&gt;&lt;titles&gt;&lt;title&gt;&lt;style face="normal" font="Times New Roman" size="100%"&gt;SafeTP: Secure FTP Transparently&lt;/style&gt;&lt;/title&gt;&lt;/titles&gt;&lt;dates&gt;&lt;year&gt;&lt;style face="normal" font="Times New Roman" size="100%"&gt;2008&lt;/style&gt;&lt;/year&gt;&lt;/dates&gt;&lt;urls&gt;&lt;related-urls&gt;&lt;url&gt;&lt;style face="normal" font="Times New Roman" size="100%"&gt;http://safetp.cs.berkeley.edu/&lt;/style&gt;&lt;/url&gt;&lt;/related-urls&gt;&lt;/urls&gt;&lt;/record&gt;&lt;/Cite&gt;&lt;/EndNote&gt;</w:instrText>
        </w:r>
        <w:r w:rsidR="005876AF" w:rsidDel="00CF1EDE">
          <w:instrText xml:space="preserve"> ADDIN EN.CITE &lt;EndNote&gt;&lt;Cite&gt;&lt;Author&gt;Bonachea&lt;/Author&gt;&lt;Year&gt;2001&lt;/Year&gt;&lt;RecNum&gt;123&lt;/RecNum&gt;&lt;record&gt;&lt;rec-number&gt;123&lt;/rec-number&gt;&lt;foreign-keys&gt;&lt;key app="EN" db-id="eref9pfvov2rdiedsstvpxdme2tz0v2ew02z"&gt;123&lt;/key&gt;&lt;/foreign-keys&gt;&lt;ref-type name="Journal Article"&gt;17&lt;/ref-type&gt;&lt;contributors&gt;&lt;authors&gt;&lt;author&gt;Bonachea, D&lt;/author&gt;&lt;author&gt;McPeak, S&lt;/author&gt;&lt;/authors&gt;&lt;/contributors&gt;&lt;titles&gt;&lt;title&gt;SafeTP: Transparently Securing FTP Network Services&lt;/title&gt;&lt;secondary-title&gt;Computer&lt;/secondary-title&gt;&lt;/titles&gt;&lt;periodical&gt;&lt;full-title&gt;Computer&lt;/full-title&gt;&lt;/periodical&gt;&lt;dates&gt;&lt;year&gt;2001&lt;/year&gt;&lt;/dates&gt;&lt;urls&gt;&lt;/urls&gt;&lt;/record&gt;&lt;/Cite&gt;&lt;Cite&gt;&lt;Author&gt;Bonachea&lt;/Author&gt;&lt;Year&gt;2008&lt;/Year&gt;&lt;RecNum&gt;124&lt;/RecNum&gt;&lt;record&gt;&lt;rec-number&gt;124&lt;/rec-number&gt;&lt;foreign-keys&gt;&lt;key app="EN" db-id="eref9pfvov2rdiedsstvpxdme2tz0v2ew02z"&gt;124&lt;/key&gt;&lt;/foreign-keys&gt;&lt;ref-type name="Web Page"&gt;12&lt;/ref-type&gt;&lt;contributors&gt;&lt;authors&gt;&lt;author&gt;&lt;style face="normal" font="Times New Roman" size="100%"&gt;Bonachea, D&lt;/style&gt;&lt;/author&gt;&lt;author&gt;&lt;style face="normal" font="Times New Roman" size="100%"&gt;McPeak, S&lt;/style&gt;&lt;/author&gt;&lt;/authors&gt;&lt;/contributors&gt;&lt;titles&gt;&lt;title&gt;&lt;style face="normal" font="Times New Roman" size="100%"&gt;SafeTP: Secure FTP Transparently&lt;/style&gt;&lt;/title&gt;&lt;/titles&gt;&lt;dates&gt;&lt;year&gt;&lt;style face="normal" font="Times New Roman" size="100%"&gt;2008&lt;/style&gt;&lt;/year&gt;&lt;/dates&gt;&lt;urls&gt;&lt;related-urls&gt;&lt;url&gt;&lt;style face="normal" font="Times New Roman" size="100%"&gt;http://safetp.cs.berkeley.edu/&lt;/style&gt;&lt;/url&gt;&lt;/related-urls&gt;&lt;/urls&gt;&lt;/record&gt;&lt;/Cite&gt;&lt;/EndNote&gt;</w:instrText>
        </w:r>
        <w:r w:rsidR="0033544C">
          <w:fldChar w:fldCharType="separate"/>
        </w:r>
        <w:r w:rsidR="008E1941">
          <w:rPr>
            <w:noProof/>
          </w:rPr>
          <w:t>[54, 55]</w:t>
        </w:r>
        <w:r w:rsidR="0033544C">
          <w:fldChar w:fldCharType="end"/>
        </w:r>
        <w:r>
          <w:t xml:space="preserve">, which is developed at the University of California at Berkeley to provide </w:t>
        </w:r>
        <w:r w:rsidR="000A1BBC">
          <w:t xml:space="preserve">a </w:t>
        </w:r>
        <w:r>
          <w:t xml:space="preserve">secure </w:t>
        </w:r>
        <w:r w:rsidR="000A1BBC">
          <w:t xml:space="preserve">method for </w:t>
        </w:r>
        <w:r>
          <w:t>file</w:t>
        </w:r>
        <w:r w:rsidR="00F6031F">
          <w:t xml:space="preserve"> </w:t>
        </w:r>
        <w:r>
          <w:t>transfer</w:t>
        </w:r>
        <w:r w:rsidR="000A1BBC">
          <w:t xml:space="preserve"> between Unix/Windows clients</w:t>
        </w:r>
        <w:r>
          <w:t xml:space="preserve"> and s</w:t>
        </w:r>
        <w:r w:rsidR="000A1BBC">
          <w:t>ecure FTP server</w:t>
        </w:r>
        <w:r>
          <w:t xml:space="preserve"> </w:t>
        </w:r>
        <w:r w:rsidR="0033544C">
          <w:fldChar w:fldCharType="begin"/>
        </w:r>
        <w:r w:rsidR="00CF1EDE">
          <w:instrText xml:space="preserve"> ADDIN EN.CITE &lt;EndNote&gt;&lt;Cite&gt;&lt;Author&gt;Bonachea&lt;/Author&gt;&lt;Year&gt;2001&lt;/Year&gt;&lt;RecNum&gt;123&lt;/RecNum&gt;&lt;record&gt;&lt;rec-number&gt;123&lt;/rec-number&gt;&lt;foreign-keys&gt;&lt;key app="EN" db-id="eref9pfvov2rdiedsstvpxdme2tz0v2ew02z"&gt;123&lt;/key&gt;&lt;/foreign-keys&gt;&lt;ref-type name="Journal Article"&gt;17&lt;/ref-type&gt;&lt;contributors&gt;&lt;authors&gt;&lt;author&gt;Bonachea, D&lt;/author&gt;&lt;author&gt;McPeak, S&lt;/author&gt;&lt;/authors&gt;&lt;/contributors&gt;&lt;titles&gt;&lt;title&gt;SafeTP: Transparently Securing FTP Network Services&lt;/title&gt;&lt;secondary-title&gt;Computer&lt;/secondary-title&gt;&lt;/titles&gt;&lt;periodical&gt;&lt;full-title&gt;Computer&lt;/full-title&gt;&lt;/periodical&gt;&lt;dates&gt;&lt;year&gt;2001&lt;/year&gt;&lt;/dates&gt;&lt;urls&gt;&lt;/urls&gt;&lt;/record&gt;&lt;/Cite&gt;&lt;/EndNote&gt;</w:instrText>
        </w:r>
        <w:r w:rsidR="005876AF" w:rsidDel="00CF1EDE">
          <w:instrText xml:space="preserve"> ADDIN EN.CITE &lt;EndNote&gt;&lt;Cite&gt;&lt;Author&gt;Bonachea&lt;/Author&gt;&lt;Year&gt;2001&lt;/Year&gt;&lt;RecNum&gt;123&lt;/RecNum&gt;&lt;record&gt;&lt;rec-number&gt;123&lt;/rec-number&gt;&lt;foreign-keys&gt;&lt;key app="EN" db-id="eref9pfvov2rdiedsstvpxdme2tz0v2ew02z"&gt;123&lt;/key&gt;&lt;/foreign-keys&gt;&lt;ref-type name="Journal Article"&gt;17&lt;/ref-type&gt;&lt;contributors&gt;&lt;authors&gt;&lt;author&gt;Bonachea, D&lt;/author&gt;&lt;author&gt;McPeak, S&lt;/author&gt;&lt;/authors&gt;&lt;/contributors&gt;&lt;titles&gt;&lt;title&gt;SafeTP: Transparently Securing FTP Network Services&lt;/title&gt;&lt;secondary-title&gt;Computer&lt;/secondary-title&gt;&lt;/titles&gt;&lt;periodical&gt;&lt;full-title&gt;Computer&lt;/full-title&gt;&lt;/periodical&gt;&lt;dates&gt;&lt;year&gt;2001&lt;/year&gt;&lt;/dates&gt;&lt;urls&gt;&lt;/urls&gt;&lt;/record&gt;&lt;/Cite&gt;&lt;/EndNote&gt;</w:instrText>
        </w:r>
        <w:r w:rsidR="0033544C">
          <w:fldChar w:fldCharType="separate"/>
        </w:r>
        <w:r w:rsidR="008E1941">
          <w:rPr>
            <w:noProof/>
          </w:rPr>
          <w:t>[54]</w:t>
        </w:r>
        <w:r w:rsidR="0033544C">
          <w:fldChar w:fldCharType="end"/>
        </w:r>
        <w:r>
          <w:t>, but their main concerns is to provide secure data transfer rather than high-performance data transfer.</w:t>
        </w:r>
      </w:ins>
    </w:p>
    <w:p w:rsidR="000258B6" w:rsidRDefault="00B84388" w:rsidP="00286226">
      <w:pPr>
        <w:pStyle w:val="Heading4"/>
        <w:rPr>
          <w:ins w:id="275" w:author="." w:date="2009-05-30T03:16:00Z"/>
        </w:rPr>
      </w:pPr>
      <w:bookmarkStart w:id="276" w:name="_Toc228272580"/>
      <w:ins w:id="277" w:author="." w:date="2009-05-30T03:16:00Z">
        <w:r>
          <w:lastRenderedPageBreak/>
          <w:t>The BaBar Copy Program (</w:t>
        </w:r>
        <w:r w:rsidR="000258B6">
          <w:t>bb</w:t>
        </w:r>
        <w:r>
          <w:t>cp)</w:t>
        </w:r>
        <w:bookmarkEnd w:id="276"/>
      </w:ins>
    </w:p>
    <w:p w:rsidR="000258B6" w:rsidRDefault="00D55F91" w:rsidP="000258B6">
      <w:pPr>
        <w:pStyle w:val="BodyText"/>
        <w:rPr>
          <w:ins w:id="278" w:author="." w:date="2009-05-30T03:16:00Z"/>
        </w:rPr>
      </w:pPr>
      <w:ins w:id="279" w:author="." w:date="2009-05-30T03:16:00Z">
        <w:r>
          <w:t xml:space="preserve">The </w:t>
        </w:r>
        <w:r w:rsidR="004D60A5">
          <w:t>Babar Copy</w:t>
        </w:r>
        <w:r>
          <w:t xml:space="preserve"> Program</w:t>
        </w:r>
        <w:r w:rsidR="007748C8">
          <w:t xml:space="preserve"> </w:t>
        </w:r>
        <w:r w:rsidR="0033544C">
          <w:fldChar w:fldCharType="begin"/>
        </w:r>
        <w:r w:rsidR="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5876AF" w:rsidDel="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33544C">
          <w:fldChar w:fldCharType="separate"/>
        </w:r>
        <w:r w:rsidR="008E1941">
          <w:rPr>
            <w:noProof/>
          </w:rPr>
          <w:t>[35]</w:t>
        </w:r>
        <w:r w:rsidR="0033544C">
          <w:fldChar w:fldCharType="end"/>
        </w:r>
        <w:r w:rsidR="004D60A5">
          <w:t>, successor of Secure Fast Copy (sfcp),</w:t>
        </w:r>
        <w:r w:rsidR="000258B6">
          <w:t xml:space="preserve"> is ano</w:t>
        </w:r>
        <w:r w:rsidR="00745A5D">
          <w:t>ther high-performance data transfer program and it was purely built upon the peer-to-peer architecture</w:t>
        </w:r>
        <w:r w:rsidR="00590AA2">
          <w:t>, in contrast to many other solutions</w:t>
        </w:r>
        <w:r w:rsidR="00745A5D">
          <w:t xml:space="preserve">. </w:t>
        </w:r>
        <w:r w:rsidR="00F82912">
          <w:t>It is b</w:t>
        </w:r>
        <w:r w:rsidR="00745A5D">
          <w:t xml:space="preserve">ecause of </w:t>
        </w:r>
        <w:r w:rsidR="00F82912">
          <w:t>the bbcp’s</w:t>
        </w:r>
        <w:r w:rsidR="00745A5D">
          <w:t xml:space="preserve"> peer-to-peer </w:t>
        </w:r>
        <w:r w:rsidR="004D60A5">
          <w:t>architecture</w:t>
        </w:r>
        <w:r w:rsidR="00F82912">
          <w:t xml:space="preserve"> that </w:t>
        </w:r>
        <w:r w:rsidR="00745A5D">
          <w:t xml:space="preserve">it is well suited to environments where information flow is equal. </w:t>
        </w:r>
        <w:r w:rsidR="004D60A5">
          <w:t>The important</w:t>
        </w:r>
        <w:r w:rsidR="00745A5D">
          <w:t xml:space="preserve"> features </w:t>
        </w:r>
        <w:r w:rsidR="004D60A5">
          <w:t xml:space="preserve">of bbcp </w:t>
        </w:r>
        <w:r w:rsidR="00745A5D">
          <w:t xml:space="preserve">are that carrying with </w:t>
        </w:r>
        <w:r w:rsidR="004D60A5">
          <w:t>a very</w:t>
        </w:r>
        <w:r w:rsidR="00745A5D">
          <w:t xml:space="preserve"> low administrative overhead, using </w:t>
        </w:r>
        <w:r w:rsidR="00F07CA8">
          <w:t xml:space="preserve">SSH </w:t>
        </w:r>
        <w:r w:rsidR="0033544C">
          <w:fldChar w:fldCharType="begin"/>
        </w:r>
        <w:r w:rsidR="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5876AF" w:rsidDel="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33544C">
          <w:fldChar w:fldCharType="separate"/>
        </w:r>
        <w:r w:rsidR="008E1941">
          <w:rPr>
            <w:noProof/>
          </w:rPr>
          <w:t>[35]</w:t>
        </w:r>
        <w:r w:rsidR="0033544C">
          <w:fldChar w:fldCharType="end"/>
        </w:r>
        <w:r w:rsidR="00F07CA8">
          <w:t xml:space="preserve"> for</w:t>
        </w:r>
        <w:r w:rsidR="00745A5D">
          <w:t xml:space="preserve"> authentica</w:t>
        </w:r>
        <w:r w:rsidR="00F07CA8">
          <w:t>tio</w:t>
        </w:r>
        <w:r w:rsidR="00745A5D">
          <w:t>n, providing an elegant and simple model. Similar to previous solutions, it exploits multiple TCP stream in parallel in order to accelerate the movement of data</w:t>
        </w:r>
        <w:r w:rsidR="00E74C8C">
          <w:t xml:space="preserve"> </w:t>
        </w:r>
        <w:r w:rsidR="0033544C">
          <w:fldChar w:fldCharType="begin"/>
        </w:r>
        <w:r w:rsidR="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5876AF" w:rsidDel="00CF1EDE">
          <w:instrText xml:space="preserve"> ADDIN EN.CITE &lt;EndNote&gt;&lt;Cite&gt;&lt;Author&gt;Hanushevsky&lt;/Author&gt;&lt;Year&gt;2001&lt;/Year&gt;&lt;RecNum&gt;92&lt;/RecNum&gt;&lt;record&gt;&lt;rec-number&gt;92&lt;/rec-number&gt;&lt;foreign-keys&gt;&lt;key app="EN" db-id="eref9pfvov2rdiedsstvpxdme2tz0v2ew02z"&gt;92&lt;/key&gt;&lt;/foreign-keys&gt;&lt;ref-type name="Conference Paper"&gt;47&lt;/ref-type&gt;&lt;contributors&gt;&lt;authors&gt;&lt;author&gt;&lt;style face="normal" font="Times New Roman" size="100%"&gt;Hanushevsky, A.&lt;/style&gt;&lt;/author&gt;&lt;/authors&gt;&lt;/contributors&gt;&lt;titles&gt;&lt;title&gt;&lt;style face="normal" font="Times New Roman" size="100%"&gt;Peer-to-Peer Computing for Secure High Performance Data Copying&lt;/style&gt;&lt;/title&gt;&lt;secondary-title&gt;&lt;style face="normal" font="Times New Roman" size="100%"&gt;Computing in High Energy Phyasics&lt;/style&gt;&lt;/secondary-title&gt;&lt;/titles&gt;&lt;dates&gt;&lt;year&gt;&lt;style face="normal" font="Times New Roman" size="100%"&gt;2001&lt;/style&gt;&lt;/year&gt;&lt;/dates&gt;&lt;pub-location&gt;&lt;style face="normal" font="Times New Roman" size="100%"&gt;Beijing&lt;/style&gt;&lt;/pub-location&gt;&lt;label&gt;p2p, bbcp&lt;/label&gt;&lt;urls&gt;&lt;/urls&gt;&lt;/record&gt;&lt;/Cite&gt;&lt;/EndNote&gt;</w:instrText>
        </w:r>
        <w:r w:rsidR="0033544C">
          <w:fldChar w:fldCharType="separate"/>
        </w:r>
        <w:r w:rsidR="008E1941">
          <w:rPr>
            <w:noProof/>
          </w:rPr>
          <w:t>[35]</w:t>
        </w:r>
        <w:r w:rsidR="0033544C">
          <w:fldChar w:fldCharType="end"/>
        </w:r>
        <w:r w:rsidR="004D60A5">
          <w:t>.</w:t>
        </w:r>
      </w:ins>
    </w:p>
    <w:p w:rsidR="001C480B" w:rsidRDefault="001C480B" w:rsidP="00286226">
      <w:pPr>
        <w:pStyle w:val="Heading3"/>
        <w:rPr>
          <w:ins w:id="280" w:author="." w:date="2009-05-30T03:16:00Z"/>
        </w:rPr>
      </w:pPr>
      <w:bookmarkStart w:id="281" w:name="_Toc228272581"/>
      <w:ins w:id="282" w:author="." w:date="2009-05-30T03:16:00Z">
        <w:r>
          <w:t>UDP -based Data Movement Techniques</w:t>
        </w:r>
        <w:bookmarkEnd w:id="281"/>
      </w:ins>
    </w:p>
    <w:p w:rsidR="001C480B" w:rsidRDefault="00EE470D" w:rsidP="00E401D0">
      <w:pPr>
        <w:pStyle w:val="BodyText"/>
        <w:ind w:firstLine="576"/>
        <w:rPr>
          <w:ins w:id="283" w:author="." w:date="2009-05-30T03:16:00Z"/>
        </w:rPr>
      </w:pPr>
      <w:ins w:id="284" w:author="." w:date="2009-05-30T03:16:00Z">
        <w:r>
          <w:t>To improve the bandwidth throughput in wide-area networks</w:t>
        </w:r>
        <w:r w:rsidR="00C72129">
          <w:t>,</w:t>
        </w:r>
        <w:r>
          <w:t xml:space="preserve"> </w:t>
        </w:r>
        <w:r w:rsidR="00B12169">
          <w:t xml:space="preserve">the other alternative approach is </w:t>
        </w:r>
        <w:r w:rsidR="00D510D6">
          <w:t xml:space="preserve">to employ </w:t>
        </w:r>
        <w:r w:rsidR="00B12169">
          <w:t>UDP-based application-level solutions</w:t>
        </w:r>
        <w:r w:rsidR="00C72129">
          <w:t xml:space="preserve">. </w:t>
        </w:r>
        <w:r w:rsidR="00B12169">
          <w:t>UDP is a connection-less unreliable messaging protocol, whereas TCP is a connection-oriented reliable data streaming protocol</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B12169">
          <w:t xml:space="preserve">. </w:t>
        </w:r>
        <w:r w:rsidR="00843D7C">
          <w:t xml:space="preserve">Unreliability is a major drawback for data transfer. </w:t>
        </w:r>
        <w:r w:rsidR="001C480B">
          <w:t>There</w:t>
        </w:r>
        <w:r w:rsidR="00843D7C">
          <w:t>fore, UDP-based application-level solutions implement</w:t>
        </w:r>
        <w:r w:rsidR="001C480B">
          <w:t xml:space="preserve"> </w:t>
        </w:r>
        <w:r w:rsidR="00843D7C">
          <w:t>congestion control algorithm and reliability control mechanism at application layer that is fifth layer and above the transport layer, consisted of TCP and UDP, in the layered Internet architecture</w:t>
        </w:r>
        <w:r w:rsidR="004E17ED">
          <w:t xml:space="preserve"> </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843D7C">
          <w:t>.</w:t>
        </w:r>
        <w:r w:rsidR="00E51291">
          <w:t xml:space="preserve"> </w:t>
        </w:r>
        <w:r w:rsidR="00627100">
          <w:t>SABUL</w:t>
        </w:r>
        <w:r w:rsidR="0033544C">
          <w:fldChar w:fldCharType="begin"/>
        </w:r>
        <w:r w:rsidR="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5876AF" w:rsidDel="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33544C">
          <w:fldChar w:fldCharType="separate"/>
        </w:r>
        <w:r w:rsidR="008E1941">
          <w:rPr>
            <w:noProof/>
          </w:rPr>
          <w:t>[57]</w:t>
        </w:r>
        <w:r w:rsidR="0033544C">
          <w:fldChar w:fldCharType="end"/>
        </w:r>
        <w:r w:rsidR="00627100">
          <w:t xml:space="preserve">, </w:t>
        </w:r>
        <w:r w:rsidR="00E51291">
          <w:t>UDT</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E51291">
          <w:t xml:space="preserve">, </w:t>
        </w:r>
        <w:r w:rsidR="00627100">
          <w:t>FOBS</w:t>
        </w:r>
        <w:r w:rsidR="002C5218">
          <w:t xml:space="preserve"> </w:t>
        </w:r>
        <w:r w:rsidR="0033544C">
          <w:fldChar w:fldCharType="begin"/>
        </w:r>
        <w:r w:rsidR="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5876AF" w:rsidDel="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33544C">
          <w:fldChar w:fldCharType="separate"/>
        </w:r>
        <w:r w:rsidR="00222991">
          <w:rPr>
            <w:noProof/>
          </w:rPr>
          <w:t>[9]</w:t>
        </w:r>
        <w:r w:rsidR="0033544C">
          <w:fldChar w:fldCharType="end"/>
        </w:r>
        <w:r w:rsidR="00627100">
          <w:t>, RBUDP</w:t>
        </w:r>
        <w:r w:rsidR="002C5218">
          <w:t xml:space="preserve"> </w:t>
        </w:r>
        <w:r w:rsidR="0033544C">
          <w:fldChar w:fldCharType="begin"/>
        </w:r>
        <w:r w:rsidR="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r w:rsidR="005876AF" w:rsidDel="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r w:rsidR="0033544C">
          <w:fldChar w:fldCharType="separate"/>
        </w:r>
        <w:r w:rsidR="008E1941">
          <w:rPr>
            <w:noProof/>
          </w:rPr>
          <w:t>[58]</w:t>
        </w:r>
        <w:r w:rsidR="0033544C">
          <w:fldChar w:fldCharType="end"/>
        </w:r>
        <w:r w:rsidR="00627100">
          <w:t xml:space="preserve">, </w:t>
        </w:r>
        <w:r w:rsidR="00E51291">
          <w:t>Tsunami</w:t>
        </w:r>
        <w:r w:rsidR="002C5218">
          <w:t xml:space="preserve"> </w:t>
        </w:r>
        <w:r w:rsidR="0033544C">
          <w:fldChar w:fldCharType="begin"/>
        </w:r>
        <w:r w:rsidR="00CF1EDE">
          <w:instrText xml:space="preserve"> ADDIN EN.CITE &lt;EndNote&gt;&lt;Cite&gt;&lt;Author&gt;Meiss&lt;/Author&gt;&lt;Year&gt;2002&lt;/Year&gt;&lt;RecNum&gt;130&lt;/RecNum&gt;&lt;record&gt;&lt;rec-number&gt;130&lt;/rec-number&gt;&lt;foreign-keys&gt;&lt;key app="EN" db-id="eref9pfvov2rdiedsstvpxdme2tz0v2ew02z"&gt;130&lt;/key&gt;&lt;/foreign-keys&gt;&lt;ref-type name="Unpublished Work"&gt;34&lt;/ref-type&gt;&lt;contributors&gt;&lt;authors&gt;&lt;author&gt;&lt;style face="normal" font="Times New Roman" size="100%"&gt;Meiss, M&lt;/style&gt;&lt;/author&gt;&lt;/authors&gt;&lt;/contributors&gt;&lt;titles&gt;&lt;title&gt;&lt;style face="normal" font="Times New Roman" size="100%"&gt;Tsunami: A High-Speed Rate-Controlled Protocol for File Transfer&lt;/style&gt;&lt;/title&gt;&lt;/titles&gt;&lt;dates&gt;&lt;year&gt;&lt;style face="normal" font="Times New Roman" size="100%"&gt;2002&lt;/style&gt;&lt;/year&gt;&lt;/dates&gt;&lt;publisher&gt;&lt;style face="normal" font="Times New Roman" size="100%"&gt;Indiana University&lt;/style&gt;&lt;/publisher&gt;&lt;urls&gt;&lt;/urls&gt;&lt;/record&gt;&lt;/Cite&gt;&lt;Cite&gt;&lt;Author&gt;Wallace&lt;/Author&gt;&lt;Year&gt;2003&lt;/Year&gt;&lt;RecNum&gt;131&lt;/RecNum&gt;&lt;record&gt;&lt;rec-number&gt;131&lt;/rec-number&gt;&lt;foreign-keys&gt;&lt;key app="EN" db-id="eref9pfvov2rdiedsstvpxdme2tz0v2ew02z"&gt;131&lt;/key&gt;&lt;/foreign-keys&gt;&lt;ref-type name="Conference Proceedings"&gt;10&lt;/ref-type&gt;&lt;contributors&gt;&lt;authors&gt;&lt;author&gt;&lt;style face="normal" font="Times New Roman" size="100%"&gt;Wallace, S&lt;/style&gt;&lt;/author&gt;&lt;/authors&gt;&lt;/contributors&gt;&lt;titles&gt;&lt;title&gt;&lt;style face="normal" font="Times New Roman" size="100%"&gt;Tsunami File Transfer Protocol&lt;/style&gt;&lt;/title&gt;&lt;secondary-title&gt;&lt;style face="normal" font="Times New Roman" size="100%"&gt;Proceedings of First Int. Workshop on Protocols for Fast Long-Distance Networks&lt;/style&gt;&lt;/secondary-title&gt;&lt;/titles&gt;&lt;dates&gt;&lt;year&gt;&lt;style face="normal" font="Times New Roman" size="100%"&gt;2003&lt;/style&gt;&lt;/year&gt;&lt;pub-dates&gt;&lt;date&gt;February 2003&lt;/date&gt;&lt;/pub-dates&gt;&lt;/dates&gt;&lt;pub-location&gt;&lt;style face="normal" font="Times New Roman" size="100%"&gt;CERN, Geneva, Switzerland&lt;/style&gt;&lt;/pub-location&gt;&lt;urls&gt;&lt;/urls&gt;&lt;/record&gt;&lt;/Cite&gt;&lt;/EndNote&gt;</w:instrText>
        </w:r>
        <w:r w:rsidR="005876AF" w:rsidDel="00CF1EDE">
          <w:instrText xml:space="preserve"> ADDIN EN.CITE &lt;EndNote&gt;&lt;Cite&gt;&lt;Author&gt;Meiss&lt;/Author&gt;&lt;Year&gt;2002&lt;/Year&gt;&lt;RecNum&gt;130&lt;/RecNum&gt;&lt;record&gt;&lt;rec-number&gt;130&lt;/rec-number&gt;&lt;foreign-keys&gt;&lt;key app="EN" db-id="eref9pfvov2rdiedsstvpxdme2tz0v2ew02z"&gt;130&lt;/key&gt;&lt;/foreign-keys&gt;&lt;ref-type name="Unpublished Work"&gt;34&lt;/ref-type&gt;&lt;contributors&gt;&lt;authors&gt;&lt;author&gt;&lt;style face="normal" font="Times New Roman" size="100%"&gt;Meiss, M&lt;/style&gt;&lt;/author&gt;&lt;/authors&gt;&lt;/contributors&gt;&lt;titles&gt;&lt;title&gt;&lt;style face="normal" font="Times New Roman" size="100%"&gt;Tsunami: A High-Speed Rate-Controlled Protocol for File Transfer&lt;/style&gt;&lt;/title&gt;&lt;/titles&gt;&lt;dates&gt;&lt;year&gt;&lt;style face="normal" font="Times New Roman" size="100%"&gt;2002&lt;/style&gt;&lt;/year&gt;&lt;/dates&gt;&lt;publisher&gt;&lt;style face="normal" font="Times New Roman" size="100%"&gt;Indiana University&lt;/style&gt;&lt;/publisher&gt;&lt;urls&gt;&lt;/urls&gt;&lt;/record&gt;&lt;/Cite&gt;&lt;Cite&gt;&lt;Author&gt;Wallace&lt;/Author&gt;&lt;Year&gt;2003&lt;/Year&gt;&lt;RecNum&gt;131&lt;/RecNum&gt;&lt;record&gt;&lt;rec-number&gt;131&lt;/rec-number&gt;&lt;foreign-keys&gt;&lt;key app="EN" db-id="eref9pfvov2rdiedsstvpxdme2tz0v2ew02z"&gt;131&lt;/key&gt;&lt;/foreign-keys&gt;&lt;ref-type name="Conference Proceedings"&gt;10&lt;/ref-type&gt;&lt;contributors&gt;&lt;authors&gt;&lt;author&gt;&lt;style face="normal" font="Times New Roman" size="100%"&gt;Wallace, S&lt;/style&gt;&lt;/author&gt;&lt;/authors&gt;&lt;/contributors&gt;&lt;titles&gt;&lt;title&gt;&lt;style face="normal" font="Times New Roman" size="100%"&gt;Tsunami File Transfer Protocol&lt;/style&gt;&lt;/title&gt;&lt;secondary-title&gt;&lt;style face="normal" font="Times New Roman" size="100%"&gt;Proceedings of First Int. Workshop on Protocols for Fast Long-Distance Networks&lt;/style&gt;&lt;/secondary-title&gt;&lt;/titles&gt;&lt;dates&gt;&lt;year&gt;&lt;style face="normal" font="Times New Roman" size="100%"&gt;2003&lt;/style&gt;&lt;/year&gt;&lt;pub-dates&gt;&lt;date&gt;February 2003&lt;/date&gt;&lt;/pub-dates&gt;&lt;/dates&gt;&lt;pub-location&gt;&lt;style face="normal" font="Times New Roman" size="100%"&gt;CERN, Geneva, Switzerland&lt;/style&gt;&lt;/pub-location&gt;&lt;urls&gt;&lt;/urls&gt;&lt;/record&gt;&lt;/Cite&gt;&lt;/EndNote&gt;</w:instrText>
        </w:r>
        <w:r w:rsidR="0033544C">
          <w:fldChar w:fldCharType="separate"/>
        </w:r>
        <w:r w:rsidR="008E1941">
          <w:rPr>
            <w:noProof/>
          </w:rPr>
          <w:t>[59, 60]</w:t>
        </w:r>
        <w:r w:rsidR="0033544C">
          <w:fldChar w:fldCharType="end"/>
        </w:r>
        <w:r w:rsidR="00627100">
          <w:t xml:space="preserve">, </w:t>
        </w:r>
        <w:r w:rsidR="0030228C">
          <w:t>UFTP</w:t>
        </w:r>
        <w:r w:rsidR="00901E1C">
          <w:t xml:space="preserve"> </w:t>
        </w:r>
        <w:r w:rsidR="0033544C">
          <w:fldChar w:fldCharType="begin"/>
        </w:r>
        <w:r w:rsidR="00CF1EDE">
          <w:instrText xml:space="preserve"> ADDIN EN.CITE &lt;EndNote&gt;&lt;Cite&gt;&lt;Author&gt;Bush&lt;/Author&gt;&lt;Year&gt;2001&lt;/Year&gt;&lt;RecNum&gt;132&lt;/RecNum&gt;&lt;record&gt;&lt;rec-number&gt;132&lt;/rec-number&gt;&lt;foreign-keys&gt;&lt;key app="EN" db-id="eref9pfvov2rdiedsstvpxdme2tz0v2ew02z"&gt;132&lt;/key&gt;&lt;/foreign-keys&gt;&lt;ref-type name="Web Page"&gt;12&lt;/ref-type&gt;&lt;contributors&gt;&lt;authors&gt;&lt;author&gt;&lt;style face="normal" font="Times New Roman" size="100%"&gt;Bush, Dennis&lt;/style&gt;&lt;/author&gt;&lt;/authors&gt;&lt;/contributors&gt;&lt;titles&gt;&lt;title&gt;&lt;style face="normal" font="Times New Roman" size="100%"&gt;UFTP - UDP Based FTP with Multicast&lt;/style&gt;&lt;/title&gt;&lt;/titles&gt;&lt;dates&gt;&lt;year&gt;&lt;style face="normal" font="Times New Roman" size="100%"&gt;2001&lt;/style&gt;&lt;/year&gt;&lt;pub-dates&gt;&lt;date&gt;&lt;style face="normal" font="Times New Roman" size="100%"&gt;July 29, 2008&lt;/style&gt;&lt;/date&gt;&lt;/pub-dates&gt;&lt;/dates&gt;&lt;urls&gt;&lt;related-urls&gt;&lt;url&gt;&lt;style face="normal" font="Times New Roman" size="100%"&gt;http://www.tcnj.edu/~bush/uftp.html&lt;/style&gt;&lt;/url&gt;&lt;/related-urls&gt;&lt;/urls&gt;&lt;/record&gt;&lt;/Cite&gt;&lt;/EndNote&gt;</w:instrText>
        </w:r>
        <w:r w:rsidR="005876AF" w:rsidDel="00CF1EDE">
          <w:instrText xml:space="preserve"> ADDIN EN.CITE &lt;EndNote&gt;&lt;Cite&gt;&lt;Author&gt;Bush&lt;/Author&gt;&lt;Year&gt;2001&lt;/Year&gt;&lt;RecNum&gt;132&lt;/RecNum&gt;&lt;record&gt;&lt;rec-number&gt;132&lt;/rec-number&gt;&lt;foreign-keys&gt;&lt;key app="EN" db-id="eref9pfvov2rdiedsstvpxdme2tz0v2ew02z"&gt;132&lt;/key&gt;&lt;/foreign-keys&gt;&lt;ref-type name="Web Page"&gt;12&lt;/ref-type&gt;&lt;contributors&gt;&lt;authors&gt;&lt;author&gt;&lt;style face="normal" font="Times New Roman" size="100%"&gt;Bush, Dennis&lt;/style&gt;&lt;/author&gt;&lt;/authors&gt;&lt;/contributors&gt;&lt;titles&gt;&lt;title&gt;&lt;style face="normal" font="Times New Roman" size="100%"&gt;UFTP - UDP Based FTP with Multicast&lt;/style&gt;&lt;/title&gt;&lt;/titles&gt;&lt;dates&gt;&lt;year&gt;&lt;style face="normal" font="Times New Roman" size="100%"&gt;2001&lt;/style&gt;&lt;/year&gt;&lt;pub-dates&gt;&lt;date&gt;&lt;style face="normal" font="Times New Roman" size="100%"&gt;July 29, 2008&lt;/style&gt;&lt;/date&gt;&lt;/pub-dates&gt;&lt;/dates&gt;&lt;urls&gt;&lt;related-urls&gt;&lt;url&gt;&lt;style face="normal" font="Times New Roman" size="100%"&gt;http://www.tcnj.edu/~bush/uftp.html&lt;/style&gt;&lt;/url&gt;&lt;/related-urls&gt;&lt;/urls&gt;&lt;/record&gt;&lt;/Cite&gt;&lt;/EndNote&gt;</w:instrText>
        </w:r>
        <w:r w:rsidR="0033544C">
          <w:fldChar w:fldCharType="separate"/>
        </w:r>
        <w:r w:rsidR="008E1941">
          <w:rPr>
            <w:noProof/>
          </w:rPr>
          <w:t>[61]</w:t>
        </w:r>
        <w:r w:rsidR="0033544C">
          <w:fldChar w:fldCharType="end"/>
        </w:r>
        <w:r w:rsidR="00854710">
          <w:t xml:space="preserve">, </w:t>
        </w:r>
        <w:r w:rsidR="00627100">
          <w:t>and FRTP</w:t>
        </w:r>
        <w:r w:rsidR="00901E1C">
          <w:t xml:space="preserve"> </w:t>
        </w:r>
        <w:r w:rsidR="0033544C">
          <w:fldChar w:fldCharType="begin"/>
        </w:r>
        <w:r w:rsidR="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5876AF" w:rsidDel="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33544C">
          <w:fldChar w:fldCharType="separate"/>
        </w:r>
        <w:r w:rsidR="008E1941">
          <w:rPr>
            <w:noProof/>
          </w:rPr>
          <w:t>[62]</w:t>
        </w:r>
        <w:r w:rsidR="0033544C">
          <w:fldChar w:fldCharType="end"/>
        </w:r>
        <w:r w:rsidR="00627100">
          <w:t xml:space="preserve"> are ongoing works using rate-based UDP for high performance data transfer to overcome inefficiency of TCP </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627100">
          <w:t>.</w:t>
        </w:r>
        <w:r w:rsidR="005C48D1">
          <w:t xml:space="preserve"> Since some of these</w:t>
        </w:r>
        <w:r w:rsidR="00C730B4">
          <w:t xml:space="preserve"> UDP-based solutions are derivations of existing ones, we only present main or important UDP-based solutions here.</w:t>
        </w:r>
      </w:ins>
    </w:p>
    <w:p w:rsidR="005C48D1" w:rsidRDefault="005C48D1" w:rsidP="00286226">
      <w:pPr>
        <w:pStyle w:val="Heading4"/>
        <w:rPr>
          <w:ins w:id="285" w:author="." w:date="2009-05-30T03:16:00Z"/>
        </w:rPr>
      </w:pPr>
      <w:bookmarkStart w:id="286" w:name="_Toc228272582"/>
      <w:ins w:id="287" w:author="." w:date="2009-05-30T03:16:00Z">
        <w:r>
          <w:lastRenderedPageBreak/>
          <w:t>Simple Available Bandwidth Utilization Library (SABUL)</w:t>
        </w:r>
        <w:bookmarkEnd w:id="286"/>
      </w:ins>
    </w:p>
    <w:p w:rsidR="000722F1" w:rsidRDefault="006174CE" w:rsidP="005C48D1">
      <w:pPr>
        <w:pStyle w:val="BodyText"/>
        <w:ind w:firstLine="576"/>
        <w:rPr>
          <w:ins w:id="288" w:author="." w:date="2009-05-30T03:16:00Z"/>
        </w:rPr>
      </w:pPr>
      <w:ins w:id="289" w:author="." w:date="2009-05-30T03:16:00Z">
        <w:r>
          <w:t xml:space="preserve">SABUL is an application-level a rate-based protocol designed for data-intensive applications over high BDP networks </w:t>
        </w:r>
        <w:r w:rsidR="00334FBF">
          <w:t>to transport data reliably</w:t>
        </w:r>
        <w:r w:rsidR="00901E1C">
          <w:t xml:space="preserve"> </w:t>
        </w:r>
        <w:r w:rsidR="0033544C">
          <w:fldChar w:fldCharType="begin">
            <w:fldData xml:space="preserve">PEVuZE5vdGU+PENpdGU+PEF1dGhvcj5aaHU8L0F1dGhvcj48WWVhcj4yMDA3PC9ZZWFyPjxSZWNO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PEVuZE5vdGU+PENpdGU+PEF1dGhvcj5aaHU8L0F1dGhvcj48WWVhcj4yMDA3PC9ZZWFyPjxSZWNO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</w:fldData>
          </w:fldChar>
        </w:r>
        <w:r w:rsidR="005876AF" w:rsidDel="00CF1EDE">
          <w:instrText xml:space="preserve"> ADDIN EN.CITE.DATA </w:instrText>
        </w:r>
        <w:r w:rsidR="0033544C" w:rsidDel="00CF1EDE">
          <w:fldChar w:fldCharType="end"/>
        </w:r>
        <w:r w:rsidR="0033544C">
          <w:fldChar w:fldCharType="begin">
            <w:fldData xml:space="preserve">PEVuZE5vdGU+PENpdGU+PEF1dGhvcj5aaHU8L0F1dGhvcj48WWVhcj4yMDA3PC9ZZWFyPjxSZWNO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</w:fldData>
          </w:fldChar>
        </w:r>
        <w:r w:rsidR="00CF1EDE">
          <w:instrText xml:space="preserve"> ADDIN EN.CITE.DATA </w:instrText>
        </w:r>
        <w:r w:rsidR="0033544C">
          <w:fldChar w:fldCharType="end"/>
        </w:r>
        <w:r w:rsidR="0033544C">
          <w:fldChar w:fldCharType="separate"/>
        </w:r>
        <w:r w:rsidR="008E1941">
          <w:rPr>
            <w:noProof/>
          </w:rPr>
          <w:t>[22, 57]</w:t>
        </w:r>
        <w:r w:rsidR="0033544C">
          <w:fldChar w:fldCharType="end"/>
        </w:r>
        <w:r>
          <w:t xml:space="preserve">. </w:t>
        </w:r>
        <w:r w:rsidR="000722F1">
          <w:t xml:space="preserve">Although </w:t>
        </w:r>
        <w:r w:rsidR="00334FBF">
          <w:t>SABUL uses UDP as data transfer channel and TCP as a control channel</w:t>
        </w:r>
        <w:r w:rsidR="000722F1">
          <w:t xml:space="preserve">, it </w:t>
        </w:r>
        <w:r w:rsidR="004F3301">
          <w:t>can coexist with TCP since it was not designed to replace TCP</w:t>
        </w:r>
        <w:r w:rsidR="00901E1C">
          <w:t xml:space="preserve"> </w:t>
        </w:r>
        <w:r w:rsidR="0033544C">
          <w:fldChar w:fldCharType="begin"/>
        </w:r>
        <w:r w:rsidR="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5876AF" w:rsidDel="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33544C">
          <w:fldChar w:fldCharType="separate"/>
        </w:r>
        <w:r w:rsidR="008E1941">
          <w:rPr>
            <w:noProof/>
          </w:rPr>
          <w:t>[57]</w:t>
        </w:r>
        <w:r w:rsidR="0033544C">
          <w:fldChar w:fldCharType="end"/>
        </w:r>
        <w:r w:rsidR="00334FBF">
          <w:t>. A</w:t>
        </w:r>
        <w:r w:rsidR="00901E1C">
          <w:t>s stated by</w:t>
        </w:r>
        <w:r w:rsidR="00334FBF">
          <w:t xml:space="preserve"> Gu and Grossman</w:t>
        </w:r>
        <w:r w:rsidR="00203ADC">
          <w:t xml:space="preserve"> </w:t>
        </w:r>
        <w:r w:rsidR="0033544C">
          <w:fldChar w:fldCharType="begin"/>
        </w:r>
        <w:r w:rsidR="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5876AF" w:rsidDel="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33544C">
          <w:fldChar w:fldCharType="separate"/>
        </w:r>
        <w:r w:rsidR="008E1941">
          <w:rPr>
            <w:noProof/>
          </w:rPr>
          <w:t>[57]</w:t>
        </w:r>
        <w:r w:rsidR="0033544C">
          <w:fldChar w:fldCharType="end"/>
        </w:r>
        <w:r w:rsidR="00334FBF">
          <w:t>, it is designed for reliability, high performance, fairness and stability.</w:t>
        </w:r>
        <w:r w:rsidR="00D07E79">
          <w:t xml:space="preserve"> In addition,</w:t>
        </w:r>
        <w:r w:rsidR="00334FBF">
          <w:t xml:space="preserve"> </w:t>
        </w:r>
        <w:r w:rsidR="00D07E79">
          <w:t>s</w:t>
        </w:r>
        <w:r w:rsidR="000722F1">
          <w:t xml:space="preserve">ince SABUL has implemented as an open source library, it can </w:t>
        </w:r>
        <w:r w:rsidR="004F3301">
          <w:t>be easily deployed without requiring any significant modifications to network stacks of an operating system or to the existing network infrastructure</w:t>
        </w:r>
        <w:r w:rsidR="00901E1C">
          <w:t xml:space="preserve"> </w:t>
        </w:r>
        <w:r w:rsidR="0033544C">
          <w:fldChar w:fldCharType="begin"/>
        </w:r>
        <w:r w:rsidR="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5876AF" w:rsidDel="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33544C">
          <w:fldChar w:fldCharType="separate"/>
        </w:r>
        <w:r w:rsidR="008E1941">
          <w:rPr>
            <w:noProof/>
          </w:rPr>
          <w:t>[57]</w:t>
        </w:r>
        <w:r w:rsidR="0033544C">
          <w:fldChar w:fldCharType="end"/>
        </w:r>
        <w:r w:rsidR="004F3301">
          <w:t>.</w:t>
        </w:r>
        <w:r w:rsidR="00AF0240">
          <w:t xml:space="preserve"> E</w:t>
        </w:r>
        <w:r w:rsidR="000722F1">
          <w:t>xperimental studies</w:t>
        </w:r>
        <w:r w:rsidR="00AF0240">
          <w:t xml:space="preserve">, As claimed in </w:t>
        </w:r>
        <w:r w:rsidR="0033544C">
          <w:fldChar w:fldCharType="begin"/>
        </w:r>
        <w:r w:rsidR="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5876AF" w:rsidDel="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r w:rsidR="0033544C">
          <w:fldChar w:fldCharType="separate"/>
        </w:r>
        <w:r w:rsidR="008E1941">
          <w:rPr>
            <w:noProof/>
          </w:rPr>
          <w:t>[57]</w:t>
        </w:r>
        <w:r w:rsidR="0033544C">
          <w:fldChar w:fldCharType="end"/>
        </w:r>
        <w:r w:rsidR="00AF0240">
          <w:t xml:space="preserve">, </w:t>
        </w:r>
        <w:r w:rsidR="000722F1">
          <w:t>have demonstrated that SABUL can efficiently use available bandwidth in links with high BDP</w:t>
        </w:r>
        <w:r w:rsidR="00D07E79">
          <w:t>.</w:t>
        </w:r>
      </w:ins>
    </w:p>
    <w:p w:rsidR="005C48D1" w:rsidRDefault="00334FBF" w:rsidP="005C48D1">
      <w:pPr>
        <w:pStyle w:val="BodyText"/>
        <w:ind w:firstLine="576"/>
        <w:rPr>
          <w:ins w:id="290" w:author="." w:date="2009-05-30T03:16:00Z"/>
        </w:rPr>
      </w:pPr>
      <w:ins w:id="291" w:author="." w:date="2009-05-30T03:16:00Z">
        <w:r>
          <w:t xml:space="preserve">Fixed Rate Transport Protocol (FRTP) is a modified version of SABUL for end-to-end circuits </w:t>
        </w:r>
        <w:r w:rsidR="0033544C">
          <w:fldChar w:fldCharType="begin"/>
        </w:r>
        <w:r w:rsidR="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5876AF" w:rsidDel="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33544C">
          <w:fldChar w:fldCharType="separate"/>
        </w:r>
        <w:r w:rsidR="008E1941">
          <w:rPr>
            <w:noProof/>
          </w:rPr>
          <w:t>[62]</w:t>
        </w:r>
        <w:r w:rsidR="0033544C">
          <w:fldChar w:fldCharType="end"/>
        </w:r>
        <w:r>
          <w:t xml:space="preserve">. </w:t>
        </w:r>
        <w:r w:rsidR="00216099">
          <w:t>SABUL was designed for packet-switched networks</w:t>
        </w:r>
        <w:r w:rsidR="00AF0240">
          <w:t xml:space="preserve"> according to </w:t>
        </w:r>
        <w:r w:rsidR="0033544C">
          <w:fldChar w:fldCharType="begin"/>
        </w:r>
        <w:r w:rsidR="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5876AF" w:rsidDel="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33544C">
          <w:fldChar w:fldCharType="separate"/>
        </w:r>
        <w:r w:rsidR="008E1941">
          <w:rPr>
            <w:noProof/>
          </w:rPr>
          <w:t>[62]</w:t>
        </w:r>
        <w:r w:rsidR="0033544C">
          <w:fldChar w:fldCharType="end"/>
        </w:r>
        <w:r w:rsidR="00216099">
          <w:t xml:space="preserve">; thus, it has poor performance on circuit-switched networks since congestion control service is not needed when the circuit is provisioned successfully due to fact that resource reservation and congestion is handled during the circuit setup </w:t>
        </w:r>
        <w:r w:rsidR="0033544C">
          <w:fldChar w:fldCharType="begin"/>
        </w:r>
        <w:r w:rsidR="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5876AF" w:rsidDel="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33544C">
          <w:fldChar w:fldCharType="separate"/>
        </w:r>
        <w:r w:rsidR="008E1941">
          <w:rPr>
            <w:noProof/>
          </w:rPr>
          <w:t>[62]</w:t>
        </w:r>
        <w:r w:rsidR="0033544C">
          <w:fldChar w:fldCharType="end"/>
        </w:r>
        <w:r w:rsidR="00216099">
          <w:t xml:space="preserve">. </w:t>
        </w:r>
        <w:r w:rsidR="00AF0240">
          <w:t>C</w:t>
        </w:r>
        <w:r w:rsidR="00216099">
          <w:t>ongestion control mechanism</w:t>
        </w:r>
        <w:r w:rsidR="00AF0240">
          <w:t>, on the other hand,</w:t>
        </w:r>
        <w:r w:rsidR="00216099">
          <w:t xml:space="preserve"> adjusts data sending rates during the data </w:t>
        </w:r>
        <w:r w:rsidR="0066432F">
          <w:t xml:space="preserve">transmission in packet-switched networks </w:t>
        </w:r>
        <w:r w:rsidR="0033544C">
          <w:fldChar w:fldCharType="begin"/>
        </w:r>
        <w:r w:rsidR="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5876AF" w:rsidDel="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r w:rsidR="0033544C">
          <w:fldChar w:fldCharType="separate"/>
        </w:r>
        <w:r w:rsidR="008E1941">
          <w:rPr>
            <w:noProof/>
          </w:rPr>
          <w:t>[62]</w:t>
        </w:r>
        <w:r w:rsidR="0033544C">
          <w:fldChar w:fldCharType="end"/>
        </w:r>
        <w:r w:rsidR="0066432F">
          <w:t xml:space="preserve">. </w:t>
        </w:r>
        <w:r>
          <w:t>The</w:t>
        </w:r>
        <w:r w:rsidR="00E25925">
          <w:t>refore, eliminating problems of SABUL stemmed from end-to-end circuit is the</w:t>
        </w:r>
        <w:r>
          <w:t xml:space="preserve"> main </w:t>
        </w:r>
        <w:r w:rsidR="00E25925">
          <w:t>motivation behind the FRTP.</w:t>
        </w:r>
        <w:r>
          <w:t xml:space="preserve"> </w:t>
        </w:r>
      </w:ins>
    </w:p>
    <w:p w:rsidR="005425FA" w:rsidRDefault="00E51291" w:rsidP="00286226">
      <w:pPr>
        <w:pStyle w:val="Heading4"/>
        <w:rPr>
          <w:ins w:id="292" w:author="." w:date="2009-05-30T03:16:00Z"/>
        </w:rPr>
      </w:pPr>
      <w:bookmarkStart w:id="293" w:name="_Toc228272583"/>
      <w:ins w:id="294" w:author="." w:date="2009-05-30T03:16:00Z">
        <w:r>
          <w:t xml:space="preserve">UDP-based Data Transfer </w:t>
        </w:r>
        <w:r w:rsidR="00D8340A">
          <w:t xml:space="preserve">Protocol </w:t>
        </w:r>
        <w:r>
          <w:t>(</w:t>
        </w:r>
        <w:r w:rsidR="00D8340A">
          <w:t>UDT)</w:t>
        </w:r>
        <w:bookmarkEnd w:id="293"/>
      </w:ins>
    </w:p>
    <w:p w:rsidR="005425FA" w:rsidRDefault="005425FA" w:rsidP="005425FA">
      <w:pPr>
        <w:pStyle w:val="BodyText"/>
        <w:ind w:firstLine="576"/>
        <w:rPr>
          <w:ins w:id="295" w:author="." w:date="2009-05-30T03:16:00Z"/>
        </w:rPr>
      </w:pPr>
      <w:ins w:id="296" w:author="." w:date="2009-05-30T03:16:00Z">
        <w:r w:rsidRPr="0068757F">
          <w:t xml:space="preserve">The </w:t>
        </w:r>
        <w:r w:rsidR="00E51291">
          <w:t xml:space="preserve">UDT </w:t>
        </w:r>
        <w:r w:rsidR="00D8340A">
          <w:t>pr</w:t>
        </w:r>
        <w:r w:rsidR="001C69B8">
          <w:t xml:space="preserve">otocol, </w:t>
        </w:r>
        <w:r w:rsidR="007E7FDF">
          <w:t xml:space="preserve">a UDP-based protocol and </w:t>
        </w:r>
        <w:r w:rsidR="001C69B8">
          <w:t>designed to effectively u</w:t>
        </w:r>
        <w:r w:rsidR="007E7FDF">
          <w:t>tilize</w:t>
        </w:r>
        <w:r w:rsidR="001C69B8">
          <w:t xml:space="preserve"> high-speed wide area optical networks, is an application-level high performance </w:t>
        </w:r>
        <w:r w:rsidR="008865D3">
          <w:t xml:space="preserve">bulk </w:t>
        </w:r>
        <w:r w:rsidR="001C69B8">
          <w:t>data transfer protocol</w:t>
        </w:r>
        <w:r w:rsidR="008865D3">
          <w:t xml:space="preserve"> </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1C69B8">
          <w:t>. I</w:t>
        </w:r>
        <w:r w:rsidR="008865D3">
          <w:t xml:space="preserve">n order </w:t>
        </w:r>
        <w:r w:rsidR="001C69B8">
          <w:t>t</w:t>
        </w:r>
        <w:r w:rsidR="008865D3">
          <w:t>o attain high throughput</w:t>
        </w:r>
        <w:r w:rsidR="001C69B8">
          <w:t xml:space="preserve"> </w:t>
        </w:r>
        <w:r w:rsidR="008865D3">
          <w:t xml:space="preserve">data transfer with low </w:t>
        </w:r>
        <w:r w:rsidR="008865D3">
          <w:lastRenderedPageBreak/>
          <w:t>data loss,</w:t>
        </w:r>
        <w:r w:rsidR="001C69B8">
          <w:t xml:space="preserve"> UD</w:t>
        </w:r>
        <w:r w:rsidR="008865D3">
          <w:t>T</w:t>
        </w:r>
        <w:r w:rsidR="001C69B8">
          <w:t xml:space="preserve"> combines rate-based, w</w:t>
        </w:r>
        <w:r w:rsidR="008865D3">
          <w:t>indow-based and delay-based congestion control mechanisms</w:t>
        </w:r>
        <w:r w:rsidR="0033544C">
          <w:fldChar w:fldCharType="begin">
            <w:fldData xml:space="preserve">PEVuZE5vdGU+PENpdGU+PEF1dGhvcj5HdTwvQXV0aG9yPjxZZWFyPjIwMDc8L1llYXI+PFJlY051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PEVuZE5vdGU+PENpdGU+PEF1dGhvcj5HdTwvQXV0aG9yPjxZZWFyPjIwMDc8L1llYXI+PFJlY051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</w:fldData>
          </w:fldChar>
        </w:r>
        <w:r w:rsidR="005876AF" w:rsidDel="00CF1EDE">
          <w:instrText xml:space="preserve"> ADDIN EN.CITE.DATA </w:instrText>
        </w:r>
        <w:r w:rsidR="0033544C" w:rsidDel="00CF1EDE">
          <w:fldChar w:fldCharType="end"/>
        </w:r>
        <w:r w:rsidR="0033544C">
          <w:fldChar w:fldCharType="begin">
            <w:fldData xml:space="preserve">PEVuZE5vdGU+PENpdGU+PEF1dGhvcj5HdTwvQXV0aG9yPjxZZWFyPjIwMDc8L1llYXI+PFJlY051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</w:fldData>
          </w:fldChar>
        </w:r>
        <w:r w:rsidR="00CF1EDE">
          <w:instrText xml:space="preserve"> ADDIN EN.CITE.DATA </w:instrText>
        </w:r>
        <w:r w:rsidR="0033544C">
          <w:fldChar w:fldCharType="end"/>
        </w:r>
        <w:r w:rsidR="0033544C">
          <w:fldChar w:fldCharType="separate"/>
        </w:r>
        <w:r w:rsidR="008E1941">
          <w:rPr>
            <w:noProof/>
          </w:rPr>
          <w:t>[25, 56]</w:t>
        </w:r>
        <w:r w:rsidR="0033544C">
          <w:fldChar w:fldCharType="end"/>
        </w:r>
        <w:r w:rsidR="008865D3">
          <w:t>. It is more TCP friendly than other rate-based schemes due to its slow start and AIMD control schemes for flow control</w:t>
        </w:r>
        <w:r w:rsidR="00490074">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8865D3">
          <w:t>.</w:t>
        </w:r>
      </w:ins>
    </w:p>
    <w:p w:rsidR="002E78DE" w:rsidRDefault="002E78DE" w:rsidP="005425FA">
      <w:pPr>
        <w:pStyle w:val="BodyText"/>
        <w:ind w:firstLine="576"/>
        <w:rPr>
          <w:ins w:id="297" w:author="." w:date="2009-05-30T03:16:00Z"/>
        </w:rPr>
      </w:pPr>
      <w:ins w:id="298" w:author="." w:date="2009-05-30T03:16:00Z">
        <w:r>
          <w:t xml:space="preserve">Notwithstanding the fact that it is the successor of SABUL, it is a re-implementation from scratch with a new </w:t>
        </w:r>
        <w:r w:rsidR="00007F34">
          <w:t xml:space="preserve">protocol design </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007F34">
          <w:t xml:space="preserve">. </w:t>
        </w:r>
        <w:r w:rsidR="003A4DA2">
          <w:t>T</w:t>
        </w:r>
        <w:r w:rsidR="00007F34">
          <w:t>he main reason for redesigning it</w:t>
        </w:r>
        <w:r w:rsidR="003A4DA2">
          <w:t xml:space="preserve">, </w:t>
        </w:r>
        <w:r w:rsidR="00A236F2">
          <w:t>a</w:t>
        </w:r>
        <w:r w:rsidR="003A4DA2">
          <w:t xml:space="preserve">s stated by Gu and Grossman </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3A4DA2">
          <w:t>,</w:t>
        </w:r>
        <w:r w:rsidR="00007F34">
          <w:t xml:space="preserve"> is the use of TCP as an control message channel for the simplicity of design and implementation in SABUL because TCP’s own reliability and congestion control mechanism </w:t>
        </w:r>
        <w:r w:rsidR="008858DE">
          <w:t>can</w:t>
        </w:r>
        <w:r w:rsidR="00007F34">
          <w:t xml:space="preserve"> </w:t>
        </w:r>
        <w:r w:rsidR="008858DE">
          <w:t>result in</w:t>
        </w:r>
        <w:r w:rsidR="00007F34">
          <w:t xml:space="preserve"> unnecessary delay of control information in other protocols with their own reliability and congestion control mechanism. </w:t>
        </w:r>
        <w:r w:rsidR="005C01D5">
          <w:t xml:space="preserve">Therefore, UDT uses </w:t>
        </w:r>
        <w:r w:rsidR="00EA03CE">
          <w:t>UDP protocol for both data and control packet transmission.</w:t>
        </w:r>
      </w:ins>
    </w:p>
    <w:p w:rsidR="005124E2" w:rsidRDefault="005124E2" w:rsidP="005425FA">
      <w:pPr>
        <w:pStyle w:val="BodyText"/>
        <w:ind w:firstLine="576"/>
        <w:rPr>
          <w:ins w:id="299" w:author="." w:date="2009-05-30T03:16:00Z"/>
        </w:rPr>
      </w:pPr>
      <w:ins w:id="300" w:author="." w:date="2009-05-30T03:16:00Z">
        <w:r>
          <w:t xml:space="preserve">Similar to SABUL, it </w:t>
        </w:r>
        <w:r w:rsidR="005C01D5">
          <w:t xml:space="preserve">does not require any changes to network stacks of an operating system or to the existing network infrastructure and it </w:t>
        </w:r>
        <w:r>
          <w:t>is released as free s</w:t>
        </w:r>
        <w:r w:rsidR="005C01D5">
          <w:t xml:space="preserve">oftware </w:t>
        </w:r>
        <w:r w:rsidR="0033544C">
          <w:fldChar w:fldCharType="begin"/>
        </w:r>
        <w:r w:rsidR="00CF1EDE">
          <w:instrText xml:space="preserve"> ADDIN EN.CITE &lt;EndNote&gt;&lt;Cite ExcludeYear="1"&gt;&lt;Author&gt;Zhu&lt;/Author&gt;&lt;Year&gt;2007&lt;/Year&gt;&lt;RecNum&gt;101&lt;/RecNum&gt;&lt;record&gt;&lt;rec-number&gt;101&lt;/rec-number&gt;&lt;foreign-keys&gt;&lt;key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5876AF" w:rsidDel="00CF1EDE">
          <w:instrText xml:space="preserve"> ADDIN EN.CITE &lt;EndNote&gt;&lt;Cite ExcludeYear="1"&gt;&lt;Author&gt;Zhu&lt;/Author&gt;&lt;Year&gt;2007&lt;/Year&gt;&lt;RecNum&gt;101&lt;/RecNum&gt;&lt;record&gt;&lt;rec-number&gt;101&lt;/rec-number&gt;&lt;foreign-keys&gt;&lt;key app="EN" db-id="eref9pfvov2rdiedsstvpxdme2tz0v2ew02z"&gt;101&lt;/key&gt;&lt;/foreign-keys&gt;&lt;ref-type name="Report"&gt;27&lt;/ref-type&gt;&lt;contributors&gt;&lt;authors&gt;&lt;author&gt;&lt;style face="italic" font="Times New Roman" size="14"&gt;Zhu, Yi&lt;/style&gt;&lt;/author&gt;&lt;author&gt;&lt;style face="italic" font="Times New Roman" size="14"&gt;Bassi, Alessandro &lt;/style&gt;&lt;/author&gt;&lt;author&gt;&lt;style face="italic" font="Times New Roman" size="14"&gt;Massonet, Philippe &lt;/style&gt;&lt;/author&gt;&lt;author&gt;&lt;style face="italic" font="Times New Roman" size="14"&gt;Talia, Domenico &lt;/style&gt;&lt;/author&gt;&lt;/authors&gt;&lt;/contributors&gt;&lt;titles&gt;&lt;title&gt;&lt;style face="normal" font="Times New Roman" size="100%"&gt;Mechanisms for High Volume Data Transfer in Grids&lt;/style&gt;&lt;/title&gt;&lt;/titles&gt;&lt;dates&gt;&lt;year&gt;2007&lt;/year&gt;&lt;/dates&gt;&lt;urls&gt;&lt;related-urls&gt;&lt;url&gt;&lt;style face="normal" font="Times New Roman" size="100%"&gt;http://www.coregrid.net/mambo/images/stories/TechnicalReports/tr-0121.pdf&lt;/style&gt;&lt;/url&gt;&lt;/related-urls&gt;&lt;/urls&gt;&lt;/record&gt;&lt;/Cite&gt;&lt;/EndNote&gt;</w:instrText>
        </w:r>
        <w:r w:rsidR="0033544C">
          <w:fldChar w:fldCharType="separate"/>
        </w:r>
        <w:r w:rsidR="008E1941">
          <w:rPr>
            <w:noProof/>
          </w:rPr>
          <w:t>[22]</w:t>
        </w:r>
        <w:r w:rsidR="0033544C">
          <w:fldChar w:fldCharType="end"/>
        </w:r>
        <w:r w:rsidR="005C01D5">
          <w:t xml:space="preserve">. </w:t>
        </w:r>
        <w:r w:rsidR="002935E2">
          <w:t xml:space="preserve">In addition, it </w:t>
        </w:r>
        <w:r w:rsidR="00B02BCD">
          <w:t>permits</w:t>
        </w:r>
        <w:r w:rsidR="002935E2">
          <w:t xml:space="preserve"> applications to send data of any size by removing the concept of sending data block by block over UDP </w:t>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r w:rsidR="002935E2">
          <w:t xml:space="preserve">. </w:t>
        </w:r>
        <w:r w:rsidR="005C01D5">
          <w:t xml:space="preserve">Moreover, it can be </w:t>
        </w:r>
        <w:r w:rsidR="00F91A3B">
          <w:t>employed</w:t>
        </w:r>
        <w:r w:rsidR="005C01D5">
          <w:t xml:space="preserve"> above other packet-switched network layer in such a way that it can be deployed as a transport layer protocol by using IP directly</w:t>
        </w:r>
        <w:r w:rsidR="00F91A3B">
          <w:t xml:space="preserve"> </w:t>
        </w:r>
        <w:r w:rsidR="0033544C">
          <w:fldChar w:fldCharType="begin">
            <w:fldData xml:space="preserve">PEVuZE5vdGU+PENpdGU+PEF1dGhvcj5aaHU8L0F1dGhvcj48WWVhcj4yMDA3PC9ZZWFyPjxSZWNO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PEVuZE5vdGU+PENpdGU+PEF1dGhvcj5aaHU8L0F1dGhvcj48WWVhcj4yMDA3PC9ZZWFyPjxSZWNO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</w:fldData>
          </w:fldChar>
        </w:r>
        <w:r w:rsidR="005876AF" w:rsidDel="00CF1EDE">
          <w:instrText xml:space="preserve"> ADDIN EN.CITE.DATA </w:instrText>
        </w:r>
        <w:r w:rsidR="0033544C" w:rsidDel="00CF1EDE">
          <w:fldChar w:fldCharType="end"/>
        </w:r>
        <w:r w:rsidR="0033544C">
          <w:fldChar w:fldCharType="begin">
            <w:fldData xml:space="preserve">PEVuZE5vdGU+PENpdGU+PEF1dGhvcj5aaHU8L0F1dGhvcj48WWVhcj4yMDA3PC9ZZWFyPjxSZWNO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</w:fldData>
          </w:fldChar>
        </w:r>
        <w:r w:rsidR="00CF1EDE">
          <w:instrText xml:space="preserve"> ADDIN EN.CITE.DATA </w:instrText>
        </w:r>
        <w:r w:rsidR="0033544C">
          <w:fldChar w:fldCharType="end"/>
        </w:r>
        <w:r w:rsidR="0033544C">
          <w:fldChar w:fldCharType="separate"/>
        </w:r>
        <w:r w:rsidR="008E1941">
          <w:rPr>
            <w:noProof/>
          </w:rPr>
          <w:t>[22, 63]</w:t>
        </w:r>
        <w:r w:rsidR="0033544C">
          <w:fldChar w:fldCharType="end"/>
        </w:r>
        <w:r w:rsidR="005C01D5">
          <w:t xml:space="preserve">. </w:t>
        </w:r>
      </w:ins>
    </w:p>
    <w:p w:rsidR="005C48D1" w:rsidRDefault="005C7775" w:rsidP="00286226">
      <w:pPr>
        <w:pStyle w:val="Heading4"/>
        <w:rPr>
          <w:ins w:id="301" w:author="." w:date="2009-05-30T03:16:00Z"/>
        </w:rPr>
      </w:pPr>
      <w:bookmarkStart w:id="302" w:name="_Toc228272584"/>
      <w:ins w:id="303" w:author="." w:date="2009-05-30T03:16:00Z">
        <w:r>
          <w:t xml:space="preserve">Fast Object –Based </w:t>
        </w:r>
        <w:r w:rsidR="00962462">
          <w:t>data transfer System (</w:t>
        </w:r>
        <w:r w:rsidR="005C48D1">
          <w:t>FOBS</w:t>
        </w:r>
        <w:r w:rsidR="00962462">
          <w:t>)</w:t>
        </w:r>
        <w:bookmarkEnd w:id="302"/>
      </w:ins>
    </w:p>
    <w:p w:rsidR="005C48D1" w:rsidRDefault="005C7775" w:rsidP="005C48D1">
      <w:pPr>
        <w:pStyle w:val="BodyText"/>
        <w:ind w:firstLine="576"/>
        <w:rPr>
          <w:ins w:id="304" w:author="." w:date="2009-05-30T03:16:00Z"/>
        </w:rPr>
      </w:pPr>
      <w:ins w:id="305" w:author="." w:date="2009-05-30T03:16:00Z">
        <w:r>
          <w:t>FOB</w:t>
        </w:r>
        <w:r w:rsidR="00962462">
          <w:t>S</w:t>
        </w:r>
        <w:r w:rsidR="00DA545B">
          <w:t xml:space="preserve"> </w:t>
        </w:r>
        <w:r w:rsidR="0033544C">
          <w:fldChar w:fldCharType="begin"/>
        </w:r>
        <w:r w:rsidR="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5876AF" w:rsidDel="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33544C">
          <w:fldChar w:fldCharType="separate"/>
        </w:r>
        <w:r w:rsidR="00222991">
          <w:rPr>
            <w:noProof/>
          </w:rPr>
          <w:t>[9]</w:t>
        </w:r>
        <w:r w:rsidR="0033544C">
          <w:fldChar w:fldCharType="end"/>
        </w:r>
        <w:r w:rsidR="00962462">
          <w:t xml:space="preserve"> is a</w:t>
        </w:r>
        <w:r w:rsidR="007F4414">
          <w:t>n</w:t>
        </w:r>
        <w:r w:rsidR="00962462">
          <w:t xml:space="preserve"> application-level</w:t>
        </w:r>
        <w:r w:rsidR="007F4414">
          <w:t>,</w:t>
        </w:r>
        <w:r w:rsidR="007F4414" w:rsidRPr="007F4414">
          <w:t xml:space="preserve"> </w:t>
        </w:r>
        <w:r w:rsidR="007F4414">
          <w:t>UDP-based, highly efficient</w:t>
        </w:r>
        <w:r w:rsidR="00962462">
          <w:t xml:space="preserve"> </w:t>
        </w:r>
        <w:r w:rsidR="007F4414">
          <w:t>large scale</w:t>
        </w:r>
        <w:r w:rsidR="00962462">
          <w:t xml:space="preserve"> data transmission system designed for the high-bandwidth, high-delay network environment typical of computational Grids</w:t>
        </w:r>
        <w:r w:rsidR="00DA545B">
          <w:t xml:space="preserve"> </w:t>
        </w:r>
        <w:r w:rsidR="0033544C">
          <w:fldChar w:fldCharType="begin"/>
        </w:r>
        <w:r w:rsidR="00CF1EDE">
          <w:instrText xml:space="preserve"> ADDIN EN.CITE &lt;EndNote&gt;&lt;Cite&gt;&lt;Author&gt;Dickens&lt;/Author&gt;&lt;Year&gt;2003&lt;/Year&gt;&lt;RecNum&gt;97&lt;/RecNum&gt;&lt;record&gt;&lt;rec-number&gt;97&lt;/rec-number&gt;&lt;foreign-keys&gt;&lt;key app="EN" db-id="eref9pfvov2rdiedsstvpxdme2tz0v2ew02z"&gt;97&lt;/key&gt;&lt;/foreign-keys&gt;&lt;ref-type name="Journal Article"&gt;17&lt;/ref-type&gt;&lt;contributors&gt;&lt;authors&gt;&lt;author&gt;Dickens, P. M.&lt;/author&gt;&lt;author&gt;Kannan, V.&lt;/author&gt;&lt;/authors&gt;&lt;/contributors&gt;&lt;titles&gt;&lt;title&gt;Application-Level Congestion Control Mechanisms for Large Scale Data Transfers Across Computational Grids&lt;/title&gt;&lt;secondary-title&gt;the Proceedings of The International Conference on High Performance Distributed Computing and Applications&lt;/secondary-title&gt;&lt;/titles&gt;&lt;periodical&gt;&lt;full-title&gt;the Proceedings of The International Conference on High Performance Distributed Computing and Applications&lt;/full-title&gt;&lt;/periodical&gt;&lt;dates&gt;&lt;year&gt;2003&lt;/year&gt;&lt;/dates&gt;&lt;urls&gt;&lt;/urls&gt;&lt;/record&gt;&lt;/Cite&gt;&lt;/EndNote&gt;</w:instrText>
        </w:r>
        <w:r w:rsidR="005876AF" w:rsidDel="00CF1EDE">
          <w:instrText xml:space="preserve"> ADDIN EN.CITE &lt;EndNote&gt;&lt;Cite&gt;&lt;Author&gt;Dickens&lt;/Author&gt;&lt;Year&gt;2003&lt;/Year&gt;&lt;RecNum&gt;97&lt;/RecNum&gt;&lt;record&gt;&lt;rec-number&gt;97&lt;/rec-number&gt;&lt;foreign-keys&gt;&lt;key app="EN" db-id="eref9pfvov2rdiedsstvpxdme2tz0v2ew02z"&gt;97&lt;/key&gt;&lt;/foreign-keys&gt;&lt;ref-type name="Journal Article"&gt;17&lt;/ref-type&gt;&lt;contributors&gt;&lt;authors&gt;&lt;author&gt;Dickens, P. M.&lt;/author&gt;&lt;author&gt;Kannan, V.&lt;/author&gt;&lt;/authors&gt;&lt;/contributors&gt;&lt;titles&gt;&lt;title&gt;Application-Level Congestion Control Mechanisms for Large Scale Data Transfers Across Computational Grids&lt;/title&gt;&lt;secondary-title&gt;the Proceedings of The International Conference on High Performance Distributed Computing and Applications&lt;/secondary-title&gt;&lt;/titles&gt;&lt;periodical&gt;&lt;full-title&gt;the Proceedings of The International Conference on High Performance Distributed Computing and Applications&lt;/full-title&gt;&lt;/periodical&gt;&lt;dates&gt;&lt;year&gt;2003&lt;/year&gt;&lt;/dates&gt;&lt;urls&gt;&lt;/urls&gt;&lt;/record&gt;&lt;/Cite&gt;&lt;/EndNote&gt;</w:instrText>
        </w:r>
        <w:r w:rsidR="0033544C">
          <w:fldChar w:fldCharType="separate"/>
        </w:r>
        <w:r w:rsidR="008E1941">
          <w:rPr>
            <w:noProof/>
          </w:rPr>
          <w:t>[64]</w:t>
        </w:r>
        <w:r w:rsidR="0033544C">
          <w:fldChar w:fldCharType="end"/>
        </w:r>
        <w:r w:rsidR="00962462">
          <w:t>. Similar to many other UDP-based solutions, it u</w:t>
        </w:r>
        <w:r w:rsidR="00461ED7">
          <w:t>tiliz</w:t>
        </w:r>
        <w:r w:rsidR="00962462">
          <w:t>e</w:t>
        </w:r>
        <w:r w:rsidR="00461ED7">
          <w:t>s</w:t>
        </w:r>
        <w:r w:rsidR="00962462">
          <w:t xml:space="preserve"> UDP protocol for actual data transfer and </w:t>
        </w:r>
        <w:r w:rsidR="002B6272">
          <w:t xml:space="preserve">TCP protocol for control information exchange. </w:t>
        </w:r>
        <w:r w:rsidR="00461ED7">
          <w:t>It uses</w:t>
        </w:r>
        <w:r w:rsidR="00DA545B">
          <w:t>,</w:t>
        </w:r>
        <w:r w:rsidR="00461ED7">
          <w:t xml:space="preserve"> however</w:t>
        </w:r>
        <w:r w:rsidR="00DA545B">
          <w:t>,</w:t>
        </w:r>
        <w:r w:rsidR="00461ED7">
          <w:t xml:space="preserve"> two TCP channels to transfer control informa</w:t>
        </w:r>
        <w:r w:rsidR="00345C42">
          <w:t xml:space="preserve">tion between </w:t>
        </w:r>
        <w:r w:rsidR="00345C42">
          <w:lastRenderedPageBreak/>
          <w:t xml:space="preserve">sender and receiver; one channel for </w:t>
        </w:r>
        <w:r w:rsidR="00345C42" w:rsidRPr="00345C42">
          <w:t xml:space="preserve">ENDOFSEGMENT/DONE/FEEDBACK/ACK packets and one for COMPLETEDPKT/WRITECOMPLETEDPKT packets </w:t>
        </w:r>
        <w:r w:rsidR="0033544C">
          <w:fldChar w:fldCharType="begin"/>
        </w:r>
        <w:r w:rsidR="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5876AF" w:rsidDel="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r w:rsidR="0033544C">
          <w:fldChar w:fldCharType="separate"/>
        </w:r>
        <w:r w:rsidR="00222991">
          <w:rPr>
            <w:noProof/>
          </w:rPr>
          <w:t>[9]</w:t>
        </w:r>
        <w:r w:rsidR="0033544C">
          <w:fldChar w:fldCharType="end"/>
        </w:r>
        <w:r w:rsidR="00345C42">
          <w:t>.</w:t>
        </w:r>
        <w:r w:rsidR="00461ED7">
          <w:t xml:space="preserve"> </w:t>
        </w:r>
        <w:r w:rsidR="00345C42">
          <w:t>Developing multiple congestion control mechanisms with the ability to dynamically switch between mechanisms to adapt to changes in the state of the end-to-end system is the uniqueness of FOBS</w:t>
        </w:r>
        <w:r w:rsidR="00DF16AC">
          <w:t xml:space="preserve"> </w:t>
        </w:r>
        <w:r w:rsidR="0033544C">
          <w:fldChar w:fldCharType="begin"/>
        </w:r>
        <w:r w:rsidR="00CF1EDE">
          <w:instrText xml:space="preserve"> ADDIN EN.CITE &lt;EndNote&gt;&lt;Cite&gt;&lt;Author&gt;Dickens&lt;/Author&gt;&lt;Year&gt;2003&lt;/Year&gt;&lt;RecNum&gt;97&lt;/RecNum&gt;&lt;record&gt;&lt;rec-number&gt;97&lt;/rec-number&gt;&lt;foreign-keys&gt;&lt;key app="EN" db-id="eref9pfvov2rdiedsstvpxdme2tz0v2ew02z"&gt;97&lt;/key&gt;&lt;/foreign-keys&gt;&lt;ref-type name="Journal Article"&gt;17&lt;/ref-type&gt;&lt;contributors&gt;&lt;authors&gt;&lt;author&gt;Dickens, P. M.&lt;/author&gt;&lt;author&gt;Kannan, V.&lt;/author&gt;&lt;/authors&gt;&lt;/contributors&gt;&lt;titles&gt;&lt;title&gt;Application-Level Congestion Control Mechanisms for Large Scale Data Transfers Across Computational Grids&lt;/title&gt;&lt;secondary-title&gt;the Proceedings of The International Conference on High Performance Distributed Computing and Applications&lt;/secondary-title&gt;&lt;/titles&gt;&lt;periodical&gt;&lt;full-title&gt;the Proceedings of The International Conference on High Performance Distributed Computing and Applications&lt;/full-title&gt;&lt;/periodical&gt;&lt;dates&gt;&lt;year&gt;2003&lt;/year&gt;&lt;/dates&gt;&lt;urls&gt;&lt;/urls&gt;&lt;/record&gt;&lt;/Cite&gt;&lt;/EndNote&gt;</w:instrText>
        </w:r>
        <w:r w:rsidR="005876AF" w:rsidDel="00CF1EDE">
          <w:instrText xml:space="preserve"> ADDIN EN.CITE &lt;EndNote&gt;&lt;Cite&gt;&lt;Author&gt;Dickens&lt;/Author&gt;&lt;Year&gt;2003&lt;/Year&gt;&lt;RecNum&gt;97&lt;/RecNum&gt;&lt;record&gt;&lt;rec-number&gt;97&lt;/rec-number&gt;&lt;foreign-keys&gt;&lt;key app="EN" db-id="eref9pfvov2rdiedsstvpxdme2tz0v2ew02z"&gt;97&lt;/key&gt;&lt;/foreign-keys&gt;&lt;ref-type name="Journal Article"&gt;17&lt;/ref-type&gt;&lt;contributors&gt;&lt;authors&gt;&lt;author&gt;Dickens, P. M.&lt;/author&gt;&lt;author&gt;Kannan, V.&lt;/author&gt;&lt;/authors&gt;&lt;/contributors&gt;&lt;titles&gt;&lt;title&gt;Application-Level Congestion Control Mechanisms for Large Scale Data Transfers Across Computational Grids&lt;/title&gt;&lt;secondary-title&gt;the Proceedings of The International Conference on High Performance Distributed Computing and Applications&lt;/secondary-title&gt;&lt;/titles&gt;&lt;periodical&gt;&lt;full-title&gt;the Proceedings of The International Conference on High Performance Distributed Computing and Applications&lt;/full-title&gt;&lt;/periodical&gt;&lt;dates&gt;&lt;year&gt;2003&lt;/year&gt;&lt;/dates&gt;&lt;urls&gt;&lt;/urls&gt;&lt;/record&gt;&lt;/Cite&gt;&lt;/EndNote&gt;</w:instrText>
        </w:r>
        <w:r w:rsidR="0033544C">
          <w:fldChar w:fldCharType="separate"/>
        </w:r>
        <w:r w:rsidR="008E1941">
          <w:rPr>
            <w:noProof/>
          </w:rPr>
          <w:t>[64]</w:t>
        </w:r>
        <w:r w:rsidR="0033544C">
          <w:fldChar w:fldCharType="end"/>
        </w:r>
        <w:r w:rsidR="00345C42">
          <w:t>.</w:t>
        </w:r>
      </w:ins>
    </w:p>
    <w:p w:rsidR="005C48D1" w:rsidRDefault="005C48D1" w:rsidP="00286226">
      <w:pPr>
        <w:pStyle w:val="Heading4"/>
        <w:rPr>
          <w:ins w:id="306" w:author="." w:date="2009-05-30T03:16:00Z"/>
        </w:rPr>
      </w:pPr>
      <w:bookmarkStart w:id="307" w:name="_Toc228272585"/>
      <w:ins w:id="308" w:author="." w:date="2009-05-30T03:16:00Z">
        <w:r>
          <w:t>Reliable Blast UDP (RBUDP)</w:t>
        </w:r>
        <w:bookmarkEnd w:id="307"/>
      </w:ins>
    </w:p>
    <w:p w:rsidR="005C48D1" w:rsidRDefault="004A3EDC" w:rsidP="005C48D1">
      <w:pPr>
        <w:pStyle w:val="BodyText"/>
        <w:ind w:firstLine="576"/>
        <w:rPr>
          <w:ins w:id="309" w:author="." w:date="2009-05-30T03:16:00Z"/>
        </w:rPr>
      </w:pPr>
      <w:ins w:id="310" w:author="." w:date="2009-05-30T03:16:00Z">
        <w:r>
          <w:t>The Reliable Blast UDP (RBUDP) is an aggressive bulk data transfer scheme designed for extremely high bandwidth</w:t>
        </w:r>
        <w:r w:rsidR="005113AA">
          <w:t>, Quality</w:t>
        </w:r>
        <w:r>
          <w:t xml:space="preserve">-of-Service enabled networks, such as optically switched networks </w:t>
        </w:r>
        <w:r w:rsidR="0033544C">
          <w:fldChar w:fldCharType="begin"/>
        </w:r>
        <w:r w:rsidR="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r w:rsidR="005876AF" w:rsidDel="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r w:rsidR="0033544C">
          <w:fldChar w:fldCharType="separate"/>
        </w:r>
        <w:r w:rsidR="008E1941">
          <w:rPr>
            <w:noProof/>
          </w:rPr>
          <w:t>[58]</w:t>
        </w:r>
        <w:r w:rsidR="0033544C">
          <w:fldChar w:fldCharType="end"/>
        </w:r>
        <w:r>
          <w:t xml:space="preserve">.  </w:t>
        </w:r>
        <w:r w:rsidR="005113AA">
          <w:t>In order to</w:t>
        </w:r>
        <w:r w:rsidR="009D1130">
          <w:t xml:space="preserve"> </w:t>
        </w:r>
        <w:r w:rsidR="005113AA">
          <w:t>fully leverage the underlying high-bandwidth network structure</w:t>
        </w:r>
        <w:r w:rsidR="007749A3">
          <w:t xml:space="preserve"> for pure data delivery</w:t>
        </w:r>
        <w:r w:rsidR="005113AA">
          <w:t xml:space="preserve">, it not only purges slow-start and congestion control mechanisms of TCP, </w:t>
        </w:r>
        <w:r w:rsidR="007749A3">
          <w:t xml:space="preserve">but also aggregates acknowledgements </w:t>
        </w:r>
        <w:r w:rsidR="0033544C">
          <w:fldChar w:fldCharType="begin"/>
        </w:r>
        <w:r w:rsidR="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r w:rsidR="005876AF" w:rsidDel="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r w:rsidR="0033544C">
          <w:fldChar w:fldCharType="separate"/>
        </w:r>
        <w:r w:rsidR="008E1941">
          <w:rPr>
            <w:noProof/>
          </w:rPr>
          <w:t>[58]</w:t>
        </w:r>
        <w:r w:rsidR="0033544C">
          <w:fldChar w:fldCharType="end"/>
        </w:r>
        <w:r w:rsidR="009D1130">
          <w:t>.</w:t>
        </w:r>
        <w:r w:rsidR="007749A3">
          <w:t xml:space="preserve"> Similar to SABUL, hosts exchange data packets via UDP, and control packets via TCP</w:t>
        </w:r>
        <w:r w:rsidR="000B7D8E">
          <w:t xml:space="preserve"> </w:t>
        </w:r>
        <w:r w:rsidR="0033544C">
          <w:fldChar w:fldCharType="begin"/>
        </w:r>
        <w:r w:rsidR="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5876AF" w:rsidDel="00CF1EDE">
          <w:instrText xml:space="preserve"> ADDIN EN.CITE &lt;EndNote&gt;&lt;Cite&gt;&lt;Author&gt;Anglano&lt;/Author&gt;&lt;Year&gt;2004&lt;/Year&gt;&lt;RecNum&gt;87&lt;/RecNum&gt;&lt;record&gt;&lt;rec-number&gt;87&lt;/rec-number&gt;&lt;foreign-keys&gt;&lt;key app="EN" db-id="eref9pfvov2rdiedsstvpxdme2tz0v2ew02z"&gt;87&lt;/key&gt;&lt;/foreign-keys&gt;&lt;ref-type name="Conference Paper"&gt;47&lt;/ref-type&gt;&lt;contributors&gt;&lt;authors&gt;&lt;author&gt;&lt;style face="normal" font="Times New Roman" size="100%"&gt;Cosimo Anglano&lt;/style&gt;&lt;/author&gt;&lt;author&gt;&lt;style face="normal" font="Times New Roman" size="100%"&gt;Massimo Canonico&lt;/style&gt;&lt;/author&gt;&lt;/authors&gt;&lt;/contributors&gt;&lt;titles&gt;&lt;title&gt;&lt;style face="normal" font="Times New Roman" size="100%"&gt;A Comparative Evaluation of High-Performance File Transfer Systems for Data-Intensive Grid Applications&lt;/style&gt;&lt;/title&gt;&lt;secondary-title&gt;&lt;style face="normal" font="Times New Roman" size="100%"&gt;Proceedings of the 13th IEEE International Workshops on Enabling Technologies: Infrastructure for Collaborative Enterprises&lt;/style&gt;&lt;/secondary-title&gt;&lt;/titles&gt;&lt;dates&gt;&lt;year&gt;&lt;style face="normal" font="Times New Roman" size="100%"&gt;2004&lt;/style&gt;&lt;/year&gt;&lt;/dates&gt;&lt;publisher&gt;&lt;style face="normal" font="Times New Roman" size="100%"&gt;IEEE Computer Society&lt;/style&gt;&lt;/publisher&gt;&lt;label&gt;DT Evaluation&lt;/label&gt;&lt;urls&gt;&lt;/urls&gt;&lt;electronic-resource-num&gt;&lt;style face="normal" font="Times New Roman" size="100%"&gt;http://dx.doi.org/10.1109/ENABL.2004.2&lt;/style&gt;&lt;/electronic-resource-num&gt;&lt;/record&gt;&lt;/Cite&gt;&lt;/EndNote&gt;</w:instrText>
        </w:r>
        <w:r w:rsidR="0033544C">
          <w:fldChar w:fldCharType="separate"/>
        </w:r>
        <w:r w:rsidR="008E1941">
          <w:rPr>
            <w:noProof/>
          </w:rPr>
          <w:t>[25]</w:t>
        </w:r>
        <w:r w:rsidR="0033544C">
          <w:fldChar w:fldCharType="end"/>
        </w:r>
        <w:r w:rsidR="007749A3">
          <w:t xml:space="preserve">. </w:t>
        </w:r>
      </w:ins>
    </w:p>
    <w:p w:rsidR="00047464" w:rsidRDefault="00047464" w:rsidP="00286226">
      <w:pPr>
        <w:pStyle w:val="Heading4"/>
        <w:rPr>
          <w:ins w:id="311" w:author="." w:date="2009-05-30T03:16:00Z"/>
        </w:rPr>
      </w:pPr>
      <w:bookmarkStart w:id="312" w:name="_Toc228272586"/>
      <w:ins w:id="313" w:author="." w:date="2009-05-30T03:16:00Z">
        <w:r>
          <w:t>Tsunami</w:t>
        </w:r>
        <w:bookmarkEnd w:id="312"/>
      </w:ins>
    </w:p>
    <w:p w:rsidR="005C48D1" w:rsidRDefault="005C48D1" w:rsidP="005C48D1">
      <w:pPr>
        <w:pStyle w:val="BodyText"/>
        <w:ind w:firstLine="576"/>
        <w:rPr>
          <w:ins w:id="314" w:author="." w:date="2009-05-30T03:16:00Z"/>
        </w:rPr>
      </w:pPr>
      <w:ins w:id="315" w:author="." w:date="2009-05-30T03:16:00Z">
        <w:r w:rsidRPr="0068757F">
          <w:t>T</w:t>
        </w:r>
        <w:r w:rsidR="009C679D">
          <w:t xml:space="preserve">sunami is a </w:t>
        </w:r>
        <w:r w:rsidR="00772397">
          <w:t xml:space="preserve">reliable file </w:t>
        </w:r>
        <w:r w:rsidR="009C679D">
          <w:t>tra</w:t>
        </w:r>
        <w:r w:rsidR="00772397">
          <w:t xml:space="preserve">nsfer protocol intended for faster transfer of large files over the </w:t>
        </w:r>
        <w:r w:rsidR="00366DE6">
          <w:t xml:space="preserve">uncongested </w:t>
        </w:r>
        <w:r w:rsidRPr="0068757F">
          <w:t>h</w:t>
        </w:r>
        <w:r w:rsidR="00772397">
          <w:t xml:space="preserve">igh-bandwidth, high-delay networks </w:t>
        </w:r>
        <w:r w:rsidR="0033544C">
          <w:fldChar w:fldCharType="begin"/>
        </w:r>
        <w:r w:rsidR="00CF1EDE">
          <w:instrText xml:space="preserve"> ADDIN EN.CITE &lt;EndNote&gt;&lt;Cite&gt;&lt;Author&gt;Meiss&lt;/Author&gt;&lt;Year&gt;2002&lt;/Year&gt;&lt;RecNum&gt;130&lt;/RecNum&gt;&lt;record&gt;&lt;rec-number&gt;130&lt;/rec-number&gt;&lt;foreign-keys&gt;&lt;key app="EN" db-id="eref9pfvov2rdiedsstvpxdme2tz0v2ew02z"&gt;130&lt;/key&gt;&lt;/foreign-keys&gt;&lt;ref-type name="Unpublished Work"&gt;34&lt;/ref-type&gt;&lt;contributors&gt;&lt;authors&gt;&lt;author&gt;&lt;style face="normal" font="Times New Roman" size="100%"&gt;Meiss, M&lt;/style&gt;&lt;/author&gt;&lt;/authors&gt;&lt;/contributors&gt;&lt;titles&gt;&lt;title&gt;&lt;style face="normal" font="Times New Roman" size="100%"&gt;Tsunami: A High-Speed Rate-Controlled Protocol for File Transfer&lt;/style&gt;&lt;/title&gt;&lt;/titles&gt;&lt;dates&gt;&lt;year&gt;&lt;style face="normal" font="Times New Roman" size="100%"&gt;2002&lt;/style&gt;&lt;/year&gt;&lt;/dates&gt;&lt;publisher&gt;&lt;style face="normal" font="Times New Roman" size="100%"&gt;Indiana University&lt;/style&gt;&lt;/publisher&gt;&lt;urls&gt;&lt;/urls&gt;&lt;/record&gt;&lt;/Cite&gt;&lt;/EndNote&gt;</w:instrText>
        </w:r>
        <w:r w:rsidR="005876AF" w:rsidDel="00CF1EDE">
          <w:instrText xml:space="preserve"> ADDIN EN.CITE &lt;EndNote&gt;&lt;Cite&gt;&lt;Author&gt;Meiss&lt;/Author&gt;&lt;Year&gt;2002&lt;/Year&gt;&lt;RecNum&gt;130&lt;/RecNum&gt;&lt;record&gt;&lt;rec-number&gt;130&lt;/rec-number&gt;&lt;foreign-keys&gt;&lt;key app="EN" db-id="eref9pfvov2rdiedsstvpxdme2tz0v2ew02z"&gt;130&lt;/key&gt;&lt;/foreign-keys&gt;&lt;ref-type name="Unpublished Work"&gt;34&lt;/ref-type&gt;&lt;contributors&gt;&lt;authors&gt;&lt;author&gt;&lt;style face="normal" font="Times New Roman" size="100%"&gt;Meiss, M&lt;/style&gt;&lt;/author&gt;&lt;/authors&gt;&lt;/contributors&gt;&lt;titles&gt;&lt;title&gt;&lt;style face="normal" font="Times New Roman" size="100%"&gt;Tsunami: A High-Speed Rate-Controlled Protocol for File Transfer&lt;/style&gt;&lt;/title&gt;&lt;/titles&gt;&lt;dates&gt;&lt;year&gt;&lt;style face="normal" font="Times New Roman" size="100%"&gt;2002&lt;/style&gt;&lt;/year&gt;&lt;/dates&gt;&lt;publisher&gt;&lt;style face="normal" font="Times New Roman" size="100%"&gt;Indiana University&lt;/style&gt;&lt;/publisher&gt;&lt;urls&gt;&lt;/urls&gt;&lt;/record&gt;&lt;/Cite&gt;&lt;/EndNote&gt;</w:instrText>
        </w:r>
        <w:r w:rsidR="0033544C">
          <w:fldChar w:fldCharType="separate"/>
        </w:r>
        <w:r w:rsidR="008E1941">
          <w:rPr>
            <w:noProof/>
          </w:rPr>
          <w:t>[59]</w:t>
        </w:r>
        <w:r w:rsidR="0033544C">
          <w:fldChar w:fldCharType="end"/>
        </w:r>
        <w:r w:rsidR="00772397">
          <w:t xml:space="preserve">. </w:t>
        </w:r>
        <w:r w:rsidR="0030453D">
          <w:t xml:space="preserve">As stated by Ansari </w:t>
        </w:r>
        <w:r w:rsidR="0033544C">
          <w:fldChar w:fldCharType="begin"/>
        </w:r>
        <w:r w:rsidR="00CF1EDE">
          <w:instrText xml:space="preserve"> ADDIN EN.CITE &lt;EndNote&gt;&lt;Cite&gt;&lt;Author&gt;Ansari&lt;/Author&gt;&lt;RecNum&gt;134&lt;/RecNum&gt;&lt;record&gt;&lt;rec-number&gt;134&lt;/rec-number&gt;&lt;foreign-keys&gt;&lt;key app="EN" db-id="eref9pfvov2rdiedsstvpxdme2tz0v2ew02z"&gt;134&lt;/key&gt;&lt;/foreign-keys&gt;&lt;ref-type name="Web Page"&gt;12&lt;/ref-type&gt;&lt;contributors&gt;&lt;authors&gt;&lt;author&gt;&lt;style face="normal" font="Times New Roman" size="100%"&gt;Ansari, S&lt;/style&gt;&lt;/author&gt;&lt;/authors&gt;&lt;/contributors&gt;&lt;titles&gt;&lt;title&gt;&lt;style face="normal" font="Times New Roman" size="100%"&gt;Tsunami—A Study&lt;/style&gt;&lt;/title&gt;&lt;/titles&gt;&lt;dates&gt;&lt;/dates&gt;&lt;urls&gt;&lt;related-urls&gt;&lt;url&gt;&lt;style face="normal" font="Times New Roman" size="100%"&gt;http://www-iepm.slac.stanford.edu/bw/Tsunami.htm&lt;/style&gt;&lt;/url&gt;&lt;/related-urls&gt;&lt;/urls&gt;&lt;/record&gt;&lt;/Cite&gt;&lt;/EndNote&gt;</w:instrText>
        </w:r>
        <w:r w:rsidR="005876AF" w:rsidDel="00CF1EDE">
          <w:instrText xml:space="preserve"> ADDIN EN.CITE &lt;EndNote&gt;&lt;Cite&gt;&lt;Author&gt;Ansari&lt;/Author&gt;&lt;RecNum&gt;134&lt;/RecNum&gt;&lt;record&gt;&lt;rec-number&gt;134&lt;/rec-number&gt;&lt;foreign-keys&gt;&lt;key app="EN" db-id="eref9pfvov2rdiedsstvpxdme2tz0v2ew02z"&gt;134&lt;/key&gt;&lt;/foreign-keys&gt;&lt;ref-type name="Web Page"&gt;12&lt;/ref-type&gt;&lt;contributors&gt;&lt;authors&gt;&lt;author&gt;&lt;style face="normal" font="Times New Roman" size="100%"&gt;Ansari, S&lt;/style&gt;&lt;/author&gt;&lt;/authors&gt;&lt;/contributors&gt;&lt;titles&gt;&lt;title&gt;&lt;style face="normal" font="Times New Roman" size="100%"&gt;Tsunami—A Study&lt;/style&gt;&lt;/title&gt;&lt;/titles&gt;&lt;dates&gt;&lt;/dates&gt;&lt;urls&gt;&lt;related-urls&gt;&lt;url&gt;&lt;style face="normal" font="Times New Roman" size="100%"&gt;http://www-iepm.slac.stanford.edu/bw/Tsunami.htm&lt;/style&gt;&lt;/url&gt;&lt;/related-urls&gt;&lt;/urls&gt;&lt;/record&gt;&lt;/Cite&gt;&lt;/EndNote&gt;</w:instrText>
        </w:r>
        <w:r w:rsidR="0033544C">
          <w:fldChar w:fldCharType="separate"/>
        </w:r>
        <w:r w:rsidR="008E1941">
          <w:rPr>
            <w:noProof/>
          </w:rPr>
          <w:t>[65]</w:t>
        </w:r>
        <w:r w:rsidR="0033544C">
          <w:fldChar w:fldCharType="end"/>
        </w:r>
        <w:r w:rsidR="0030453D">
          <w:t xml:space="preserve">, the architecture of Tsunami follows a classic client server model typical of conventional FTP. </w:t>
        </w:r>
        <w:r w:rsidR="00381944">
          <w:t xml:space="preserve">Tsunami, similar to FTP, </w:t>
        </w:r>
        <w:r w:rsidR="0030453D">
          <w:t>uses a control</w:t>
        </w:r>
        <w:r w:rsidR="00381944">
          <w:t xml:space="preserve"> channel to authenticate and negotiate the connection and a data session to transfer data </w:t>
        </w:r>
        <w:r w:rsidR="0033544C">
          <w:fldChar w:fldCharType="begin"/>
        </w:r>
        <w:r w:rsidR="00CF1EDE">
          <w:instrText xml:space="preserve"> ADDIN EN.CITE &lt;EndNote&gt;&lt;Cite&gt;&lt;Author&gt;Ansari&lt;/Author&gt;&lt;RecNum&gt;134&lt;/RecNum&gt;&lt;record&gt;&lt;rec-number&gt;134&lt;/rec-number&gt;&lt;foreign-keys&gt;&lt;key app="EN" db-id="eref9pfvov2rdiedsstvpxdme2tz0v2ew02z"&gt;134&lt;/key&gt;&lt;/foreign-keys&gt;&lt;ref-type name="Web Page"&gt;12&lt;/ref-type&gt;&lt;contributors&gt;&lt;authors&gt;&lt;author&gt;&lt;style face="normal" font="Times New Roman" size="100%"&gt;Ansari, S&lt;/style&gt;&lt;/author&gt;&lt;/authors&gt;&lt;/contributors&gt;&lt;titles&gt;&lt;title&gt;&lt;style face="normal" font="Times New Roman" size="100%"&gt;Tsunami—A Study&lt;/style&gt;&lt;/title&gt;&lt;/titles&gt;&lt;dates&gt;&lt;/dates&gt;&lt;urls&gt;&lt;related-urls&gt;&lt;url&gt;&lt;style face="normal" font="Times New Roman" size="100%"&gt;http://www-iepm.slac.stanford.edu/bw/Tsunami.htm&lt;/style&gt;&lt;/url&gt;&lt;/related-urls&gt;&lt;/urls&gt;&lt;/record&gt;&lt;/Cite&gt;&lt;/EndNote&gt;</w:instrText>
        </w:r>
        <w:r w:rsidR="005876AF" w:rsidDel="00CF1EDE">
          <w:instrText xml:space="preserve"> ADDIN EN.CITE &lt;EndNote&gt;&lt;Cite&gt;&lt;Author&gt;Ansari&lt;/Author&gt;&lt;RecNum&gt;134&lt;/RecNum&gt;&lt;record&gt;&lt;rec-number&gt;134&lt;/rec-number&gt;&lt;foreign-keys&gt;&lt;key app="EN" db-id="eref9pfvov2rdiedsstvpxdme2tz0v2ew02z"&gt;134&lt;/key&gt;&lt;/foreign-keys&gt;&lt;ref-type name="Web Page"&gt;12&lt;/ref-type&gt;&lt;contributors&gt;&lt;authors&gt;&lt;author&gt;&lt;style face="normal" font="Times New Roman" size="100%"&gt;Ansari, S&lt;/style&gt;&lt;/author&gt;&lt;/authors&gt;&lt;/contributors&gt;&lt;titles&gt;&lt;title&gt;&lt;style face="normal" font="Times New Roman" size="100%"&gt;Tsunami—A Study&lt;/style&gt;&lt;/title&gt;&lt;/titles&gt;&lt;dates&gt;&lt;/dates&gt;&lt;urls&gt;&lt;related-urls&gt;&lt;url&gt;&lt;style face="normal" font="Times New Roman" size="100%"&gt;http://www-iepm.slac.stanford.edu/bw/Tsunami.htm&lt;/style&gt;&lt;/url&gt;&lt;/related-urls&gt;&lt;/urls&gt;&lt;/record&gt;&lt;/Cite&gt;&lt;/EndNote&gt;</w:instrText>
        </w:r>
        <w:r w:rsidR="0033544C">
          <w:fldChar w:fldCharType="separate"/>
        </w:r>
        <w:r w:rsidR="008E1941">
          <w:rPr>
            <w:noProof/>
          </w:rPr>
          <w:t>[65]</w:t>
        </w:r>
        <w:r w:rsidR="0033544C">
          <w:fldChar w:fldCharType="end"/>
        </w:r>
        <w:r w:rsidR="00381944">
          <w:t xml:space="preserve">. Tsunami contrasts with FTP in regard to the use of UDP as data transfer channel. </w:t>
        </w:r>
        <w:r w:rsidR="00A94695">
          <w:t xml:space="preserve">In order to regulate the data transfer rate, it uses the delay time between packets instead of the TCP’s sliding window algorithm </w:t>
        </w:r>
        <w:r w:rsidR="0033544C">
          <w:fldChar w:fldCharType="begin"/>
        </w:r>
        <w:r w:rsidR="00CF1EDE">
          <w:instrText xml:space="preserve"> ADDIN EN.CITE &lt;EndNote&gt;&lt;Cite&gt;&lt;Author&gt;Wallace&lt;/Author&gt;&lt;Year&gt;2003&lt;/Year&gt;&lt;RecNum&gt;131&lt;/RecNum&gt;&lt;record&gt;&lt;rec-number&gt;131&lt;/rec-number&gt;&lt;foreign-keys&gt;&lt;key app="EN" db-id="eref9pfvov2rdiedsstvpxdme2tz0v2ew02z"&gt;131&lt;/key&gt;&lt;/foreign-keys&gt;&lt;ref-type name="Conference Proceedings"&gt;10&lt;/ref-type&gt;&lt;contributors&gt;&lt;authors&gt;&lt;author&gt;&lt;style face="normal" font="Times New Roman" size="100%"&gt;Wallace, S&lt;/style&gt;&lt;/author&gt;&lt;/authors&gt;&lt;/contributors&gt;&lt;titles&gt;&lt;title&gt;&lt;style face="normal" font="Times New Roman" size="100%"&gt;Tsunami File Transfer Protocol&lt;/style&gt;&lt;/title&gt;&lt;secondary-title&gt;&lt;style face="normal" font="Times New Roman" size="100%"&gt;Proceedings of First Int. Workshop on Protocols for Fast Long-Distance Networks&lt;/style&gt;&lt;/secondary-title&gt;&lt;/titles&gt;&lt;dates&gt;&lt;year&gt;&lt;style face="normal" font="Times New Roman" size="100%"&gt;2003&lt;/style&gt;&lt;/year&gt;&lt;pub-dates&gt;&lt;date&gt;February 2003&lt;/date&gt;&lt;/pub-dates&gt;&lt;/dates&gt;&lt;pub-location&gt;&lt;style face="normal" font="Times New Roman" size="100%"&gt;CERN, Geneva, Switzerland&lt;/style&gt;&lt;/pub-location&gt;&lt;urls&gt;&lt;/urls&gt;&lt;/record&gt;&lt;/Cite&gt;&lt;/EndNote&gt;</w:instrText>
        </w:r>
        <w:r w:rsidR="005876AF" w:rsidDel="00CF1EDE">
          <w:instrText xml:space="preserve"> ADDIN EN.CITE &lt;EndNote&gt;&lt;Cite&gt;&lt;Author&gt;Wallace&lt;/Author&gt;&lt;Year&gt;2003&lt;/Year&gt;&lt;RecNum&gt;131&lt;/RecNum&gt;&lt;record&gt;&lt;rec-number&gt;131&lt;/rec-number&gt;&lt;foreign-keys&gt;&lt;key app="EN" db-id="eref9pfvov2rdiedsstvpxdme2tz0v2ew02z"&gt;131&lt;/key&gt;&lt;/foreign-keys&gt;&lt;ref-type name="Conference Proceedings"&gt;10&lt;/ref-type&gt;&lt;contributors&gt;&lt;authors&gt;&lt;author&gt;&lt;style face="normal" font="Times New Roman" size="100%"&gt;Wallace, S&lt;/style&gt;&lt;/author&gt;&lt;/authors&gt;&lt;/contributors&gt;&lt;titles&gt;&lt;title&gt;&lt;style face="normal" font="Times New Roman" size="100%"&gt;Tsunami File Transfer Protocol&lt;/style&gt;&lt;/title&gt;&lt;secondary-title&gt;&lt;style face="normal" font="Times New Roman" size="100%"&gt;Proceedings of First Int. Workshop on Protocols for Fast Long-Distance Networks&lt;/style&gt;&lt;/secondary-title&gt;&lt;/titles&gt;&lt;dates&gt;&lt;year&gt;&lt;style face="normal" font="Times New Roman" size="100%"&gt;2003&lt;/style&gt;&lt;/year&gt;&lt;pub-dates&gt;&lt;date&gt;February 2003&lt;/date&gt;&lt;/pub-dates&gt;&lt;/dates&gt;&lt;pub-location&gt;&lt;style face="normal" font="Times New Roman" size="100%"&gt;CERN, Geneva, Switzerland&lt;/style&gt;&lt;/pub-location&gt;&lt;urls&gt;&lt;/urls&gt;&lt;/record&gt;&lt;/Cite&gt;&lt;/EndNote&gt;</w:instrText>
        </w:r>
        <w:r w:rsidR="0033544C">
          <w:fldChar w:fldCharType="separate"/>
        </w:r>
        <w:r w:rsidR="008E1941">
          <w:rPr>
            <w:noProof/>
          </w:rPr>
          <w:t>[60]</w:t>
        </w:r>
        <w:r w:rsidR="0033544C">
          <w:fldChar w:fldCharType="end"/>
        </w:r>
        <w:r w:rsidR="00A94695">
          <w:t>.</w:t>
        </w:r>
        <w:r w:rsidR="0035197B">
          <w:t xml:space="preserve"> In addition, it implements negative acknowledgements to </w:t>
        </w:r>
        <w:r w:rsidR="0035197B">
          <w:lastRenderedPageBreak/>
          <w:t xml:space="preserve">notify the sender for lost packages as opposed to TCP’s sending the acknowledgement of received data </w:t>
        </w:r>
        <w:r w:rsidR="0033544C">
          <w:fldChar w:fldCharType="begin"/>
        </w:r>
        <w:r w:rsidR="00CF1EDE">
          <w:instrText xml:space="preserve"> ADDIN EN.CITE &lt;EndNote&gt;&lt;Cite&gt;&lt;Author&gt;Meiss&lt;/Author&gt;&lt;Year&gt;2002&lt;/Year&gt;&lt;RecNum&gt;130&lt;/RecNum&gt;&lt;record&gt;&lt;rec-number&gt;130&lt;/rec-number&gt;&lt;foreign-keys&gt;&lt;key app="EN" db-id="eref9pfvov2rdiedsstvpxdme2tz0v2ew02z"&gt;130&lt;/key&gt;&lt;/foreign-keys&gt;&lt;ref-type name="Unpublished Work"&gt;34&lt;/ref-type&gt;&lt;contributors&gt;&lt;authors&gt;&lt;author&gt;&lt;style face="normal" font="Times New Roman" size="100%"&gt;Meiss, M&lt;/style&gt;&lt;/author&gt;&lt;/authors&gt;&lt;/contributors&gt;&lt;titles&gt;&lt;title&gt;&lt;style face="normal" font="Times New Roman" size="100%"&gt;Tsunami: A High-Speed Rate-Controlled Protocol for File Transfer&lt;/style&gt;&lt;/title&gt;&lt;/titles&gt;&lt;dates&gt;&lt;year&gt;&lt;style face="normal" font="Times New Roman" size="100%"&gt;2002&lt;/style&gt;&lt;/year&gt;&lt;/dates&gt;&lt;publisher&gt;&lt;style face="normal" font="Times New Roman" size="100%"&gt;Indiana University&lt;/style&gt;&lt;/publisher&gt;&lt;urls&gt;&lt;/urls&gt;&lt;/record&gt;&lt;/Cite&gt;&lt;/EndNote&gt;</w:instrText>
        </w:r>
        <w:r w:rsidR="005876AF" w:rsidDel="00CF1EDE">
          <w:instrText xml:space="preserve"> ADDIN EN.CITE &lt;EndNote&gt;&lt;Cite&gt;&lt;Author&gt;Meiss&lt;/Author&gt;&lt;Year&gt;2002&lt;/Year&gt;&lt;RecNum&gt;130&lt;/RecNum&gt;&lt;record&gt;&lt;rec-number&gt;130&lt;/rec-number&gt;&lt;foreign-keys&gt;&lt;key app="EN" db-id="eref9pfvov2rdiedsstvpxdme2tz0v2ew02z"&gt;130&lt;/key&gt;&lt;/foreign-keys&gt;&lt;ref-type name="Unpublished Work"&gt;34&lt;/ref-type&gt;&lt;contributors&gt;&lt;authors&gt;&lt;author&gt;&lt;style face="normal" font="Times New Roman" size="100%"&gt;Meiss, M&lt;/style&gt;&lt;/author&gt;&lt;/authors&gt;&lt;/contributors&gt;&lt;titles&gt;&lt;title&gt;&lt;style face="normal" font="Times New Roman" size="100%"&gt;Tsunami: A High-Speed Rate-Controlled Protocol for File Transfer&lt;/style&gt;&lt;/title&gt;&lt;/titles&gt;&lt;dates&gt;&lt;year&gt;&lt;style face="normal" font="Times New Roman" size="100%"&gt;2002&lt;/style&gt;&lt;/year&gt;&lt;/dates&gt;&lt;publisher&gt;&lt;style face="normal" font="Times New Roman" size="100%"&gt;Indiana University&lt;/style&gt;&lt;/publisher&gt;&lt;urls&gt;&lt;/urls&gt;&lt;/record&gt;&lt;/Cite&gt;&lt;/EndNote&gt;</w:instrText>
        </w:r>
        <w:r w:rsidR="0033544C">
          <w:fldChar w:fldCharType="separate"/>
        </w:r>
        <w:r w:rsidR="008E1941">
          <w:rPr>
            <w:noProof/>
          </w:rPr>
          <w:t>[59]</w:t>
        </w:r>
        <w:r w:rsidR="0033544C">
          <w:fldChar w:fldCharType="end"/>
        </w:r>
        <w:r w:rsidR="0035197B">
          <w:t>.</w:t>
        </w:r>
      </w:ins>
    </w:p>
    <w:p w:rsidR="009A1F5A" w:rsidRDefault="009A1F5A" w:rsidP="00286226">
      <w:pPr>
        <w:pStyle w:val="Heading4"/>
        <w:rPr>
          <w:ins w:id="316" w:author="." w:date="2009-05-30T03:16:00Z"/>
        </w:rPr>
      </w:pPr>
      <w:bookmarkStart w:id="317" w:name="_Toc228272587"/>
      <w:ins w:id="318" w:author="." w:date="2009-05-30T03:16:00Z">
        <w:r>
          <w:t>UFTP</w:t>
        </w:r>
        <w:bookmarkEnd w:id="317"/>
      </w:ins>
    </w:p>
    <w:p w:rsidR="009A1F5A" w:rsidRDefault="009A1F5A" w:rsidP="009A1F5A">
      <w:pPr>
        <w:pStyle w:val="BodyText"/>
        <w:ind w:firstLine="576"/>
        <w:rPr>
          <w:ins w:id="319" w:author="." w:date="2009-05-30T03:16:00Z"/>
        </w:rPr>
      </w:pPr>
      <w:ins w:id="320" w:author="." w:date="2009-05-30T03:16:00Z">
        <w:r>
          <w:t>UF</w:t>
        </w:r>
        <w:r w:rsidRPr="0068757F">
          <w:t>T</w:t>
        </w:r>
        <w:r>
          <w:t xml:space="preserve">P, utilizing a protocol based on Starburst MFTP, is a </w:t>
        </w:r>
        <w:r w:rsidR="001A5038">
          <w:t xml:space="preserve">UDP-based </w:t>
        </w:r>
        <w:r>
          <w:t xml:space="preserve">multicast file transfer program </w:t>
        </w:r>
        <w:r w:rsidR="0033544C">
          <w:fldChar w:fldCharType="begin"/>
        </w:r>
        <w:r w:rsidR="00CF1EDE">
          <w:instrText xml:space="preserve"> ADDIN EN.CITE &lt;EndNote&gt;&lt;Cite&gt;&lt;Author&gt;Bush&lt;/Author&gt;&lt;Year&gt;2001&lt;/Year&gt;&lt;RecNum&gt;132&lt;/RecNum&gt;&lt;record&gt;&lt;rec-number&gt;132&lt;/rec-number&gt;&lt;foreign-keys&gt;&lt;key app="EN" db-id="eref9pfvov2rdiedsstvpxdme2tz0v2ew02z"&gt;132&lt;/key&gt;&lt;/foreign-keys&gt;&lt;ref-type name="Web Page"&gt;12&lt;/ref-type&gt;&lt;contributors&gt;&lt;authors&gt;&lt;author&gt;&lt;style face="normal" font="Times New Roman" size="100%"&gt;Bush, Dennis&lt;/style&gt;&lt;/author&gt;&lt;/authors&gt;&lt;/contributors&gt;&lt;titles&gt;&lt;title&gt;&lt;style face="normal" font="Times New Roman" size="100%"&gt;UFTP - UDP Based FTP with Multicast&lt;/style&gt;&lt;/title&gt;&lt;/titles&gt;&lt;dates&gt;&lt;year&gt;&lt;style face="normal" font="Times New Roman" size="100%"&gt;2001&lt;/style&gt;&lt;/year&gt;&lt;pub-dates&gt;&lt;date&gt;&lt;style face="normal" font="Times New Roman" size="100%"&gt;July 29, 2008&lt;/style&gt;&lt;/date&gt;&lt;/pub-dates&gt;&lt;/dates&gt;&lt;urls&gt;&lt;related-urls&gt;&lt;url&gt;&lt;style face="normal" font="Times New Roman" size="100%"&gt;http://www.tcnj.edu/~bush/uftp.html&lt;/style&gt;&lt;/url&gt;&lt;/related-urls&gt;&lt;/urls&gt;&lt;/record&gt;&lt;/Cite&gt;&lt;/EndNote&gt;</w:instrText>
        </w:r>
        <w:r w:rsidR="005876AF" w:rsidDel="00CF1EDE">
          <w:instrText xml:space="preserve"> ADDIN EN.CITE &lt;EndNote&gt;&lt;Cite&gt;&lt;Author&gt;Bush&lt;/Author&gt;&lt;Year&gt;2001&lt;/Year&gt;&lt;RecNum&gt;132&lt;/RecNum&gt;&lt;record&gt;&lt;rec-number&gt;132&lt;/rec-number&gt;&lt;foreign-keys&gt;&lt;key app="EN" db-id="eref9pfvov2rdiedsstvpxdme2tz0v2ew02z"&gt;132&lt;/key&gt;&lt;/foreign-keys&gt;&lt;ref-type name="Web Page"&gt;12&lt;/ref-type&gt;&lt;contributors&gt;&lt;authors&gt;&lt;author&gt;&lt;style face="normal" font="Times New Roman" size="100%"&gt;Bush, Dennis&lt;/style&gt;&lt;/author&gt;&lt;/authors&gt;&lt;/contributors&gt;&lt;titles&gt;&lt;title&gt;&lt;style face="normal" font="Times New Roman" size="100%"&gt;UFTP - UDP Based FTP with Multicast&lt;/style&gt;&lt;/title&gt;&lt;/titles&gt;&lt;dates&gt;&lt;year&gt;&lt;style face="normal" font="Times New Roman" size="100%"&gt;2001&lt;/style&gt;&lt;/year&gt;&lt;pub-dates&gt;&lt;date&gt;&lt;style face="normal" font="Times New Roman" size="100%"&gt;July 29, 2008&lt;/style&gt;&lt;/date&gt;&lt;/pub-dates&gt;&lt;/dates&gt;&lt;urls&gt;&lt;related-urls&gt;&lt;url&gt;&lt;style face="normal" font="Times New Roman" size="100%"&gt;http://www.tcnj.edu/~bush/uftp.html&lt;/style&gt;&lt;/url&gt;&lt;/related-urls&gt;&lt;/urls&gt;&lt;/record&gt;&lt;/Cite&gt;&lt;/EndNote&gt;</w:instrText>
        </w:r>
        <w:r w:rsidR="0033544C">
          <w:fldChar w:fldCharType="separate"/>
        </w:r>
        <w:r w:rsidR="008E1941">
          <w:rPr>
            <w:noProof/>
          </w:rPr>
          <w:t>[61]</w:t>
        </w:r>
        <w:r w:rsidR="0033544C">
          <w:fldChar w:fldCharType="end"/>
        </w:r>
        <w:r>
          <w:t xml:space="preserve">.  </w:t>
        </w:r>
        <w:r w:rsidR="001A5038">
          <w:t xml:space="preserve">It is designed for efficient and reliable bulk data transfer to multiple receivers </w:t>
        </w:r>
        <w:r w:rsidR="00314010">
          <w:t xml:space="preserve">concurrently </w:t>
        </w:r>
        <w:r w:rsidR="0033544C">
          <w:fldChar w:fldCharType="begin"/>
        </w:r>
        <w:r w:rsidR="00CF1EDE">
          <w:instrText xml:space="preserve"> ADDIN EN.CITE &lt;EndNote&gt;&lt;Cite&gt;&lt;Author&gt;Mattmann&lt;/Author&gt;&lt;Year&gt;2006&lt;/Year&gt;&lt;RecNum&gt;12&lt;/RecNum&gt;&lt;record&gt;&lt;rec-number&gt;12&lt;/rec-number&gt;&lt;foreign-keys&gt;&lt;key app="EN" db-id="eref9pfvov2rdiedsstvpxdme2tz0v2ew02z"&gt;12&lt;/key&gt;&lt;/foreign-keys&gt;&lt;ref-type name="Conference Proceedings"&gt;10&lt;/ref-type&gt;&lt;contributors&gt;&lt;authors&gt;&lt;author&gt;Mattmann, Chris A.&lt;/author&gt;&lt;author&gt;Kelly, Sean&lt;/author&gt;&lt;author&gt;Crichton, Daniel J.&lt;/author&gt;&lt;author&gt;Hughes, J. Steven&lt;/author&gt;&lt;author&gt;Hardman, Sean&lt;/author&gt;&lt;author&gt;Ramirez, Paul&lt;/author&gt;&lt;author&gt;Joyner, Ron&lt;/author&gt;&lt;/authors&gt;&lt;/contributors&gt;&lt;titles&gt;&lt;title&gt;A Classification and Evaluation of Data Movement Technologies for the Delivery of Highly Voluminous Scientific Data Products&lt;/title&gt;&lt;secondary-title&gt;Proceedings of the NASA/IEEE Conference on Mass Storage Systems and Technologies College Park&lt;/secondary-title&gt;&lt;/titles&gt;&lt;dates&gt;&lt;year&gt;2006&lt;/year&gt;&lt;/dates&gt;&lt;pub-location&gt;Maryland, USA&lt;/pub-location&gt;&lt;label&gt;DT Evaluation&lt;/label&gt;&lt;urls&gt;&lt;/urls&gt;&lt;/record&gt;&lt;/Cite&gt;&lt;/EndNote&gt;</w:instrText>
        </w:r>
        <w:r w:rsidR="005876AF" w:rsidDel="00CF1EDE">
          <w:instrText xml:space="preserve"> ADDIN EN.CITE &lt;EndNote&gt;&lt;Cite&gt;&lt;Author&gt;Mattmann&lt;/Author&gt;&lt;Year&gt;2006&lt;/Year&gt;&lt;RecNum&gt;12&lt;/RecNum&gt;&lt;record&gt;&lt;rec-number&gt;12&lt;/rec-number&gt;&lt;foreign-keys&gt;&lt;key app="EN" db-id="eref9pfvov2rdiedsstvpxdme2tz0v2ew02z"&gt;12&lt;/key&gt;&lt;/foreign-keys&gt;&lt;ref-type name="Conference Proceedings"&gt;10&lt;/ref-type&gt;&lt;contributors&gt;&lt;authors&gt;&lt;author&gt;Mattmann, Chris A.&lt;/author&gt;&lt;author&gt;Kelly, Sean&lt;/author&gt;&lt;author&gt;Crichton, Daniel J.&lt;/author&gt;&lt;author&gt;Hughes, J. Steven&lt;/author&gt;&lt;author&gt;Hardman, Sean&lt;/author&gt;&lt;author&gt;Ramirez, Paul&lt;/author&gt;&lt;author&gt;Joyner, Ron&lt;/author&gt;&lt;/authors&gt;&lt;/contributors&gt;&lt;titles&gt;&lt;title&gt;A Classification and Evaluation of Data Movement Technologies for the Delivery of Highly Voluminous Scientific Data Products&lt;/title&gt;&lt;secondary-title&gt;Proceedings of the NASA/IEEE Conference on Mass Storage Systems and Technologies College Park&lt;/secondary-title&gt;&lt;/titles&gt;&lt;dates&gt;&lt;year&gt;2006&lt;/year&gt;&lt;/dates&gt;&lt;pub-location&gt;Maryland, USA&lt;/pub-location&gt;&lt;label&gt;DT Evaluation&lt;/label&gt;&lt;urls&gt;&lt;/urls&gt;&lt;/record&gt;&lt;/Cite&gt;&lt;/EndNote&gt;</w:instrText>
        </w:r>
        <w:r w:rsidR="0033544C">
          <w:fldChar w:fldCharType="separate"/>
        </w:r>
        <w:r w:rsidR="008E1941">
          <w:rPr>
            <w:noProof/>
          </w:rPr>
          <w:t>[52]</w:t>
        </w:r>
        <w:r w:rsidR="0033544C">
          <w:fldChar w:fldCharType="end"/>
        </w:r>
        <w:r w:rsidR="00314010">
          <w:t>.</w:t>
        </w:r>
        <w:r w:rsidR="001A5038">
          <w:t xml:space="preserve"> </w:t>
        </w:r>
        <w:r w:rsidR="004260BC">
          <w:t xml:space="preserve">This is useful for distributing large files to a large number of receivers </w:t>
        </w:r>
        <w:r w:rsidR="0033544C">
          <w:fldChar w:fldCharType="begin"/>
        </w:r>
        <w:r w:rsidR="00CF1EDE">
          <w:instrText xml:space="preserve"> ADDIN EN.CITE &lt;EndNote&gt;&lt;Cite&gt;&lt;Author&gt;Bush&lt;/Author&gt;&lt;Year&gt;2001&lt;/Year&gt;&lt;RecNum&gt;132&lt;/RecNum&gt;&lt;record&gt;&lt;rec-number&gt;132&lt;/rec-number&gt;&lt;foreign-keys&gt;&lt;key app="EN" db-id="eref9pfvov2rdiedsstvpxdme2tz0v2ew02z"&gt;132&lt;/key&gt;&lt;/foreign-keys&gt;&lt;ref-type name="Web Page"&gt;12&lt;/ref-type&gt;&lt;contributors&gt;&lt;authors&gt;&lt;author&gt;&lt;style face="normal" font="Times New Roman" size="100%"&gt;Bush, Dennis&lt;/style&gt;&lt;/author&gt;&lt;/authors&gt;&lt;/contributors&gt;&lt;titles&gt;&lt;title&gt;&lt;style face="normal" font="Times New Roman" size="100%"&gt;UFTP - UDP Based FTP with Multicast&lt;/style&gt;&lt;/title&gt;&lt;/titles&gt;&lt;dates&gt;&lt;year&gt;&lt;style face="normal" font="Times New Roman" size="100%"&gt;2001&lt;/style&gt;&lt;/year&gt;&lt;pub-dates&gt;&lt;date&gt;&lt;style face="normal" font="Times New Roman" size="100%"&gt;July 29, 2008&lt;/style&gt;&lt;/date&gt;&lt;/pub-dates&gt;&lt;/dates&gt;&lt;urls&gt;&lt;related-urls&gt;&lt;url&gt;&lt;style face="normal" font="Times New Roman" size="100%"&gt;http://www.tcnj.edu/~bush/uftp.html&lt;/style&gt;&lt;/url&gt;&lt;/related-urls&gt;&lt;/urls&gt;&lt;/record&gt;&lt;/Cite&gt;&lt;/EndNote&gt;</w:instrText>
        </w:r>
        <w:r w:rsidR="005876AF" w:rsidDel="00CF1EDE">
          <w:instrText xml:space="preserve"> ADDIN EN.CITE &lt;EndNote&gt;&lt;Cite&gt;&lt;Author&gt;Bush&lt;/Author&gt;&lt;Year&gt;2001&lt;/Year&gt;&lt;RecNum&gt;132&lt;/RecNum&gt;&lt;record&gt;&lt;rec-number&gt;132&lt;/rec-number&gt;&lt;foreign-keys&gt;&lt;key app="EN" db-id="eref9pfvov2rdiedsstvpxdme2tz0v2ew02z"&gt;132&lt;/key&gt;&lt;/foreign-keys&gt;&lt;ref-type name="Web Page"&gt;12&lt;/ref-type&gt;&lt;contributors&gt;&lt;authors&gt;&lt;author&gt;&lt;style face="normal" font="Times New Roman" size="100%"&gt;Bush, Dennis&lt;/style&gt;&lt;/author&gt;&lt;/authors&gt;&lt;/contributors&gt;&lt;titles&gt;&lt;title&gt;&lt;style face="normal" font="Times New Roman" size="100%"&gt;UFTP - UDP Based FTP with Multicast&lt;/style&gt;&lt;/title&gt;&lt;/titles&gt;&lt;dates&gt;&lt;year&gt;&lt;style face="normal" font="Times New Roman" size="100%"&gt;2001&lt;/style&gt;&lt;/year&gt;&lt;pub-dates&gt;&lt;date&gt;&lt;style face="normal" font="Times New Roman" size="100%"&gt;July 29, 2008&lt;/style&gt;&lt;/date&gt;&lt;/pub-dates&gt;&lt;/dates&gt;&lt;urls&gt;&lt;related-urls&gt;&lt;url&gt;&lt;style face="normal" font="Times New Roman" size="100%"&gt;http://www.tcnj.edu/~bush/uftp.html&lt;/style&gt;&lt;/url&gt;&lt;/related-urls&gt;&lt;/urls&gt;&lt;/record&gt;&lt;/Cite&gt;&lt;/EndNote&gt;</w:instrText>
        </w:r>
        <w:r w:rsidR="0033544C">
          <w:fldChar w:fldCharType="separate"/>
        </w:r>
        <w:r w:rsidR="008E1941">
          <w:rPr>
            <w:noProof/>
          </w:rPr>
          <w:t>[61]</w:t>
        </w:r>
        <w:r w:rsidR="0033544C">
          <w:fldChar w:fldCharType="end"/>
        </w:r>
        <w:r w:rsidR="004260BC">
          <w:t xml:space="preserve">. </w:t>
        </w:r>
        <w:r w:rsidR="00FC7FD3">
          <w:t xml:space="preserve">Mattmann et al </w:t>
        </w:r>
        <w:r w:rsidR="0033544C">
          <w:fldChar w:fldCharType="begin"/>
        </w:r>
        <w:r w:rsidR="00CF1EDE">
          <w:instrText xml:space="preserve"> ADDIN EN.CITE &lt;EndNote&gt;&lt;Cite&gt;&lt;Author&gt;Mattmann&lt;/Author&gt;&lt;Year&gt;2006&lt;/Year&gt;&lt;RecNum&gt;12&lt;/RecNum&gt;&lt;record&gt;&lt;rec-number&gt;12&lt;/rec-number&gt;&lt;foreign-keys&gt;&lt;key app="EN" db-id="eref9pfvov2rdiedsstvpxdme2tz0v2ew02z"&gt;12&lt;/key&gt;&lt;/foreign-keys&gt;&lt;ref-type name="Conference Proceedings"&gt;10&lt;/ref-type&gt;&lt;contributors&gt;&lt;authors&gt;&lt;author&gt;Mattmann, Chris A.&lt;/author&gt;&lt;author&gt;Kelly, Sean&lt;/author&gt;&lt;author&gt;Crichton, Daniel J.&lt;/author&gt;&lt;author&gt;Hughes, J. Steven&lt;/author&gt;&lt;author&gt;Hardman, Sean&lt;/author&gt;&lt;author&gt;Ramirez, Paul&lt;/author&gt;&lt;author&gt;Joyner, Ron&lt;/author&gt;&lt;/authors&gt;&lt;/contributors&gt;&lt;titles&gt;&lt;title&gt;A Classification and Evaluation of Data Movement Technologies for the Delivery of Highly Voluminous Scientific Data Products&lt;/title&gt;&lt;secondary-title&gt;Proceedings of the NASA/IEEE Conference on Mass Storage Systems and Technologies College Park&lt;/secondary-title&gt;&lt;/titles&gt;&lt;dates&gt;&lt;year&gt;2006&lt;/year&gt;&lt;/dates&gt;&lt;pub-location&gt;Maryland, USA&lt;/pub-location&gt;&lt;label&gt;DT Evaluation&lt;/label&gt;&lt;urls&gt;&lt;/urls&gt;&lt;/record&gt;&lt;/Cite&gt;&lt;/EndNote&gt;</w:instrText>
        </w:r>
        <w:r w:rsidR="005876AF" w:rsidDel="00CF1EDE">
          <w:instrText xml:space="preserve"> ADDIN EN.CITE &lt;EndNote&gt;&lt;Cite&gt;&lt;Author&gt;Mattmann&lt;/Author&gt;&lt;Year&gt;2006&lt;/Year&gt;&lt;RecNum&gt;12&lt;/RecNum&gt;&lt;record&gt;&lt;rec-number&gt;12&lt;/rec-number&gt;&lt;foreign-keys&gt;&lt;key app="EN" db-id="eref9pfvov2rdiedsstvpxdme2tz0v2ew02z"&gt;12&lt;/key&gt;&lt;/foreign-keys&gt;&lt;ref-type name="Conference Proceedings"&gt;10&lt;/ref-type&gt;&lt;contributors&gt;&lt;authors&gt;&lt;author&gt;Mattmann, Chris A.&lt;/author&gt;&lt;author&gt;Kelly, Sean&lt;/author&gt;&lt;author&gt;Crichton, Daniel J.&lt;/author&gt;&lt;author&gt;Hughes, J. Steven&lt;/author&gt;&lt;author&gt;Hardman, Sean&lt;/author&gt;&lt;author&gt;Ramirez, Paul&lt;/author&gt;&lt;author&gt;Joyner, Ron&lt;/author&gt;&lt;/authors&gt;&lt;/contributors&gt;&lt;titles&gt;&lt;title&gt;A Classification and Evaluation of Data Movement Technologies for the Delivery of Highly Voluminous Scientific Data Products&lt;/title&gt;&lt;secondary-title&gt;Proceedings of the NASA/IEEE Conference on Mass Storage Systems and Technologies College Park&lt;/secondary-title&gt;&lt;/titles&gt;&lt;dates&gt;&lt;year&gt;2006&lt;/year&gt;&lt;/dates&gt;&lt;pub-location&gt;Maryland, USA&lt;/pub-location&gt;&lt;label&gt;DT Evaluation&lt;/label&gt;&lt;urls&gt;&lt;/urls&gt;&lt;/record&gt;&lt;/Cite&gt;&lt;/EndNote&gt;</w:instrText>
        </w:r>
        <w:r w:rsidR="0033544C">
          <w:fldChar w:fldCharType="separate"/>
        </w:r>
        <w:r w:rsidR="008E1941">
          <w:rPr>
            <w:noProof/>
          </w:rPr>
          <w:t>[52]</w:t>
        </w:r>
        <w:r w:rsidR="0033544C">
          <w:fldChar w:fldCharType="end"/>
        </w:r>
        <w:r w:rsidR="00FC7FD3">
          <w:t xml:space="preserve"> commented that a</w:t>
        </w:r>
        <w:r w:rsidR="009E7C77">
          <w:t>lthough</w:t>
        </w:r>
        <w:r w:rsidR="0090116B">
          <w:t xml:space="preserve"> </w:t>
        </w:r>
        <w:r w:rsidR="004260BC">
          <w:t xml:space="preserve">UFTP is particularly </w:t>
        </w:r>
        <w:r w:rsidR="000F36C3">
          <w:t>effective</w:t>
        </w:r>
        <w:r w:rsidR="003419F9">
          <w:t xml:space="preserve"> for </w:t>
        </w:r>
        <w:r w:rsidR="004260BC">
          <w:t xml:space="preserve">data dissemination over </w:t>
        </w:r>
        <w:r w:rsidR="002D2972">
          <w:t>a satellite link with two way communication or high-delay Wide Area Networks (WANs) where the reliability and congestion mechanisms of TCP cause underuse of throughput capabi</w:t>
        </w:r>
        <w:r w:rsidR="0090116B">
          <w:t>lities of the available network</w:t>
        </w:r>
        <w:r w:rsidR="007D716D">
          <w:t>, it suffers the disadvantage of having extremely poor reliability with the fault rate a function of the total dataset volume.</w:t>
        </w:r>
      </w:ins>
    </w:p>
    <w:p w:rsidR="001C480B" w:rsidRDefault="001C480B" w:rsidP="00286226">
      <w:pPr>
        <w:pStyle w:val="Heading2"/>
        <w:rPr>
          <w:ins w:id="321" w:author="." w:date="2009-05-30T03:16:00Z"/>
        </w:rPr>
      </w:pPr>
      <w:bookmarkStart w:id="322" w:name="_Toc228272588"/>
      <w:ins w:id="323" w:author="." w:date="2009-05-30T03:16:00Z">
        <w:r>
          <w:t>Peer-to-Peer based Data Movement Techniques</w:t>
        </w:r>
        <w:bookmarkEnd w:id="322"/>
      </w:ins>
    </w:p>
    <w:p w:rsidR="009D6EEA" w:rsidRDefault="00571656" w:rsidP="00571656">
      <w:pPr>
        <w:pStyle w:val="BodyText"/>
        <w:ind w:firstLine="576"/>
        <w:rPr>
          <w:ins w:id="324" w:author="." w:date="2009-05-30T03:16:00Z"/>
        </w:rPr>
      </w:pPr>
      <w:ins w:id="325" w:author="." w:date="2009-05-30T03:16:00Z">
        <w:r>
          <w:t>Peer-to-peer (P2P) has become one of the most widely argued term in information technology</w:t>
        </w:r>
        <w:r w:rsidR="00174977">
          <w:t xml:space="preserve"> </w:t>
        </w:r>
        <w:r w:rsidR="0033544C">
          <w:fldChar w:fldCharType="begin"/>
        </w:r>
        <w:r w:rsidR="00CF1EDE">
          <w:instrText xml:space="preserve"> ADDIN EN.CITE &lt;EndNote&gt;&lt;Cite&gt;&lt;Author&gt;Schoder&lt;/Author&gt;&lt;Year&gt;2005&lt;/Year&gt;&lt;RecNum&gt;3&lt;/RecNum&gt;&lt;record&gt;&lt;rec-number&gt;3&lt;/rec-number&gt;&lt;foreign-keys&gt;&lt;key app="EN" db-id="eref9pfvov2rdiedsstvpxdme2tz0v2ew02z"&gt;3&lt;/key&gt;&lt;/foreign-keys&gt;&lt;ref-type name="Book Section"&gt;5&lt;/ref-type&gt;&lt;contributors&gt;&lt;authors&gt;&lt;author&gt;&lt;style face="normal" font="Times New Roman" size="100%"&gt;Schoder, Detlef&lt;/style&gt;&lt;/author&gt;&lt;author&gt;&lt;style face="normal" font="Times New Roman" size="100%"&gt;Fischbach, Kai&lt;/style&gt;&lt;/author&gt;&lt;author&gt;&lt;style face="normal" font="Times New Roman" size="100%"&gt;Schmitt, Christian&lt;/style&gt;&lt;/author&gt;&lt;/authors&gt;&lt;secondary-authors&gt;&lt;author&gt;&lt;style face="normal" font="Times New Roman" size="100%"&gt;Subramanian, Ramesh  &lt;/style&gt;&lt;/author&gt;&lt;author&gt;&lt;style face="normal" font="Times New Roman" size="100%"&gt;Goodman, Brian D.&lt;/style&gt;&lt;/author&gt;&lt;/secondary-authors&gt;&lt;/contributors&gt;&lt;titles&gt;&lt;title&gt;&lt;style face="normal" font="Times New Roman" size="100%"&gt;Core Concepts in Peer-to-Peer Networking&lt;/style&gt;&lt;/title&gt;&lt;secondary-title&gt;&lt;style face="normal" font="Times New Roman" size="100%"&gt;Peer-to-Peer Computing: The Evolution of a Disruptive Technology&lt;/style&gt;&lt;/secondary-title&gt;&lt;/titles&gt;&lt;pages&gt;&lt;style face="normal" font="Times New Roman" size="100%"&gt;300 pages&lt;/style&gt;&lt;/pages&gt;&lt;section&gt;&lt;style face="normal" font="Times New Roman" size="100%"&gt;Chapter 1&lt;/style&gt;&lt;/section&gt;&lt;dates&gt;&lt;year&gt;&lt;style face="normal" font="Times New Roman" size="100%"&gt;2005&lt;/style&gt;&lt;/year&gt;&lt;/dates&gt;&lt;publisher&gt;&lt;style face="normal" font="Times New Roman" size="100%"&gt;Idea Group Publishing&lt;/style&gt;&lt;/publisher&gt;&lt;isbn&gt;&lt;style face="normal" font="Times New Roman" size="100%"&gt;1591404290&lt;/style&gt;&lt;/isbn&gt;&lt;label&gt;P2P&lt;/label&gt;&lt;urls&gt;&lt;/urls&gt;&lt;/record&gt;&lt;/Cite&gt;&lt;/EndNote&gt;</w:instrText>
        </w:r>
        <w:r w:rsidR="005876AF" w:rsidDel="00CF1EDE">
          <w:instrText xml:space="preserve"> ADDIN EN.CITE &lt;EndNote&gt;&lt;Cite&gt;&lt;Author&gt;Schoder&lt;/Author&gt;&lt;Year&gt;2005&lt;/Year&gt;&lt;RecNum&gt;3&lt;/RecNum&gt;&lt;record&gt;&lt;rec-number&gt;3&lt;/rec-number&gt;&lt;foreign-keys&gt;&lt;key app="EN" db-id="eref9pfvov2rdiedsstvpxdme2tz0v2ew02z"&gt;3&lt;/key&gt;&lt;/foreign-keys&gt;&lt;ref-type name="Book Section"&gt;5&lt;/ref-type&gt;&lt;contributors&gt;&lt;authors&gt;&lt;author&gt;&lt;style face="normal" font="Times New Roman" size="100%"&gt;Schoder, Detlef&lt;/style&gt;&lt;/author&gt;&lt;author&gt;&lt;style face="normal" font="Times New Roman" size="100%"&gt;Fischbach, Kai&lt;/style&gt;&lt;/author&gt;&lt;author&gt;&lt;style face="normal" font="Times New Roman" size="100%"&gt;Schmitt, Christian&lt;/style&gt;&lt;/author&gt;&lt;/authors&gt;&lt;secondary-authors&gt;&lt;author&gt;&lt;style face="normal" font="Times New Roman" size="100%"&gt;Subramanian, Ramesh  &lt;/style&gt;&lt;/author&gt;&lt;author&gt;&lt;style face="normal" font="Times New Roman" size="100%"&gt;Goodman, Brian D.&lt;/style&gt;&lt;/author&gt;&lt;/secondary-authors&gt;&lt;/contributors&gt;&lt;titles&gt;&lt;title&gt;&lt;style face="normal" font="Times New Roman" size="100%"&gt;Core Concepts in Peer-to-Peer Networking&lt;/style&gt;&lt;/title&gt;&lt;secondary-title&gt;&lt;style face="normal" font="Times New Roman" size="100%"&gt;Peer-to-Peer Computing: The Evolution of a Disruptive Technology&lt;/style&gt;&lt;/secondary-title&gt;&lt;/titles&gt;&lt;pages&gt;&lt;style face="normal" font="Times New Roman" size="100%"&gt;300 pages&lt;/style&gt;&lt;/pages&gt;&lt;section&gt;&lt;style face="normal" font="Times New Roman" size="100%"&gt;Chapter 1&lt;/style&gt;&lt;/section&gt;&lt;dates&gt;&lt;year&gt;&lt;style face="normal" font="Times New Roman" size="100%"&gt;2005&lt;/style&gt;&lt;/year&gt;&lt;/dates&gt;&lt;publisher&gt;&lt;style face="normal" font="Times New Roman" size="100%"&gt;Idea Group Publishing&lt;/style&gt;&lt;/publisher&gt;&lt;isbn&gt;&lt;style face="normal" font="Times New Roman" size="100%"&gt;1591404290&lt;/style&gt;&lt;/isbn&gt;&lt;label&gt;P2P&lt;/label&gt;&lt;urls&gt;&lt;/urls&gt;&lt;/record&gt;&lt;/Cite&gt;&lt;/EndNote&gt;</w:instrText>
        </w:r>
        <w:r w:rsidR="0033544C">
          <w:fldChar w:fldCharType="separate"/>
        </w:r>
        <w:r w:rsidR="008E1941">
          <w:rPr>
            <w:noProof/>
          </w:rPr>
          <w:t>[66]</w:t>
        </w:r>
        <w:r w:rsidR="0033544C">
          <w:fldChar w:fldCharType="end"/>
        </w:r>
        <w:r>
          <w:t xml:space="preserve">. Due </w:t>
        </w:r>
        <w:r w:rsidRPr="00571656">
          <w:t xml:space="preserve">to wide application areas of </w:t>
        </w:r>
        <w:r>
          <w:t>P2P systems</w:t>
        </w:r>
        <w:r w:rsidRPr="00571656">
          <w:t xml:space="preserve">, it </w:t>
        </w:r>
        <w:r w:rsidR="00542931">
          <w:t>could</w:t>
        </w:r>
        <w:r w:rsidRPr="00571656">
          <w:t xml:space="preserve"> be considered as a set of protocols, an IT architecture, decentralized design model, or a business model</w:t>
        </w:r>
        <w:r w:rsidR="00542931">
          <w:t xml:space="preserve"> </w:t>
        </w:r>
        <w:r w:rsidR="0033544C">
          <w:fldChar w:fldCharType="begin"/>
        </w:r>
        <w:r w:rsidR="00CF1EDE">
          <w:instrText xml:space="preserve"> ADDIN EN.CITE &lt;EndNote&gt;&lt;Cite&gt;&lt;Author&gt;Schoder&lt;/Author&gt;&lt;Year&gt;2003&lt;/Year&gt;&lt;RecNum&gt;1&lt;/RecNum&gt;&lt;record&gt;&lt;rec-number&gt;1&lt;/rec-number&gt;&lt;foreign-keys&gt;&lt;key app="EN" db-id="eref9pfvov2rdiedsstvpxdme2tz0v2ew02z"&gt;1&lt;/key&gt;&lt;/foreign-keys&gt;&lt;ref-type name="Journal Article"&gt;17&lt;/ref-type&gt;&lt;contributors&gt;&lt;authors&gt;&lt;author&gt;&lt;style face="normal" font="Times New Roman" size="100%"&gt;Schoder, Detlef&lt;/style&gt;&lt;/author&gt;&lt;author&gt;&lt;style face="normal" font="Times New Roman" size="100%"&gt;Fischbach, Kai&lt;/style&gt;&lt;/author&gt;&lt;/authors&gt;&lt;/contributors&gt;&lt;titles&gt;&lt;title&gt;&lt;style face="normal" font="Times New Roman" size="100%"&gt;Peer-to-Peer Prospects&lt;/style&gt;&lt;/title&gt;&lt;secondary-title&gt;&lt;style face="normal" font="Times New Roman" size="100%"&gt;Communications of the ACM&lt;/style&gt;&lt;/secondary-title&gt;&lt;/titles&gt;&lt;periodical&gt;&lt;full-title&gt;Communications of the ACM&lt;/full-title&gt;&lt;/periodical&gt;&lt;pages&gt;&lt;style face="normal" font="Times New Roman" size="100%"&gt;27-29&lt;/style&gt;&lt;/pages&gt;&lt;volume&gt;&lt;style face="normal" font="Times New Roman" size="100%"&gt;46&lt;/style&gt;&lt;/volume&gt;&lt;number&gt;&lt;style face="normal" font="Times New Roman" size="100%"&gt;2&lt;/style&gt;&lt;/number&gt;&lt;dates&gt;&lt;year&gt;&lt;style face="normal" font="Times New Roman" size="100%"&gt;2003&lt;/style&gt;&lt;/year&gt;&lt;/dates&gt;&lt;isbn&gt;&lt;style face="normal" font="Times New Roman" size="100%"&gt;0001-0782&lt;/style&gt;&lt;/isbn&gt;&lt;label&gt;P2P&lt;/label&gt;&lt;urls&gt;&lt;/urls&gt;&lt;electronic-resource-num&gt;&lt;style face="normal" font="Times New Roman" size="100%"&gt;httpdoi.acm.org10.1145606272.606294&lt;/style&gt;&lt;/electronic-resource-num&gt;&lt;/record&gt;&lt;/Cite&gt;&lt;/EndNote&gt;</w:instrText>
        </w:r>
        <w:r w:rsidR="005876AF" w:rsidDel="00CF1EDE">
          <w:instrText xml:space="preserve"> ADDIN EN.CITE &lt;EndNote&gt;&lt;Cite&gt;&lt;Author&gt;Schoder&lt;/Author&gt;&lt;Year&gt;2003&lt;/Year&gt;&lt;RecNum&gt;1&lt;/RecNum&gt;&lt;record&gt;&lt;rec-number&gt;1&lt;/rec-number&gt;&lt;foreign-keys&gt;&lt;key app="EN" db-id="eref9pfvov2rdiedsstvpxdme2tz0v2ew02z"&gt;1&lt;/key&gt;&lt;/foreign-keys&gt;&lt;ref-type name="Journal Article"&gt;17&lt;/ref-type&gt;&lt;contributors&gt;&lt;authors&gt;&lt;author&gt;&lt;style face="normal" font="Times New Roman" size="100%"&gt;Schoder, Detlef&lt;/style&gt;&lt;/author&gt;&lt;author&gt;&lt;style face="normal" font="Times New Roman" size="100%"&gt;Fischbach, Kai&lt;/style&gt;&lt;/author&gt;&lt;/authors&gt;&lt;/contributors&gt;&lt;titles&gt;&lt;title&gt;&lt;style face="normal" font="Times New Roman" size="100%"&gt;Peer-to-Peer Prospects&lt;/style&gt;&lt;/title&gt;&lt;secondary-title&gt;&lt;style face="normal" font="Times New Roman" size="100%"&gt;Communications of the ACM&lt;/style&gt;&lt;/secondary-title&gt;&lt;/titles&gt;&lt;periodical&gt;&lt;full-title&gt;Communications of the ACM&lt;/full-title&gt;&lt;/periodical&gt;&lt;pages&gt;&lt;style face="normal" font="Times New Roman" size="100%"&gt;27-29&lt;/style&gt;&lt;/pages&gt;&lt;volume&gt;&lt;style face="normal" font="Times New Roman" size="100%"&gt;46&lt;/style&gt;&lt;/volume&gt;&lt;number&gt;&lt;style face="normal" font="Times New Roman" size="100%"&gt;2&lt;/style&gt;&lt;/number&gt;&lt;dates&gt;&lt;year&gt;&lt;style face="normal" font="Times New Roman" size="100%"&gt;2003&lt;/style&gt;&lt;/year&gt;&lt;/dates&gt;&lt;isbn&gt;&lt;style face="normal" font="Times New Roman" size="100%"&gt;0001-0782&lt;/style&gt;&lt;/isbn&gt;&lt;label&gt;P2P&lt;/label&gt;&lt;urls&gt;&lt;/urls&gt;&lt;electronic-resource-num&gt;&lt;style face="normal" font="Times New Roman" size="100%"&gt;httpdoi.acm.org10.1145606272.606294&lt;/style&gt;&lt;/electronic-resource-num&gt;&lt;/record&gt;&lt;/Cite&gt;&lt;/EndNote&gt;</w:instrText>
        </w:r>
        <w:r w:rsidR="0033544C">
          <w:fldChar w:fldCharType="separate"/>
        </w:r>
        <w:r w:rsidR="008E1941">
          <w:rPr>
            <w:noProof/>
          </w:rPr>
          <w:t>[67]</w:t>
        </w:r>
        <w:r w:rsidR="0033544C">
          <w:fldChar w:fldCharType="end"/>
        </w:r>
        <w:r w:rsidRPr="00571656">
          <w:t xml:space="preserve">. Therefore, there </w:t>
        </w:r>
        <w:r w:rsidR="00BE369B" w:rsidRPr="00571656">
          <w:t>is a great deal</w:t>
        </w:r>
        <w:r w:rsidR="00BE369B">
          <w:t xml:space="preserve"> of</w:t>
        </w:r>
        <w:r w:rsidRPr="00571656">
          <w:t xml:space="preserve"> number of </w:t>
        </w:r>
        <w:r w:rsidR="00856456">
          <w:t xml:space="preserve">different </w:t>
        </w:r>
        <w:r w:rsidRPr="00571656">
          <w:t xml:space="preserve">definitions of </w:t>
        </w:r>
        <w:r w:rsidR="00B323A5">
          <w:t>P2P</w:t>
        </w:r>
        <w:r w:rsidRPr="00571656">
          <w:t xml:space="preserve">. </w:t>
        </w:r>
      </w:ins>
    </w:p>
    <w:p w:rsidR="00906950" w:rsidRDefault="00571656" w:rsidP="00906950">
      <w:pPr>
        <w:pStyle w:val="BodyText"/>
        <w:ind w:firstLine="576"/>
        <w:rPr>
          <w:ins w:id="326" w:author="." w:date="2009-05-30T03:16:00Z"/>
        </w:rPr>
      </w:pPr>
      <w:ins w:id="327" w:author="." w:date="2009-05-30T03:16:00Z">
        <w:r w:rsidRPr="00571656">
          <w:t xml:space="preserve"> </w:t>
        </w:r>
        <w:r w:rsidR="00616356">
          <w:t>According to Androutsellis-Theotokis and Spinellis</w:t>
        </w:r>
        <w:r w:rsidR="00542931">
          <w:t xml:space="preserve"> </w:t>
        </w:r>
        <w:r w:rsidR="0033544C">
          <w:fldChar w:fldCharType="begin"/>
        </w:r>
        <w:r w:rsidR="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345C6B">
          <w:rPr>
            <w:noProof/>
          </w:rPr>
          <w:t>[14]</w:t>
        </w:r>
        <w:r w:rsidR="0033544C">
          <w:fldChar w:fldCharType="end"/>
        </w:r>
        <w:r w:rsidR="00616356">
          <w:t xml:space="preserve">, </w:t>
        </w:r>
        <w:r w:rsidR="00047ED6">
          <w:t xml:space="preserve">completely distributed systems composed of </w:t>
        </w:r>
        <w:r w:rsidR="00047ED6" w:rsidRPr="00571656">
          <w:t>completely equivalent nodes in terms of functionality and tasks they perform</w:t>
        </w:r>
        <w:r w:rsidR="00047ED6">
          <w:t xml:space="preserve">  is the most </w:t>
        </w:r>
        <w:r w:rsidR="008D034A">
          <w:t>meticulous definition of “pure</w:t>
        </w:r>
        <w:r w:rsidRPr="00571656">
          <w:t xml:space="preserve"> peer-to-peer</w:t>
        </w:r>
        <w:r w:rsidR="008D034A">
          <w:t>”</w:t>
        </w:r>
        <w:r w:rsidRPr="00571656">
          <w:t xml:space="preserve"> </w:t>
        </w:r>
        <w:r w:rsidR="000D0A4B">
          <w:t>system</w:t>
        </w:r>
        <w:r w:rsidR="008D034A">
          <w:t>.</w:t>
        </w:r>
        <w:r w:rsidR="00616356" w:rsidRPr="00571656">
          <w:t xml:space="preserve"> </w:t>
        </w:r>
        <w:r w:rsidR="00F02EBD">
          <w:t xml:space="preserve">In other words, there is no discernable client or server role in a P2P architecture, although two </w:t>
        </w:r>
        <w:r w:rsidR="00F02EBD">
          <w:lastRenderedPageBreak/>
          <w:t>nodes communicate with each other</w:t>
        </w:r>
        <w:r w:rsidR="00B52074">
          <w:t xml:space="preserve"> </w:t>
        </w:r>
        <w:r w:rsidR="0033544C">
          <w:fldChar w:fldCharType="begin">
            <w:fldData xml:space="preserve">PEVuZE5vdGU+PENpdGU+PEF1dGhvcj5IYW51c2hldnNreTwvQXV0aG9yPjxZZWFyPjIwMDE8L1ll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PEVuZE5vdGU+PENpdGU+PEF1dGhvcj5IYW51c2hldnNreTwvQXV0aG9yPjxZZWFyPjIwMDE8L1ll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</w:fldData>
          </w:fldChar>
        </w:r>
        <w:r w:rsidR="005876AF" w:rsidDel="00CF1EDE">
          <w:instrText xml:space="preserve"> ADDIN EN.CITE.DATA </w:instrText>
        </w:r>
        <w:r w:rsidR="0033544C" w:rsidDel="00CF1EDE">
          <w:fldChar w:fldCharType="end"/>
        </w:r>
        <w:r w:rsidR="0033544C">
          <w:fldChar w:fldCharType="begin">
            <w:fldData xml:space="preserve">PEVuZE5vdGU+PENpdGU+PEF1dGhvcj5IYW51c2hldnNreTwvQXV0aG9yPjxZZWFyPjIwMDE8L1ll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</w:fldData>
          </w:fldChar>
        </w:r>
        <w:r w:rsidR="00CF1EDE">
          <w:instrText xml:space="preserve"> ADDIN EN.CITE.DATA </w:instrText>
        </w:r>
        <w:r w:rsidR="0033544C">
          <w:fldChar w:fldCharType="end"/>
        </w:r>
        <w:r w:rsidR="0033544C">
          <w:fldChar w:fldCharType="separate"/>
        </w:r>
        <w:r w:rsidR="008E1941">
          <w:rPr>
            <w:noProof/>
          </w:rPr>
          <w:t>[35, 67]</w:t>
        </w:r>
        <w:r w:rsidR="0033544C">
          <w:fldChar w:fldCharType="end"/>
        </w:r>
        <w:r w:rsidR="00F02EBD">
          <w:t xml:space="preserve"> </w:t>
        </w:r>
        <w:r w:rsidRPr="00571656">
          <w:t>using appropriate information and communication systems</w:t>
        </w:r>
        <w:r w:rsidR="00F02EBD">
          <w:t xml:space="preserve"> and</w:t>
        </w:r>
        <w:r w:rsidRPr="00571656">
          <w:t xml:space="preserve"> are able to spontaneously collaborate without necessari</w:t>
        </w:r>
        <w:r w:rsidR="00616356">
          <w:t>ly needing central coordination</w:t>
        </w:r>
        <w:r w:rsidRPr="00571656">
          <w:t xml:space="preserve">. </w:t>
        </w:r>
        <w:r w:rsidR="009D6EEA">
          <w:t xml:space="preserve"> However, there are some systems</w:t>
        </w:r>
        <w:r w:rsidR="005B0C2A">
          <w:t xml:space="preserve"> </w:t>
        </w:r>
        <w:r w:rsidR="009D6EEA">
          <w:t xml:space="preserve">which </w:t>
        </w:r>
        <w:r w:rsidR="00A03B3F">
          <w:t>employ</w:t>
        </w:r>
        <w:r w:rsidR="005B0C2A">
          <w:t xml:space="preserve"> the concept of super</w:t>
        </w:r>
        <w:r w:rsidR="00C83B2F">
          <w:t>-</w:t>
        </w:r>
        <w:r w:rsidR="005B0C2A">
          <w:t xml:space="preserve">nodes, function as mini-servers, </w:t>
        </w:r>
        <w:r w:rsidR="009D6EEA">
          <w:t xml:space="preserve">such as </w:t>
        </w:r>
        <w:r w:rsidR="005B0C2A">
          <w:t>Kazaa</w:t>
        </w:r>
        <w:r w:rsidR="00A03B3F">
          <w:t xml:space="preserve"> </w:t>
        </w:r>
        <w:r w:rsidR="0033544C">
          <w:fldChar w:fldCharType="begin"/>
        </w:r>
        <w:r w:rsidR="00CF1EDE">
          <w:instrText xml:space="preserve"> ADDIN EN.CITE &lt;EndNote&gt;&lt;Cite&gt;&lt;Author&gt;Brian&lt;/Author&gt;&lt;Year&gt;Accessed on-line 2008&lt;/Year&gt;&lt;RecNum&gt;140&lt;/RecNum&gt;&lt;record&gt;&lt;rec-number&gt;140&lt;/rec-number&gt;&lt;foreign-keys&gt;&lt;key app='EN' db-id='eref9pfvov2rdiedsstvpxdme2tz0v2ew02z'&gt;140&lt;/key&gt;&lt;/foreign-keys&gt;&lt;ref-type name='Web Page'&gt;12&lt;/ref-type&gt;&lt;contributors&gt;&lt;/contributors&gt;&lt;titles&gt;&lt;title&gt;The Kazaa web site&lt;/title&gt;&lt;/titles&gt;&lt;dates&gt;&lt;year&gt;Accessed on-line 2008&lt;/year&gt;&lt;/dates&gt;&lt;urls&gt;&lt;related-urls&gt;&lt;url&gt;http://www.kazaa.com/&lt;/url&gt;&lt;/related-urls&gt;&lt;/urls&gt;&lt;/record&gt;&lt;/Ci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&lt;EndNote&gt;&lt;Cite&gt;&lt;Author&gt;Brian&lt;/Author&gt;&lt;Year&gt;Accessed on-line 2008&lt;/Year&gt;&lt;RecNum&gt;140&lt;/RecNum&gt;&lt;record&gt;&lt;rec-number&gt;140&lt;/rec-number&gt;&lt;foreign-keys&gt;&lt;key app='EN' db-id='eref9pfvov2rdiedsstvpxdme2tz0v2ew02z'&gt;140&lt;/key&gt;&lt;/foreign-keys&gt;&lt;ref-type name='Web Page'&gt;12&lt;/ref-type&gt;&lt;contributors&gt;&lt;/contributors&gt;&lt;titles&gt;&lt;title&gt;The Kazaa web site&lt;/title&gt;&lt;/titles&gt;&lt;dates&gt;&lt;year&gt;Accessed on-line 2008&lt;/year&gt;&lt;/dates&gt;&lt;urls&gt;&lt;related-urls&gt;&lt;url&gt;http://www.kazaa.com/&lt;/url&gt;&lt;/related-urls&gt;&lt;/urls&gt;&lt;/record&gt;&lt;/Ci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8E1941">
          <w:rPr>
            <w:noProof/>
          </w:rPr>
          <w:t>[14, 68]</w:t>
        </w:r>
        <w:r w:rsidR="0033544C">
          <w:fldChar w:fldCharType="end"/>
        </w:r>
        <w:r w:rsidR="005B0C2A">
          <w:t>, which are widely accepted as peer-to-peer systems.</w:t>
        </w:r>
        <w:r w:rsidR="009D6EEA">
          <w:t xml:space="preserve"> </w:t>
        </w:r>
        <w:r w:rsidR="00906950">
          <w:t xml:space="preserve"> The definition of P2P given by </w:t>
        </w:r>
        <w:r w:rsidR="0033544C">
          <w:fldChar w:fldCharType="begin"/>
        </w:r>
        <w:r w:rsidR="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345C6B">
          <w:rPr>
            <w:noProof/>
          </w:rPr>
          <w:t>[14]</w:t>
        </w:r>
        <w:r w:rsidR="0033544C">
          <w:fldChar w:fldCharType="end"/>
        </w:r>
        <w:r w:rsidR="00906950">
          <w:t xml:space="preserve"> is broader enough to encompass all type of peer-to-peer systems:</w:t>
        </w:r>
      </w:ins>
    </w:p>
    <w:p w:rsidR="00A72134" w:rsidRPr="00A72134" w:rsidRDefault="00A72134" w:rsidP="00A72134">
      <w:pPr>
        <w:pStyle w:val="BodyText"/>
        <w:ind w:left="576" w:firstLine="576"/>
        <w:rPr>
          <w:ins w:id="328" w:author="." w:date="2009-05-30T03:16:00Z"/>
          <w:i/>
        </w:rPr>
      </w:pPr>
      <w:ins w:id="329" w:author="." w:date="2009-05-30T03:16:00Z">
        <w:r w:rsidRPr="00A72134">
          <w:rPr>
            <w:i/>
          </w:rPr>
          <w:t>Peer-to-peer systems are distributed systems consisting of interconnected nodes able to self organize into network topologies with the purpose of sharing resources such as content, CPU cycles, storage and bandwidth, capable of adapting to failures and accommodating transient populations of nodes while maintaining acceptable connectivity and performance, without requiring the intermediation or support of a global centralized server or authority.</w:t>
        </w:r>
      </w:ins>
    </w:p>
    <w:p w:rsidR="004662BF" w:rsidRDefault="005D77FF" w:rsidP="00906950">
      <w:pPr>
        <w:pStyle w:val="BodyText"/>
        <w:ind w:firstLine="576"/>
        <w:rPr>
          <w:ins w:id="330" w:author="." w:date="2009-05-30T03:16:00Z"/>
        </w:rPr>
      </w:pPr>
      <w:ins w:id="331" w:author="." w:date="2009-05-30T03:16:00Z">
        <w:r>
          <w:t xml:space="preserve">Even though, </w:t>
        </w:r>
        <w:r w:rsidR="005F4DB0">
          <w:t xml:space="preserve">the client/server model appears more </w:t>
        </w:r>
        <w:r w:rsidR="00313464">
          <w:t>prevalent</w:t>
        </w:r>
        <w:r w:rsidR="005F4DB0">
          <w:t xml:space="preserve"> architecture than peer-to-peer model for </w:t>
        </w:r>
        <w:r>
          <w:t>today’s Internet</w:t>
        </w:r>
        <w:r w:rsidR="005F4DB0">
          <w:t xml:space="preserve">, </w:t>
        </w:r>
        <w:r w:rsidR="00313464">
          <w:t xml:space="preserve">the peer-to-peer architecture, at the outset, </w:t>
        </w:r>
        <w:r w:rsidR="007B1DC4">
          <w:t xml:space="preserve">is </w:t>
        </w:r>
        <w:r w:rsidR="00313464">
          <w:t xml:space="preserve">the foundation that </w:t>
        </w:r>
        <w:r w:rsidR="005F4DB0">
          <w:t>t</w:t>
        </w:r>
        <w:r w:rsidR="00E64F2C">
          <w:t xml:space="preserve">he original </w:t>
        </w:r>
        <w:r>
          <w:t xml:space="preserve">Internet was essentially built upon </w:t>
        </w:r>
        <w:r w:rsidR="0033544C">
          <w:fldChar w:fldCharType="begin"/>
        </w:r>
        <w:r w:rsidR="00CF1EDE">
          <w:instrText xml:space="preserve"> ADDIN EN.CITE &lt;EndNote&gt;&lt;Cite&gt;&lt;Author&gt;Oram&lt;/Author&gt;&lt;Year&gt;2001&lt;/Year&gt;&lt;RecNum&gt;5&lt;/RecNum&gt;&lt;record&gt;&lt;rec-number&gt;5&lt;/rec-number&gt;&lt;foreign-keys&gt;&lt;key app="EN" db-id="eref9pfvov2rdiedsstvpxdme2tz0v2ew02z"&gt;5&lt;/key&gt;&lt;/foreign-keys&gt;&lt;ref-type name="Book"&gt;6&lt;/ref-type&gt;&lt;contributors&gt;&lt;authors&gt;&lt;author&gt;&lt;style face="normal" font="Times New Roman" size="100%"&gt;Oram, Andy&lt;/style&gt;&lt;/author&gt;&lt;/authors&gt;&lt;secondary-authors&gt;&lt;author&gt;&lt;style face="normal" font="Times New Roman" size="100%"&gt; &lt;/style&gt;&lt;/author&gt;&lt;/secondary-authors&gt;&lt;/contributors&gt;&lt;titles&gt;&lt;title&gt;&lt;style face="normal" font="Times New Roman" size="100%"&gt;Peer-to-Peer: Harnessing the Power of Disruptive Technologies&lt;/style&gt;&lt;/title&gt;&lt;/titles&gt;&lt;pages&gt;&lt;style face="normal" font="Times New Roman" size="100%"&gt;432&lt;/style&gt;&lt;/pages&gt;&lt;edition&gt;&lt;style face="normal" font="Times New Roman" size="100%"&gt;First&lt;/style&gt;&lt;/edition&gt;&lt;dates&gt;&lt;year&gt;&lt;style face="normal" font="Times New Roman" size="100%"&gt;2001&lt;/style&gt;&lt;/year&gt;&lt;/dates&gt;&lt;publisher&gt;&lt;style face="normal" font="Times New Roman" size="100%"&gt;O&amp;apos;Reilly &amp;amp; Associates, Inc.&lt;/style&gt;&lt;/publisher&gt;&lt;isbn&gt;&lt;style face="normal" font="Times New Roman" size="100%"&gt;059600110X&lt;/style&gt;&lt;/isbn&gt;&lt;label&gt;P2P&lt;/label&gt;&lt;urls&gt;&lt;/urls&gt;&lt;/record&gt;&lt;/Cite&gt;&lt;/EndNote&gt;</w:instrText>
        </w:r>
        <w:r w:rsidR="005876AF" w:rsidDel="00CF1EDE">
          <w:instrText xml:space="preserve"> ADDIN EN.CITE &lt;EndNote&gt;&lt;Cite&gt;&lt;Author&gt;Oram&lt;/Author&gt;&lt;Year&gt;2001&lt;/Year&gt;&lt;RecNum&gt;5&lt;/RecNum&gt;&lt;record&gt;&lt;rec-number&gt;5&lt;/rec-number&gt;&lt;foreign-keys&gt;&lt;key app="EN" db-id="eref9pfvov2rdiedsstvpxdme2tz0v2ew02z"&gt;5&lt;/key&gt;&lt;/foreign-keys&gt;&lt;ref-type name="Book"&gt;6&lt;/ref-type&gt;&lt;contributors&gt;&lt;authors&gt;&lt;author&gt;&lt;style face="normal" font="Times New Roman" size="100%"&gt;Oram, Andy&lt;/style&gt;&lt;/author&gt;&lt;/authors&gt;&lt;secondary-authors&gt;&lt;author&gt;&lt;style face="normal" font="Times New Roman" size="100%"&gt; &lt;/style&gt;&lt;/author&gt;&lt;/secondary-authors&gt;&lt;/contributors&gt;&lt;titles&gt;&lt;title&gt;&lt;style face="normal" font="Times New Roman" size="100%"&gt;Peer-to-Peer: Harnessing the Power of Disruptive Technologies&lt;/style&gt;&lt;/title&gt;&lt;/titles&gt;&lt;pages&gt;&lt;style face="normal" font="Times New Roman" size="100%"&gt;432&lt;/style&gt;&lt;/pages&gt;&lt;edition&gt;&lt;style face="normal" font="Times New Roman" size="100%"&gt;First&lt;/style&gt;&lt;/edition&gt;&lt;dates&gt;&lt;year&gt;&lt;style face="normal" font="Times New Roman" size="100%"&gt;2001&lt;/style&gt;&lt;/year&gt;&lt;/dates&gt;&lt;publisher&gt;&lt;style face="normal" font="Times New Roman" size="100%"&gt;O&amp;apos;Reilly &amp;amp; Associates, Inc.&lt;/style&gt;&lt;/publisher&gt;&lt;isbn&gt;&lt;style face="normal" font="Times New Roman" size="100%"&gt;059600110X&lt;/style&gt;&lt;/isbn&gt;&lt;label&gt;P2P&lt;/label&gt;&lt;urls&gt;&lt;/urls&gt;&lt;/record&gt;&lt;/Cite&gt;&lt;/EndNote&gt;</w:instrText>
        </w:r>
        <w:r w:rsidR="0033544C">
          <w:fldChar w:fldCharType="separate"/>
        </w:r>
        <w:r w:rsidR="008E1941">
          <w:rPr>
            <w:noProof/>
          </w:rPr>
          <w:t>[69]</w:t>
        </w:r>
        <w:r w:rsidR="0033544C">
          <w:fldChar w:fldCharType="end"/>
        </w:r>
        <w:r w:rsidR="005F4DB0">
          <w:t>. I</w:t>
        </w:r>
        <w:r>
          <w:t>t has</w:t>
        </w:r>
        <w:r w:rsidR="005F4DB0">
          <w:t>, however,</w:t>
        </w:r>
        <w:r>
          <w:t xml:space="preserve"> changed into </w:t>
        </w:r>
        <w:r w:rsidR="005F4DB0">
          <w:t xml:space="preserve">increasingly client/server </w:t>
        </w:r>
        <w:r w:rsidR="00776C3A">
          <w:t xml:space="preserve">model </w:t>
        </w:r>
        <w:r w:rsidR="005F4DB0">
          <w:t xml:space="preserve">when the millions of clients </w:t>
        </w:r>
        <w:r w:rsidR="0039670D">
          <w:t>communicating</w:t>
        </w:r>
        <w:r w:rsidR="005F4DB0">
          <w:t xml:space="preserve"> with a relatively priv</w:t>
        </w:r>
        <w:r w:rsidR="0039670D">
          <w:t>i</w:t>
        </w:r>
        <w:r w:rsidR="005F4DB0">
          <w:t>l</w:t>
        </w:r>
        <w:r w:rsidR="0039670D">
          <w:t>eg</w:t>
        </w:r>
        <w:r w:rsidR="005F4DB0">
          <w:t>ed</w:t>
        </w:r>
        <w:r w:rsidR="0039670D">
          <w:t xml:space="preserve"> s</w:t>
        </w:r>
        <w:r w:rsidR="005F4DB0">
          <w:t>et of server</w:t>
        </w:r>
        <w:r w:rsidR="0039670D">
          <w:t>s</w:t>
        </w:r>
        <w:r w:rsidR="006056CC">
          <w:t xml:space="preserve"> </w:t>
        </w:r>
        <w:r w:rsidR="0033544C">
          <w:fldChar w:fldCharType="begin"/>
        </w:r>
        <w:r w:rsidR="00CF1EDE">
          <w:instrText xml:space="preserve"> ADDIN EN.CITE &lt;EndNote&gt;&lt;Cite&gt;&lt;Author&gt;Oram&lt;/Author&gt;&lt;Year&gt;2001&lt;/Year&gt;&lt;RecNum&gt;5&lt;/RecNum&gt;&lt;record&gt;&lt;rec-number&gt;5&lt;/rec-number&gt;&lt;foreign-keys&gt;&lt;key app="EN" db-id="eref9pfvov2rdiedsstvpxdme2tz0v2ew02z"&gt;5&lt;/key&gt;&lt;/foreign-keys&gt;&lt;ref-type name="Book"&gt;6&lt;/ref-type&gt;&lt;contributors&gt;&lt;authors&gt;&lt;author&gt;&lt;style face="normal" font="Times New Roman" size="100%"&gt;Oram, Andy&lt;/style&gt;&lt;/author&gt;&lt;/authors&gt;&lt;secondary-authors&gt;&lt;author&gt;&lt;style face="normal" font="Times New Roman" size="100%"&gt; &lt;/style&gt;&lt;/author&gt;&lt;/secondary-authors&gt;&lt;/contributors&gt;&lt;titles&gt;&lt;title&gt;&lt;style face="normal" font="Times New Roman" size="100%"&gt;Peer-to-Peer: Harnessing the Power of Disruptive Technologies&lt;/style&gt;&lt;/title&gt;&lt;/titles&gt;&lt;pages&gt;&lt;style face="normal" font="Times New Roman" size="100%"&gt;432&lt;/style&gt;&lt;/pages&gt;&lt;edition&gt;&lt;style face="normal" font="Times New Roman" size="100%"&gt;First&lt;/style&gt;&lt;/edition&gt;&lt;dates&gt;&lt;year&gt;&lt;style face="normal" font="Times New Roman" size="100%"&gt;2001&lt;/style&gt;&lt;/year&gt;&lt;/dates&gt;&lt;publisher&gt;&lt;style face="normal" font="Times New Roman" size="100%"&gt;O&amp;apos;Reilly &amp;amp; Associates, Inc.&lt;/style&gt;&lt;/publisher&gt;&lt;isbn&gt;&lt;style face="normal" font="Times New Roman" size="100%"&gt;059600110X&lt;/style&gt;&lt;/isbn&gt;&lt;label&gt;P2P&lt;/label&gt;&lt;urls&gt;&lt;/urls&gt;&lt;/record&gt;&lt;/Cite&gt;&lt;/EndNote&gt;</w:instrText>
        </w:r>
        <w:r w:rsidR="005876AF" w:rsidDel="00CF1EDE">
          <w:instrText xml:space="preserve"> ADDIN EN.CITE &lt;EndNote&gt;&lt;Cite&gt;&lt;Author&gt;Oram&lt;/Author&gt;&lt;Year&gt;2001&lt;/Year&gt;&lt;RecNum&gt;5&lt;/RecNum&gt;&lt;record&gt;&lt;rec-number&gt;5&lt;/rec-number&gt;&lt;foreign-keys&gt;&lt;key app="EN" db-id="eref9pfvov2rdiedsstvpxdme2tz0v2ew02z"&gt;5&lt;/key&gt;&lt;/foreign-keys&gt;&lt;ref-type name="Book"&gt;6&lt;/ref-type&gt;&lt;contributors&gt;&lt;authors&gt;&lt;author&gt;&lt;style face="normal" font="Times New Roman" size="100%"&gt;Oram, Andy&lt;/style&gt;&lt;/author&gt;&lt;/authors&gt;&lt;secondary-authors&gt;&lt;author&gt;&lt;style face="normal" font="Times New Roman" size="100%"&gt; &lt;/style&gt;&lt;/author&gt;&lt;/secondary-authors&gt;&lt;/contributors&gt;&lt;titles&gt;&lt;title&gt;&lt;style face="normal" font="Times New Roman" size="100%"&gt;Peer-to-Peer: Harnessing the Power of Disruptive Technologies&lt;/style&gt;&lt;/title&gt;&lt;/titles&gt;&lt;pages&gt;&lt;style face="normal" font="Times New Roman" size="100%"&gt;432&lt;/style&gt;&lt;/pages&gt;&lt;edition&gt;&lt;style face="normal" font="Times New Roman" size="100%"&gt;First&lt;/style&gt;&lt;/edition&gt;&lt;dates&gt;&lt;year&gt;&lt;style face="normal" font="Times New Roman" size="100%"&gt;2001&lt;/style&gt;&lt;/year&gt;&lt;/dates&gt;&lt;publisher&gt;&lt;style face="normal" font="Times New Roman" size="100%"&gt;O&amp;apos;Reilly &amp;amp; Associates, Inc.&lt;/style&gt;&lt;/publisher&gt;&lt;isbn&gt;&lt;style face="normal" font="Times New Roman" size="100%"&gt;059600110X&lt;/style&gt;&lt;/isbn&gt;&lt;label&gt;P2P&lt;/label&gt;&lt;urls&gt;&lt;/urls&gt;&lt;/record&gt;&lt;/Cite&gt;&lt;/EndNote&gt;</w:instrText>
        </w:r>
        <w:r w:rsidR="0033544C">
          <w:fldChar w:fldCharType="separate"/>
        </w:r>
        <w:r w:rsidR="008E1941">
          <w:rPr>
            <w:noProof/>
          </w:rPr>
          <w:t>[69]</w:t>
        </w:r>
        <w:r w:rsidR="0033544C">
          <w:fldChar w:fldCharType="end"/>
        </w:r>
        <w:r w:rsidR="0039670D">
          <w:t xml:space="preserve">. </w:t>
        </w:r>
        <w:r w:rsidR="00385E47">
          <w:t>Yet t</w:t>
        </w:r>
        <w:r w:rsidR="0039670D">
          <w:t>here are</w:t>
        </w:r>
        <w:r w:rsidR="00385E47">
          <w:t>,</w:t>
        </w:r>
        <w:r w:rsidR="0039670D">
          <w:t xml:space="preserve"> still a </w:t>
        </w:r>
        <w:bookmarkStart w:id="332" w:name="OLE_LINK5"/>
        <w:bookmarkStart w:id="333" w:name="OLE_LINK6"/>
        <w:r w:rsidR="0039670D">
          <w:t xml:space="preserve">good deal number </w:t>
        </w:r>
        <w:bookmarkEnd w:id="332"/>
        <w:bookmarkEnd w:id="333"/>
        <w:r w:rsidR="0039670D">
          <w:t xml:space="preserve">of peer-to-peer applications employed in the Internet. </w:t>
        </w:r>
      </w:ins>
    </w:p>
    <w:p w:rsidR="005B4CF0" w:rsidRDefault="00792BDC" w:rsidP="00906950">
      <w:pPr>
        <w:pStyle w:val="BodyText"/>
        <w:ind w:firstLine="576"/>
        <w:rPr>
          <w:ins w:id="334" w:author="." w:date="2009-05-30T03:16:00Z"/>
        </w:rPr>
      </w:pPr>
      <w:ins w:id="335" w:author="." w:date="2009-05-30T03:16:00Z">
        <w:r>
          <w:t>In order to classify peer-to-peer systems, t</w:t>
        </w:r>
        <w:r w:rsidR="004662BF">
          <w:t xml:space="preserve">here are many distinguishing </w:t>
        </w:r>
        <w:r>
          <w:t>characteristics such as</w:t>
        </w:r>
        <w:r w:rsidR="004662BF">
          <w:t xml:space="preserve"> </w:t>
        </w:r>
        <w:r w:rsidR="00FD2C03">
          <w:t xml:space="preserve">their network structure, </w:t>
        </w:r>
        <w:r w:rsidR="003C0B6A">
          <w:t xml:space="preserve">the degree of network centralization, </w:t>
        </w:r>
        <w:r w:rsidR="00FD2C03">
          <w:t>their</w:t>
        </w:r>
        <w:r w:rsidR="003C0B6A">
          <w:t xml:space="preserve"> </w:t>
        </w:r>
        <w:r w:rsidR="00FD2C03">
          <w:t xml:space="preserve">purpose, </w:t>
        </w:r>
        <w:r>
          <w:t xml:space="preserve">their methods for distributed object location and routing, etc. </w:t>
        </w:r>
        <w:r w:rsidR="005B4CF0">
          <w:t xml:space="preserve">We should note here that </w:t>
        </w:r>
        <w:r w:rsidR="006D30EC">
          <w:t>Androutsellis-Theotokis and Spinellis</w:t>
        </w:r>
        <w:r w:rsidR="006056CC">
          <w:t xml:space="preserve"> </w:t>
        </w:r>
        <w:r w:rsidR="006D30EC">
          <w:t xml:space="preserve">have made a very detailed study about peer-to-peer systems in </w:t>
        </w:r>
        <w:r w:rsidR="0033544C">
          <w:fldChar w:fldCharType="begin"/>
        </w:r>
        <w:r w:rsidR="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345C6B">
          <w:rPr>
            <w:noProof/>
          </w:rPr>
          <w:t>[14]</w:t>
        </w:r>
        <w:r w:rsidR="0033544C">
          <w:fldChar w:fldCharType="end"/>
        </w:r>
        <w:r w:rsidR="006D30EC">
          <w:t xml:space="preserve">  and  </w:t>
        </w:r>
        <w:r w:rsidR="005B4CF0">
          <w:t xml:space="preserve">analysis of peer-to-peer systems according to </w:t>
        </w:r>
        <w:r w:rsidR="005B4CF0">
          <w:lastRenderedPageBreak/>
          <w:t xml:space="preserve">their purpose of use is an adaptation and simplification of the one presented in </w:t>
        </w:r>
        <w:r w:rsidR="0003357E">
          <w:t>their work</w:t>
        </w:r>
        <w:r w:rsidR="005B4CF0">
          <w:t>.</w:t>
        </w:r>
        <w:r w:rsidR="006D30EC">
          <w:t xml:space="preserve"> As to their use, </w:t>
        </w:r>
        <w:r w:rsidR="0003357E">
          <w:t xml:space="preserve">they </w:t>
        </w:r>
        <w:r w:rsidR="006D30EC">
          <w:t>categorized</w:t>
        </w:r>
        <w:r w:rsidR="006D30EC" w:rsidRPr="00906950">
          <w:t xml:space="preserve"> </w:t>
        </w:r>
        <w:r w:rsidR="006D30EC">
          <w:t>peer-to-peer systems into five groups; (1) communication and collaboration, (2) distributed computation, (3) Internet service supporter, (4) database systems, and (5) content distribution.</w:t>
        </w:r>
      </w:ins>
    </w:p>
    <w:p w:rsidR="003B0EF5" w:rsidRDefault="003B0EF5" w:rsidP="003B0EF5">
      <w:pPr>
        <w:pStyle w:val="BodyText"/>
        <w:numPr>
          <w:ilvl w:val="0"/>
          <w:numId w:val="22"/>
        </w:numPr>
        <w:rPr>
          <w:ins w:id="336" w:author="." w:date="2009-05-30T03:16:00Z"/>
        </w:rPr>
      </w:pPr>
      <w:ins w:id="337" w:author="." w:date="2009-05-30T03:16:00Z">
        <w:r w:rsidRPr="00134918">
          <w:rPr>
            <w:b/>
          </w:rPr>
          <w:t>Communication and Collaboration</w:t>
        </w:r>
        <w:r>
          <w:t xml:space="preserve">: </w:t>
        </w:r>
        <w:r w:rsidR="00ED1398">
          <w:t>P</w:t>
        </w:r>
        <w:r>
          <w:t xml:space="preserve">eer-to-peer systems </w:t>
        </w:r>
        <w:r w:rsidR="00ED1398">
          <w:t xml:space="preserve">of this category </w:t>
        </w:r>
        <w:r>
          <w:t xml:space="preserve">provide the infrastructure for </w:t>
        </w:r>
        <w:r w:rsidR="00386C9F">
          <w:t xml:space="preserve">assisting direct, generally real-time, communication and collaboration between peer computers. </w:t>
        </w:r>
        <w:r w:rsidR="00134918">
          <w:t xml:space="preserve">The foremost applications in this category are chat and instant messaging applications, such as Chat/IRC, Instant Messaging (AOL, ICQ, Yahoo, MSN, Google Talk), and Jabber </w:t>
        </w:r>
        <w:r w:rsidR="0033544C">
          <w:fldChar w:fldCharType="begin">
            <w:fldData xml:space="preserve">PEVuZE5vdGU+PENpdGU+PEF1dGhvcj5CcmlhbjwvQXV0aG9yPjxZZWFyPkFjY2Vzc2VkIG9uLWxp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PEVuZE5vdGU+PENpdGU+PEF1dGhvcj5CcmlhbjwvQXV0aG9yPjxZZWFyPkFjY2Vzc2VkIG9uLWxp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</w:fldData>
          </w:fldChar>
        </w:r>
        <w:r w:rsidR="005876AF" w:rsidDel="00CF1EDE">
          <w:instrText xml:space="preserve"> ADDIN EN.CITE.DATA </w:instrText>
        </w:r>
        <w:r w:rsidR="0033544C" w:rsidDel="00CF1EDE">
          <w:fldChar w:fldCharType="end"/>
        </w:r>
        <w:r w:rsidR="0033544C">
          <w:fldChar w:fldCharType="begin">
            <w:fldData xml:space="preserve">PEVuZE5vdGU+PENpdGU+PEF1dGhvcj5CcmlhbjwvQXV0aG9yPjxZZWFyPkFjY2Vzc2VkIG9uLWxp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</w:fldData>
          </w:fldChar>
        </w:r>
        <w:r w:rsidR="00CF1EDE">
          <w:instrText xml:space="preserve"> ADDIN EN.CITE.DATA </w:instrText>
        </w:r>
        <w:r w:rsidR="0033544C">
          <w:fldChar w:fldCharType="end"/>
        </w:r>
        <w:r w:rsidR="0033544C">
          <w:fldChar w:fldCharType="separate"/>
        </w:r>
        <w:r w:rsidR="008E1941">
          <w:rPr>
            <w:noProof/>
          </w:rPr>
          <w:t>[14, 70]</w:t>
        </w:r>
        <w:r w:rsidR="0033544C">
          <w:fldChar w:fldCharType="end"/>
        </w:r>
        <w:r w:rsidR="00134918">
          <w:t>.</w:t>
        </w:r>
      </w:ins>
    </w:p>
    <w:p w:rsidR="009B04BC" w:rsidRDefault="009B04BC" w:rsidP="003B0EF5">
      <w:pPr>
        <w:pStyle w:val="BodyText"/>
        <w:numPr>
          <w:ilvl w:val="0"/>
          <w:numId w:val="22"/>
        </w:numPr>
        <w:rPr>
          <w:ins w:id="338" w:author="." w:date="2009-05-30T03:16:00Z"/>
        </w:rPr>
      </w:pPr>
      <w:ins w:id="339" w:author="." w:date="2009-05-30T03:16:00Z">
        <w:r w:rsidRPr="007B31D0">
          <w:rPr>
            <w:b/>
          </w:rPr>
          <w:t>Distributed Computation:</w:t>
        </w:r>
        <w:r w:rsidR="00ED1398">
          <w:t xml:space="preserve"> The main purpose of systems in this category is to exploit the available peer computer’s resources, for instance, processing power (CPU cycles)</w:t>
        </w:r>
        <w:r w:rsidR="00780055">
          <w:t xml:space="preserve"> </w:t>
        </w:r>
        <w:r w:rsidR="0033544C">
          <w:fldChar w:fldCharType="begin"/>
        </w:r>
        <w:r w:rsidR="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345C6B">
          <w:rPr>
            <w:noProof/>
          </w:rPr>
          <w:t>[14]</w:t>
        </w:r>
        <w:r w:rsidR="0033544C">
          <w:fldChar w:fldCharType="end"/>
        </w:r>
        <w:r w:rsidR="00ED1398">
          <w:t>. Seti@home</w:t>
        </w:r>
        <w:r w:rsidR="00610078">
          <w:t xml:space="preserve"> </w:t>
        </w:r>
        <w:r w:rsidR="0033544C">
          <w:fldChar w:fldCharType="begin">
            <w:fldData xml:space="preserve">PEVuZE5vdGU+PENpdGU+PEF1dGhvcj5XZXJ0aGltZXI8L0F1dGhvcj48WWVhcj4xOTk3PC9ZZWFy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PEVuZE5vdGU+PENpdGU+PEF1dGhvcj5XZXJ0aGltZXI8L0F1dGhvcj48WWVhcj4xOTk3PC9ZZWFy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PEVuZE5vdGU+PENpdGU+PEF1dGhvcj5XZXJ0aGltZXI8L0F1dGhvcj48WWVhcj4xOTk3PC9ZZWFy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</w:fldData>
          </w:fldChar>
        </w:r>
        <w:r w:rsidR="00CF1EDE">
          <w:instrText xml:space="preserve"> ADDIN EN.CITE.DATA </w:instrText>
        </w:r>
        <w:r w:rsidR="0033544C">
          <w:fldChar w:fldCharType="end"/>
        </w:r>
        <w:r w:rsidR="0033544C">
          <w:fldChar w:fldCharType="separate"/>
        </w:r>
        <w:r w:rsidR="00345C6B">
          <w:rPr>
            <w:noProof/>
          </w:rPr>
          <w:t>[12-14]</w:t>
        </w:r>
        <w:r w:rsidR="0033544C">
          <w:fldChar w:fldCharType="end"/>
        </w:r>
        <w:r w:rsidR="00ED1398">
          <w:t xml:space="preserve"> </w:t>
        </w:r>
        <w:r w:rsidR="00907F7D">
          <w:t>and</w:t>
        </w:r>
        <w:r w:rsidR="00ED1398">
          <w:t xml:space="preserve"> </w:t>
        </w:r>
        <w:r w:rsidR="00907F7D">
          <w:t>G</w:t>
        </w:r>
        <w:r w:rsidR="00ED1398">
          <w:t xml:space="preserve">enome@home </w:t>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LW51bT48L3JlY29yZD48L0NpdGU+PENpdGU+PEF1dGhvcj5MYXJzb248L0F1dGhvcj48WWVhcj4y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LW51bT48L3JlY29yZD48L0NpdGU+PENpdGU+PEF1dGhvcj5MYXJzb248L0F1dGhvcj48WWVhcj4y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LW51bT48L3JlY29yZD48L0NpdGU+PENpdGU+PEF1dGhvcj5MYXJzb248L0F1dGhvcj48WWVhcj4y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</w:fldData>
          </w:fldChar>
        </w:r>
        <w:r w:rsidR="00CF1EDE">
          <w:instrText xml:space="preserve"> ADDIN EN.CITE.DATA </w:instrText>
        </w:r>
        <w:r w:rsidR="0033544C">
          <w:fldChar w:fldCharType="end"/>
        </w:r>
        <w:r w:rsidR="0033544C">
          <w:fldChar w:fldCharType="separate"/>
        </w:r>
        <w:r w:rsidR="00345C6B">
          <w:rPr>
            <w:noProof/>
          </w:rPr>
          <w:t>[14-16]</w:t>
        </w:r>
        <w:r w:rsidR="0033544C">
          <w:fldChar w:fldCharType="end"/>
        </w:r>
        <w:r w:rsidR="003B2225">
          <w:t xml:space="preserve"> </w:t>
        </w:r>
        <w:r w:rsidR="00ED1398">
          <w:t xml:space="preserve">are the well-know projects in this category. Since </w:t>
        </w:r>
        <w:r w:rsidR="007421F0">
          <w:t xml:space="preserve">the </w:t>
        </w:r>
        <w:r w:rsidR="00ED1398">
          <w:t xml:space="preserve">main </w:t>
        </w:r>
        <w:r w:rsidR="00780055">
          <w:t xml:space="preserve">purpose of the Grid </w:t>
        </w:r>
        <w:r w:rsidR="0050345A">
          <w:t>C</w:t>
        </w:r>
        <w:r w:rsidR="00780055">
          <w:t xml:space="preserve">omputing </w:t>
        </w:r>
        <w:r w:rsidR="0033544C">
          <w:fldChar w:fldCharType="begin">
            <w:fldData xml:space="preserve">PEVuZE5vdGU+PENpdGU+PEF1dGhvcj5Gb3N0ZXI8L0F1dGhvcj48WWVhcj4xOTk5PC9ZZWFyPjxS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PEVuZE5vdGU+PENpdGU+PEF1dGhvcj5Gb3N0ZXI8L0F1dGhvcj48WWVhcj4xOTk5PC9ZZWFyPjxS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</w:fldData>
          </w:fldChar>
        </w:r>
        <w:r w:rsidR="005876AF" w:rsidDel="00CF1EDE">
          <w:instrText xml:space="preserve"> ADDIN EN.CITE.DATA </w:instrText>
        </w:r>
        <w:r w:rsidR="0033544C" w:rsidDel="00CF1EDE">
          <w:fldChar w:fldCharType="end"/>
        </w:r>
        <w:r w:rsidR="0033544C">
          <w:fldChar w:fldCharType="begin">
            <w:fldData xml:space="preserve">PEVuZE5vdGU+PENpdGU+PEF1dGhvcj5Gb3N0ZXI8L0F1dGhvcj48WWVhcj4xOTk5PC9ZZWFyPjxS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</w:fldData>
          </w:fldChar>
        </w:r>
        <w:r w:rsidR="00CF1EDE">
          <w:instrText xml:space="preserve"> ADDIN EN.CITE.DATA </w:instrText>
        </w:r>
        <w:r w:rsidR="0033544C">
          <w:fldChar w:fldCharType="end"/>
        </w:r>
        <w:r w:rsidR="0033544C">
          <w:fldChar w:fldCharType="separate"/>
        </w:r>
        <w:r w:rsidR="00A2794F">
          <w:rPr>
            <w:noProof/>
          </w:rPr>
          <w:t>[2-5]</w:t>
        </w:r>
        <w:r w:rsidR="0033544C">
          <w:fldChar w:fldCharType="end"/>
        </w:r>
        <w:r w:rsidR="0050345A">
          <w:t xml:space="preserve"> </w:t>
        </w:r>
        <w:r w:rsidR="00ED1398">
          <w:t>is to enable the large-scale coordinated used and sharing of geographically disperse</w:t>
        </w:r>
        <w:r w:rsidR="007B31D0">
          <w:t>d resources, it can be, to some extent, considered a system in this category.</w:t>
        </w:r>
      </w:ins>
    </w:p>
    <w:p w:rsidR="009B04BC" w:rsidRDefault="009B04BC" w:rsidP="003B0EF5">
      <w:pPr>
        <w:pStyle w:val="BodyText"/>
        <w:numPr>
          <w:ilvl w:val="0"/>
          <w:numId w:val="22"/>
        </w:numPr>
        <w:rPr>
          <w:ins w:id="340" w:author="." w:date="2009-05-30T03:16:00Z"/>
        </w:rPr>
      </w:pPr>
      <w:ins w:id="341" w:author="." w:date="2009-05-30T03:16:00Z">
        <w:r w:rsidRPr="002A2786">
          <w:rPr>
            <w:b/>
          </w:rPr>
          <w:t>Internet Service Support</w:t>
        </w:r>
        <w:r w:rsidR="007421F0">
          <w:t>:</w:t>
        </w:r>
        <w:r w:rsidR="00CB17B1">
          <w:t xml:space="preserve"> This category includes systems that </w:t>
        </w:r>
        <w:r w:rsidR="00A75913">
          <w:t>support wide assortment of Internet services. Such applications as peer-to-peer</w:t>
        </w:r>
        <w:r w:rsidR="00F65A47">
          <w:t xml:space="preserve"> multicast systems</w:t>
        </w:r>
        <w:r w:rsidR="00610078">
          <w:t xml:space="preserve"> </w:t>
        </w:r>
        <w:r w:rsidR="0033544C">
          <w:fldChar w:fldCharType="begin">
            <w:fldData xml:space="preserve">PEVuZE5vdGU+PENpdGU+PEF1dGhvcj5WYW4gUmVuZXNzZTwvQXV0aG9yPjxZZWFyPjIwMDM8L1ll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=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PEVuZE5vdGU+PENpdGU+PEF1dGhvcj5WYW4gUmVuZXNzZTwvQXV0aG9yPjxZZWFyPjIwMDM8L1ll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=
</w:fldData>
          </w:fldChar>
        </w:r>
        <w:r w:rsidR="005876AF" w:rsidDel="00CF1EDE">
          <w:instrText xml:space="preserve"> ADDIN EN.CITE.DATA </w:instrText>
        </w:r>
        <w:r w:rsidR="0033544C" w:rsidDel="00CF1EDE">
          <w:fldChar w:fldCharType="end"/>
        </w:r>
        <w:r w:rsidR="0033544C">
          <w:fldChar w:fldCharType="begin">
            <w:fldData xml:space="preserve">PEVuZE5vdGU+PENpdGU+PEF1dGhvcj5WYW4gUmVuZXNzZTwvQXV0aG9yPjxZZWFyPjIwMDM8L1ll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=
</w:fldData>
          </w:fldChar>
        </w:r>
        <w:r w:rsidR="00CF1EDE">
          <w:instrText xml:space="preserve"> ADDIN EN.CITE.DATA </w:instrText>
        </w:r>
        <w:r w:rsidR="0033544C">
          <w:fldChar w:fldCharType="end"/>
        </w:r>
        <w:r w:rsidR="0033544C">
          <w:fldChar w:fldCharType="separate"/>
        </w:r>
        <w:r w:rsidR="008E1941">
          <w:rPr>
            <w:noProof/>
          </w:rPr>
          <w:t>[14, 71, 72]</w:t>
        </w:r>
        <w:r w:rsidR="0033544C">
          <w:fldChar w:fldCharType="end"/>
        </w:r>
        <w:r w:rsidR="00F65A47">
          <w:t xml:space="preserve">, </w:t>
        </w:r>
        <w:r w:rsidR="00161EFA">
          <w:t>I</w:t>
        </w:r>
        <w:r w:rsidR="00F65A47">
          <w:t>nternet indirection infrastructures</w:t>
        </w:r>
        <w:r w:rsidR="00610078">
          <w:t xml:space="preserve"> </w:t>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LW51bT48L3JlY29yZD48L0NpdGU+PENpdGU+PEF1dGhvcj5TdG9pY2E8L0F1dGhvcj48WWVhcj4y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LW51bT48L3JlY29yZD48L0NpdGU+PENpdGU+PEF1dGhvcj5TdG9pY2E8L0F1dGhvcj48WWVhcj4y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LW51bT48L3JlY29yZD48L0NpdGU+PENpdGU+PEF1dGhvcj5TdG9pY2E8L0F1dGhvcj48WWVhcj4y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</w:fldData>
          </w:fldChar>
        </w:r>
        <w:r w:rsidR="00CF1EDE">
          <w:instrText xml:space="preserve"> ADDIN EN.CITE.DATA </w:instrText>
        </w:r>
        <w:r w:rsidR="0033544C">
          <w:fldChar w:fldCharType="end"/>
        </w:r>
        <w:r w:rsidR="0033544C">
          <w:fldChar w:fldCharType="separate"/>
        </w:r>
        <w:r w:rsidR="008E1941">
          <w:rPr>
            <w:noProof/>
          </w:rPr>
          <w:t>[14, 73]</w:t>
        </w:r>
        <w:r w:rsidR="0033544C">
          <w:fldChar w:fldCharType="end"/>
        </w:r>
        <w:r w:rsidR="00F65A47">
          <w:t xml:space="preserve">, and security applications are used to leverage IP independent multicast routing and to provide protection against of denial of service or virus attacks </w:t>
        </w:r>
        <w:r w:rsidR="0033544C">
          <w:fldChar w:fldCharType="begin">
            <w:fldData xml:space="preserve">PEVuZE5vdGU+PENpdGU+PEF1dGhvcj5KYW5ha2lyYW1hbjwvQXV0aG9yPjxZZWFyPjIwMDM8L1ll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PEVuZE5vdGU+PENpdGU+PEF1dGhvcj5KYW5ha2lyYW1hbjwvQXV0aG9yPjxZZWFyPjIwMDM8L1ll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PEVuZE5vdGU+PENpdGU+PEF1dGhvcj5KYW5ha2lyYW1hbjwvQXV0aG9yPjxZZWFyPjIwMDM8L1ll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</w:fldData>
          </w:fldChar>
        </w:r>
        <w:r w:rsidR="00CF1EDE">
          <w:instrText xml:space="preserve"> ADDIN EN.CITE.DATA </w:instrText>
        </w:r>
        <w:r w:rsidR="0033544C">
          <w:fldChar w:fldCharType="end"/>
        </w:r>
        <w:r w:rsidR="0033544C">
          <w:fldChar w:fldCharType="separate"/>
        </w:r>
        <w:r w:rsidR="008E1941">
          <w:rPr>
            <w:noProof/>
          </w:rPr>
          <w:t>[14, 74-76]</w:t>
        </w:r>
        <w:r w:rsidR="0033544C">
          <w:fldChar w:fldCharType="end"/>
        </w:r>
        <w:r w:rsidR="00F65A47">
          <w:t xml:space="preserve"> respectively. </w:t>
        </w:r>
      </w:ins>
    </w:p>
    <w:p w:rsidR="009B04BC" w:rsidRDefault="009B04BC" w:rsidP="003B0EF5">
      <w:pPr>
        <w:pStyle w:val="BodyText"/>
        <w:numPr>
          <w:ilvl w:val="0"/>
          <w:numId w:val="22"/>
        </w:numPr>
        <w:rPr>
          <w:ins w:id="342" w:author="." w:date="2009-05-30T03:16:00Z"/>
        </w:rPr>
      </w:pPr>
      <w:ins w:id="343" w:author="." w:date="2009-05-30T03:16:00Z">
        <w:r w:rsidRPr="00BF35D6">
          <w:rPr>
            <w:b/>
          </w:rPr>
          <w:lastRenderedPageBreak/>
          <w:t>Database Systems</w:t>
        </w:r>
        <w:r w:rsidR="00CC2A7A">
          <w:t>: Distributed database systems are one of the most attractive research fields for peer-to-peer applications. The Local Relational Model (RLM)</w:t>
        </w:r>
        <w:r w:rsidR="00360CB0">
          <w:t xml:space="preserve"> </w:t>
        </w:r>
        <w:r w:rsidR="0033544C">
          <w:fldChar w:fldCharType="begin">
            <w:fldData xml:space="preserve">PEVuZE5vdGU+PENpdGU+PEF1dGhvcj5CZXJuc3RlaW48L0F1dGhvcj48WWVhcj4yMDAyPC9ZZWFy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PEVuZE5vdGU+PENpdGU+PEF1dGhvcj5CZXJuc3RlaW48L0F1dGhvcj48WWVhcj4yMDAyPC9ZZWFy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PEVuZE5vdGU+PENpdGU+PEF1dGhvcj5CZXJuc3RlaW48L0F1dGhvcj48WWVhcj4yMDAyPC9ZZWFy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</w:fldData>
          </w:fldChar>
        </w:r>
        <w:r w:rsidR="00CF1EDE">
          <w:instrText xml:space="preserve"> ADDIN EN.CITE.DATA </w:instrText>
        </w:r>
        <w:r w:rsidR="0033544C">
          <w:fldChar w:fldCharType="end"/>
        </w:r>
        <w:r w:rsidR="0033544C">
          <w:fldChar w:fldCharType="separate"/>
        </w:r>
        <w:r w:rsidR="008E1941">
          <w:rPr>
            <w:noProof/>
          </w:rPr>
          <w:t>[14, 77]</w:t>
        </w:r>
        <w:r w:rsidR="0033544C">
          <w:fldChar w:fldCharType="end"/>
        </w:r>
        <w:r w:rsidR="00CC2A7A">
          <w:t xml:space="preserve"> proposes translations rules and semantic dependencies between the set of all data stored in peer-to-peer network. PIER</w:t>
        </w:r>
        <w:r w:rsidR="00360CB0">
          <w:t xml:space="preserve"> </w:t>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LW51bT48L3JlY29yZD48L0NpdGU+PENpdGU+PEF1dGhvcj5IdWVic2NoPC9BdXRob3I+PFllYXI+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LW51bT48L3JlY29yZD48L0NpdGU+PENpdGU+PEF1dGhvcj5IdWVic2NoPC9BdXRob3I+PFllYXI+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PEVuZE5vdGU+PENpdGU+PEF1dGhvcj5BbmRyb3V0c2VsbGlzLVRoZW90b2tpczwvQXV0aG9yPjxZ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</w:fldData>
          </w:fldChar>
        </w:r>
        <w:r w:rsidR="00CF1EDE">
          <w:instrText xml:space="preserve"> ADDIN EN.CITE.DATA </w:instrText>
        </w:r>
        <w:r w:rsidR="0033544C">
          <w:fldChar w:fldCharType="end"/>
        </w:r>
        <w:r w:rsidR="0033544C">
          <w:fldChar w:fldCharType="separate"/>
        </w:r>
        <w:r w:rsidR="008E1941">
          <w:rPr>
            <w:noProof/>
          </w:rPr>
          <w:t>[14, 78]</w:t>
        </w:r>
        <w:r w:rsidR="0033544C">
          <w:fldChar w:fldCharType="end"/>
        </w:r>
        <w:r w:rsidR="00CC2A7A">
          <w:t xml:space="preserve"> is a distributed query engine built on top of a peer-to-peer overlay network topology.</w:t>
        </w:r>
      </w:ins>
    </w:p>
    <w:p w:rsidR="00A71DC2" w:rsidRDefault="009B04BC" w:rsidP="00A71DC2">
      <w:pPr>
        <w:pStyle w:val="BodyText"/>
        <w:numPr>
          <w:ilvl w:val="0"/>
          <w:numId w:val="22"/>
        </w:numPr>
        <w:rPr>
          <w:ins w:id="344" w:author="." w:date="2009-05-30T03:16:00Z"/>
        </w:rPr>
      </w:pPr>
      <w:ins w:id="345" w:author="." w:date="2009-05-30T03:16:00Z">
        <w:r w:rsidRPr="004818FD">
          <w:rPr>
            <w:b/>
          </w:rPr>
          <w:t>Content Distribution</w:t>
        </w:r>
        <w:r w:rsidR="004818FD" w:rsidRPr="004818FD">
          <w:rPr>
            <w:b/>
          </w:rPr>
          <w:t>:</w:t>
        </w:r>
        <w:r w:rsidR="004818FD">
          <w:t xml:space="preserve"> This category includes most of the existing peer</w:t>
        </w:r>
        <w:r w:rsidR="00E16016">
          <w:t xml:space="preserve">                                                               </w:t>
        </w:r>
        <w:r w:rsidR="004818FD">
          <w:t>-to-peer systems</w:t>
        </w:r>
        <w:r w:rsidR="00A906E6">
          <w:t>.</w:t>
        </w:r>
        <w:r w:rsidR="004818FD">
          <w:t xml:space="preserve"> </w:t>
        </w:r>
        <w:r w:rsidR="00A906E6">
          <w:t>They</w:t>
        </w:r>
        <w:r w:rsidR="004818FD">
          <w:t xml:space="preserve"> are </w:t>
        </w:r>
        <w:r w:rsidR="00501639">
          <w:t>intended</w:t>
        </w:r>
        <w:r w:rsidR="004818FD">
          <w:t xml:space="preserve"> </w:t>
        </w:r>
        <w:r w:rsidR="00501639">
          <w:t xml:space="preserve">to </w:t>
        </w:r>
        <w:r w:rsidR="004818FD">
          <w:t>shar</w:t>
        </w:r>
        <w:r w:rsidR="00501639">
          <w:t>e</w:t>
        </w:r>
        <w:r w:rsidR="004818FD">
          <w:t xml:space="preserve"> of digital media and other data between users </w:t>
        </w:r>
        <w:r w:rsidR="0033544C">
          <w:fldChar w:fldCharType="begin"/>
        </w:r>
        <w:r w:rsidR="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345C6B">
          <w:rPr>
            <w:noProof/>
          </w:rPr>
          <w:t>[14]</w:t>
        </w:r>
        <w:r w:rsidR="0033544C">
          <w:fldChar w:fldCharType="end"/>
        </w:r>
        <w:r w:rsidR="004818FD">
          <w:t>.</w:t>
        </w:r>
        <w:r w:rsidR="00A861B3">
          <w:t xml:space="preserve"> Peer-to-peer systems designed for content distribution range from simple direct file-sharing applications to more complex systems. The sophisticated peer-to-peer content sharing systems provides services of publishing, organizing, indexing, searching, updating, and retrieving data with security and efficiency </w:t>
        </w:r>
        <w:r w:rsidR="0033544C">
          <w:fldChar w:fldCharType="begin"/>
        </w:r>
        <w:r w:rsidR="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5876AF" w:rsidDel="00CF1EDE">
          <w:instrText xml:space="preserve"> ADDIN EN.CITE &lt;EndNote&gt;&lt;Cite&gt;&lt;Author&gt;Androutsellis-Theotokis&lt;/Author&gt;&lt;Year&gt;2004&lt;/Year&gt;&lt;RecNum&gt;8&lt;/RecNum&gt;&lt;record&gt;&lt;rec-number&gt;8&lt;/rec-number&gt;&lt;foreign-keys&gt;&lt;key app="EN" db-id="eref9pfvov2rdiedsstvpxdme2tz0v2ew02z"&gt;8&lt;/key&gt;&lt;/foreign-keys&gt;&lt;ref-type name="Journal Article"&gt;17&lt;/ref-type&gt;&lt;contributors&gt;&lt;authors&gt;&lt;author&gt;&lt;style face="normal" font="Times New Roman" size="100%"&gt;Androutsellis-Theotokis, Stephanos&lt;/style&gt;&lt;/author&gt;&lt;author&gt;&lt;style face="normal" font="Times New Roman" size="100%"&gt;Spinellis, Diomidis&lt;/style&gt;&lt;/author&gt;&lt;/authors&gt;&lt;/contributors&gt;&lt;titles&gt;&lt;title&gt;&lt;style face="normal" font="Times New Roman" size="100%"&gt;A Survey of Peer-to-Peer Content Distribution Technologies&lt;/style&gt;&lt;/title&gt;&lt;secondary-title&gt;&lt;style face="normal" font="Times New Roman" size="100%"&gt;ACM Computing Surveys&lt;/style&gt;&lt;/secondary-title&gt;&lt;/titles&gt;&lt;periodical&gt;&lt;full-title&gt;ACM Computing Surveys&lt;/full-title&gt;&lt;/periodical&gt;&lt;pages&gt;&lt;style face="normal" font="Times New Roman" size="100%"&gt;335-371&lt;/style&gt;&lt;/pages&gt;&lt;volume&gt;&lt;style face="normal" font="Times New Roman" size="100%"&gt;36&lt;/style&gt;&lt;/volume&gt;&lt;number&gt;&lt;style face="normal" font="Times New Roman" size="100%"&gt;4&lt;/style&gt;&lt;/number&gt;&lt;dates&gt;&lt;year&gt;&lt;style face="normal" font="Times New Roman" size="100%"&gt;2004&lt;/style&gt;&lt;/year&gt;&lt;/dates&gt;&lt;isbn&gt;&lt;style face="normal" font="Times New Roman" size="100%"&gt;0360-0300&lt;/style&gt;&lt;/isbn&gt;&lt;label&gt;P2P&lt;/label&gt;&lt;urls&gt;&lt;/urls&gt;&lt;electronic-resource-num&gt;http://doi.acm.org/10.1145/1041680.1041681&lt;/electronic-resource-num&gt;&lt;/record&gt;&lt;/Cite&gt;&lt;/EndNote&gt;</w:instrText>
        </w:r>
        <w:r w:rsidR="0033544C">
          <w:fldChar w:fldCharType="separate"/>
        </w:r>
        <w:r w:rsidR="00345C6B">
          <w:rPr>
            <w:noProof/>
          </w:rPr>
          <w:t>[14]</w:t>
        </w:r>
        <w:r w:rsidR="0033544C">
          <w:fldChar w:fldCharType="end"/>
        </w:r>
        <w:r w:rsidR="00A861B3">
          <w:t xml:space="preserve">. There </w:t>
        </w:r>
        <w:r w:rsidR="008966C6">
          <w:t>are</w:t>
        </w:r>
        <w:r w:rsidR="009056A2">
          <w:t xml:space="preserve"> a</w:t>
        </w:r>
        <w:r w:rsidR="00A861B3">
          <w:t xml:space="preserve"> great </w:t>
        </w:r>
        <w:r w:rsidR="009056A2">
          <w:t>number of systems and infrastructures fall into this category. Examples of such systems include the Napster</w:t>
        </w:r>
        <w:r w:rsidR="00003B3B">
          <w:t xml:space="preserve"> </w:t>
        </w:r>
        <w:r w:rsidR="0033544C">
          <w:fldChar w:fldCharType="begin"/>
        </w:r>
        <w:r w:rsidR="00154379">
          <w:instrText xml:space="preserve"> ADDIN EN.CITE &lt;EndNote&gt;&lt;Cite&gt;&lt;Author&gt;Brian&lt;/Author&gt;&lt;Year&gt;Accessed on-line 2008&lt;/Year&gt;&lt;RecNum&gt;158&lt;/RecNum&gt;&lt;record&gt;&lt;rec-number&gt;158&lt;/rec-number&gt;&lt;foreign-keys&gt;&lt;key app='EN' db-id='eref9pfvov2rdiedsstvpxdme2tz0v2ew02z'&gt;158&lt;/key&gt;&lt;/foreign-keys&gt;&lt;ref-type name='Web Page'&gt;12&lt;/ref-type&gt;&lt;contributors&gt;&lt;/contributors&gt;&lt;titles&gt;&lt;title&gt;The Napster web site&lt;/title&gt;&lt;/titles&gt;&lt;dates&gt;&lt;year&gt;Accessed on-line 2008&lt;/year&gt;&lt;/dates&gt;&lt;urls&gt;&lt;related-urls&gt;&lt;url&gt;http://www.napster.com&lt;/url&gt;&lt;/related-urls&gt;&lt;/urls&gt;&lt;/record&gt;&lt;/Cite&gt;&lt;/EndNote&gt;</w:instrText>
        </w:r>
        <w:r w:rsidR="0033544C">
          <w:fldChar w:fldCharType="separate"/>
        </w:r>
        <w:r w:rsidR="008E1941">
          <w:t>[79]</w:t>
        </w:r>
        <w:r w:rsidR="0033544C">
          <w:fldChar w:fldCharType="end"/>
        </w:r>
        <w:r w:rsidR="009056A2">
          <w:t>, Publius</w:t>
        </w:r>
        <w:r w:rsidR="00003B3B">
          <w:t xml:space="preserve"> </w:t>
        </w:r>
        <w:r w:rsidR="0033544C">
          <w:fldChar w:fldCharType="begin"/>
        </w:r>
        <w:r w:rsidR="00CF1EDE">
          <w:instrText xml:space="preserve"> ADDIN EN.CITE &lt;EndNote&gt;&lt;Cite&gt;&lt;Author&gt;Waldman&lt;/Author&gt;&lt;Year&gt;2000&lt;/Year&gt;&lt;RecNum&gt;154&lt;/RecNum&gt;&lt;record&gt;&lt;rec-number&gt;154&lt;/rec-number&gt;&lt;foreign-keys&gt;&lt;key app="EN" db-id="eref9pfvov2rdiedsstvpxdme2tz0v2ew02z"&gt;154&lt;/key&gt;&lt;/foreign-keys&gt;&lt;ref-type name="Conference Paper"&gt;47&lt;/ref-type&gt;&lt;contributors&gt;&lt;authors&gt;&lt;author&gt;Marc Waldman&lt;/author&gt;&lt;author&gt;Aviel D. Rubin&lt;/author&gt;&lt;author&gt;Lorrie Faith Cranor&lt;/author&gt;&lt;/authors&gt;&lt;/contributors&gt;&lt;titles&gt;&lt;title&gt;Publius: A Robust, Tamper-Evident, Censorship-Resistant Web Publishing System&lt;/title&gt;&lt;secondary-title&gt;Proceedings of the 9th Conference on USENIX Security Symposium&lt;/secondary-title&gt;&lt;/titles&gt;&lt;pages&gt;5-5&lt;/pages&gt;&lt;volume&gt;Volume 9&lt;/volume&gt;&lt;dates&gt;&lt;year&gt;2000&lt;/year&gt;&lt;/dates&gt;&lt;pub-location&gt;Denver, Colorado&lt;/pub-location&gt;&lt;publisher&gt;USENIX Association&lt;/publisher&gt;&lt;urls&gt;&lt;/urls&gt;&lt;/record&gt;&lt;/Cite&gt;&lt;/EndNote&gt;</w:instrText>
        </w:r>
        <w:r w:rsidR="005876AF" w:rsidDel="00CF1EDE">
          <w:instrText xml:space="preserve"> ADDIN EN.CITE &lt;EndNote&gt;&lt;Cite&gt;&lt;Author&gt;Waldman&lt;/Author&gt;&lt;Year&gt;2000&lt;/Year&gt;&lt;RecNum&gt;154&lt;/RecNum&gt;&lt;record&gt;&lt;rec-number&gt;154&lt;/rec-number&gt;&lt;foreign-keys&gt;&lt;key app="EN" db-id="eref9pfvov2rdiedsstvpxdme2tz0v2ew02z"&gt;154&lt;/key&gt;&lt;/foreign-keys&gt;&lt;ref-type name="Conference Paper"&gt;47&lt;/ref-type&gt;&lt;contributors&gt;&lt;authors&gt;&lt;author&gt;Marc Waldman&lt;/author&gt;&lt;author&gt;Aviel D. Rubin&lt;/author&gt;&lt;author&gt;Lorrie Faith Cranor&lt;/author&gt;&lt;/authors&gt;&lt;/contributors&gt;&lt;titles&gt;&lt;title&gt;Publius: A Robust, Tamper-Evident, Censorship-Resistant Web Publishing System&lt;/title&gt;&lt;secondary-title&gt;Proceedings of the 9th Conference on USENIX Security Symposium&lt;/secondary-title&gt;&lt;/titles&gt;&lt;pages&gt;5-5&lt;/pages&gt;&lt;volume&gt;Volume 9&lt;/volume&gt;&lt;dates&gt;&lt;year&gt;2000&lt;/year&gt;&lt;/dates&gt;&lt;pub-location&gt;Denver, Colorado&lt;/pub-location&gt;&lt;publisher&gt;USENIX Association&lt;/publisher&gt;&lt;urls&gt;&lt;/urls&gt;&lt;/record&gt;&lt;/Cite&gt;&lt;/EndNote&gt;</w:instrText>
        </w:r>
        <w:r w:rsidR="0033544C">
          <w:fldChar w:fldCharType="separate"/>
        </w:r>
        <w:r w:rsidR="008E1941">
          <w:rPr>
            <w:noProof/>
          </w:rPr>
          <w:t>[80]</w:t>
        </w:r>
        <w:r w:rsidR="0033544C">
          <w:fldChar w:fldCharType="end"/>
        </w:r>
        <w:r w:rsidR="009056A2">
          <w:t>, Gnutella</w:t>
        </w:r>
        <w:r w:rsidR="00003B3B">
          <w:t xml:space="preserve"> (RIP) </w:t>
        </w:r>
        <w:r w:rsidR="0033544C">
          <w:fldChar w:fldCharType="begin"/>
        </w:r>
        <w:r w:rsidR="00CF1EDE">
          <w:instrText xml:space="preserve"> ADDIN EN.CITE &lt;EndNote&gt;&lt;Cite&gt;&lt;Author&gt;Ripeanu&lt;/Author&gt;&lt;Year&gt;2001&lt;/Year&gt;&lt;RecNum&gt;20&lt;/RecNum&gt;&lt;record&gt;&lt;rec-number&gt;20&lt;/rec-number&gt;&lt;foreign-keys&gt;&lt;key app="EN" db-id="eref9pfvov2rdiedsstvpxdme2tz0v2ew02z"&gt;20&lt;/key&gt;&lt;/foreign-keys&gt;&lt;ref-type name="Conference Proceedings"&gt;10&lt;/ref-type&gt;&lt;contributors&gt;&lt;authors&gt;&lt;author&gt;Ripeanu, M.&lt;/author&gt;&lt;/authors&gt;&lt;/contributors&gt;&lt;titles&gt;&lt;title&gt;Peer-to-Peer Architecture Case Study: Gnutella network&lt;/title&gt;&lt;secondary-title&gt; Proceedings of First International Conference on Peer-to-Peer Computing&lt;/secondary-title&gt;&lt;/titles&gt;&lt;pages&gt;99-100&lt;/pages&gt;&lt;keywords&gt;&lt;keyword&gt;4phd&lt;/keyword&gt;&lt;keyword&gt;file_sharing&lt;/keyword&gt;&lt;keyword&gt;overlay&lt;/keyword&gt;&lt;keyword&gt;p2p&lt;/keyword&gt;&lt;keyword&gt;replication&lt;/keyword&gt;&lt;keyword&gt;search&lt;/keyword&gt;&lt;keyword&gt;survey&lt;/keyword&gt;&lt;keyword&gt;unstructured&lt;/keyword&gt;&lt;/keywords&gt;&lt;dates&gt;&lt;year&gt;2001&lt;/year&gt;&lt;/dates&gt;&lt;accession-num&gt;citeulike:785523&lt;/accession-num&gt;&lt;label&gt;P2P&lt;/label&gt;&lt;urls&gt;&lt;related-urls&gt;&lt;url&gt;http://ieeexplore.ieee.org/xpls/abs_all.jsp?arnumber=990433 &lt;/url&gt;&lt;/related-urls&gt;&lt;/urls&gt;&lt;/record&gt;&lt;/Cite&gt;&lt;/EndNote&gt;</w:instrText>
        </w:r>
        <w:r w:rsidR="005876AF" w:rsidDel="00CF1EDE">
          <w:instrText xml:space="preserve"> ADDIN EN.CITE &lt;EndNote&gt;&lt;Cite&gt;&lt;Author&gt;Ripeanu&lt;/Author&gt;&lt;Year&gt;2001&lt;/Year&gt;&lt;RecNum&gt;20&lt;/RecNum&gt;&lt;record&gt;&lt;rec-number&gt;20&lt;/rec-number&gt;&lt;foreign-keys&gt;&lt;key app="EN" db-id="eref9pfvov2rdiedsstvpxdme2tz0v2ew02z"&gt;20&lt;/key&gt;&lt;/foreign-keys&gt;&lt;ref-type name="Conference Proceedings"&gt;10&lt;/ref-type&gt;&lt;contributors&gt;&lt;authors&gt;&lt;author&gt;Ripeanu, M.&lt;/author&gt;&lt;/authors&gt;&lt;/contributors&gt;&lt;titles&gt;&lt;title&gt;Peer-to-Peer Architecture Case Study: Gnutella network&lt;/title&gt;&lt;secondary-title&gt; Proceedings of First International Conference on Peer-to-Peer Computing&lt;/secondary-title&gt;&lt;/titles&gt;&lt;pages&gt;99-100&lt;/pages&gt;&lt;keywords&gt;&lt;keyword&gt;4phd&lt;/keyword&gt;&lt;keyword&gt;file_sharing&lt;/keyword&gt;&lt;keyword&gt;overlay&lt;/keyword&gt;&lt;keyword&gt;p2p&lt;/keyword&gt;&lt;keyword&gt;replication&lt;/keyword&gt;&lt;keyword&gt;search&lt;/keyword&gt;&lt;keyword&gt;survey&lt;/keyword&gt;&lt;keyword&gt;unstructured&lt;/keyword&gt;&lt;/keywords&gt;&lt;dates&gt;&lt;year&gt;2001&lt;/year&gt;&lt;/dates&gt;&lt;accession-num&gt;citeulike:785523&lt;/accession-num&gt;&lt;label&gt;P2P&lt;/label&gt;&lt;urls&gt;&lt;related-urls&gt;&lt;url&gt;http://ieeexplore.ieee.org/xpls/abs_all.jsp?arnumber=990433 &lt;/url&gt;&lt;/related-urls&gt;&lt;/urls&gt;&lt;/record&gt;&lt;/Cite&gt;&lt;/EndNote&gt;</w:instrText>
        </w:r>
        <w:r w:rsidR="0033544C">
          <w:fldChar w:fldCharType="separate"/>
        </w:r>
        <w:r w:rsidR="008E1941">
          <w:rPr>
            <w:noProof/>
          </w:rPr>
          <w:t>[81]</w:t>
        </w:r>
        <w:r w:rsidR="0033544C">
          <w:fldChar w:fldCharType="end"/>
        </w:r>
        <w:r w:rsidR="009056A2">
          <w:t>, Kazaa</w:t>
        </w:r>
        <w:r w:rsidR="00003B3B">
          <w:t xml:space="preserve"> </w:t>
        </w:r>
        <w:r w:rsidR="0033544C">
          <w:fldChar w:fldCharType="begin"/>
        </w:r>
        <w:r w:rsidR="00154379">
          <w:instrText xml:space="preserve"> ADDIN EN.CITE &lt;EndNote&gt;&lt;Cite&gt;&lt;Author&gt;Brian&lt;/Author&gt;&lt;Year&gt;Accessed on-line 2008&lt;/Year&gt;&lt;RecNum&gt;140&lt;/RecNum&gt;&lt;record&gt;&lt;rec-number&gt;140&lt;/rec-number&gt;&lt;foreign-keys&gt;&lt;key app='EN' db-id='eref9pfvov2rdiedsstvpxdme2tz0v2ew02z'&gt;140&lt;/key&gt;&lt;/foreign-keys&gt;&lt;ref-type name='Web Page'&gt;12&lt;/ref-type&gt;&lt;contributors&gt;&lt;/contributors&gt;&lt;titles&gt;&lt;title&gt;The Kazaa web site&lt;/title&gt;&lt;/titles&gt;&lt;dates&gt;&lt;year&gt;Accessed on-line 2008&lt;/year&gt;&lt;/dates&gt;&lt;urls&gt;&lt;related-urls&gt;&lt;url&gt;http://www.kazaa.com/&lt;/url&gt;&lt;/related-urls&gt;&lt;/urls&gt;&lt;/record&gt;&lt;/Cite&gt;&lt;/EndNote&gt;</w:instrText>
        </w:r>
        <w:r w:rsidR="0033544C">
          <w:fldChar w:fldCharType="separate"/>
        </w:r>
        <w:r w:rsidR="008E1941">
          <w:t>[68]</w:t>
        </w:r>
        <w:r w:rsidR="0033544C">
          <w:fldChar w:fldCharType="end"/>
        </w:r>
        <w:r w:rsidR="009056A2">
          <w:t>, Freenet</w:t>
        </w:r>
        <w:r w:rsidR="00003B3B">
          <w:t xml:space="preserve"> </w:t>
        </w:r>
        <w:r w:rsidR="0033544C">
          <w:fldChar w:fldCharType="begin"/>
        </w:r>
        <w:r w:rsidR="00CF1EDE">
          <w:instrText xml:space="preserve"> ADDIN EN.CITE &lt;EndNote&gt;&lt;Cite&gt;&lt;Author&gt;Clarke&lt;/Author&gt;&lt;Year&gt;2000&lt;/Year&gt;&lt;RecNum&gt;156&lt;/RecNum&gt;&lt;record&gt;&lt;rec-number&gt;156&lt;/rec-number&gt;&lt;foreign-keys&gt;&lt;key app="EN" db-id="eref9pfvov2rdiedsstvpxdme2tz0v2ew02z"&gt;156&lt;/key&gt;&lt;/foreign-keys&gt;&lt;ref-type name="Conference Proceedings"&gt;10&lt;/ref-type&gt;&lt;contributors&gt;&lt;authors&gt;&lt;author&gt;Clarke, I&lt;/author&gt;&lt;author&gt;Sandberg, O&lt;/author&gt;&lt;author&gt;Wiley, B&lt;/author&gt;&lt;author&gt;Hong, TW&lt;/author&gt;&lt;/authors&gt;&lt;/contributors&gt;&lt;titles&gt;&lt;title&gt;Freenet: A Distributed Anonymous Information Storage and Retrieval System in Designing Privacy Enhancing Technologies&lt;/title&gt;&lt;secondary-title&gt;Proceedings of ICSI Workshop on Design Issues in Anonymity and Unobservability&lt;/secondary-title&gt;&lt;/titles&gt;&lt;dates&gt;&lt;year&gt;2000&lt;/year&gt;&lt;pub-dates&gt;&lt;date&gt;June&lt;/date&gt;&lt;/pub-dates&gt;&lt;/dates&gt;&lt;urls&gt;&lt;/urls&gt;&lt;/record&gt;&lt;/Cite&gt;&lt;/EndNote&gt;</w:instrText>
        </w:r>
        <w:r w:rsidR="005876AF" w:rsidDel="00CF1EDE">
          <w:instrText xml:space="preserve"> ADDIN EN.CITE &lt;EndNote&gt;&lt;Cite&gt;&lt;Author&gt;Clarke&lt;/Author&gt;&lt;Year&gt;2000&lt;/Year&gt;&lt;RecNum&gt;156&lt;/RecNum&gt;&lt;record&gt;&lt;rec-number&gt;156&lt;/rec-number&gt;&lt;foreign-keys&gt;&lt;key app="EN" db-id="eref9pfvov2rdiedsstvpxdme2tz0v2ew02z"&gt;156&lt;/key&gt;&lt;/foreign-keys&gt;&lt;ref-type name="Conference Proceedings"&gt;10&lt;/ref-type&gt;&lt;contributors&gt;&lt;authors&gt;&lt;author&gt;Clarke, I&lt;/author&gt;&lt;author&gt;Sandberg, O&lt;/author&gt;&lt;author&gt;Wiley, B&lt;/author&gt;&lt;author&gt;Hong, TW&lt;/author&gt;&lt;/authors&gt;&lt;/contributors&gt;&lt;titles&gt;&lt;title&gt;Freenet: A Distributed Anonymous Information Storage and Retrieval System in Designing Privacy Enhancing Technologies&lt;/title&gt;&lt;secondary-title&gt;Proceedings of ICSI Workshop on Design Issues in Anonymity and Unobservability&lt;/secondary-title&gt;&lt;/titles&gt;&lt;dates&gt;&lt;year&gt;2000&lt;/year&gt;&lt;pub-dates&gt;&lt;date&gt;June&lt;/date&gt;&lt;/pub-dates&gt;&lt;/dates&gt;&lt;urls&gt;&lt;/urls&gt;&lt;/record&gt;&lt;/Cite&gt;&lt;/EndNote&gt;</w:instrText>
        </w:r>
        <w:r w:rsidR="0033544C">
          <w:fldChar w:fldCharType="separate"/>
        </w:r>
        <w:r w:rsidR="008E1941">
          <w:rPr>
            <w:noProof/>
          </w:rPr>
          <w:t>[82]</w:t>
        </w:r>
        <w:r w:rsidR="0033544C">
          <w:fldChar w:fldCharType="end"/>
        </w:r>
        <w:r w:rsidR="009056A2">
          <w:t>, MojoNation</w:t>
        </w:r>
        <w:r w:rsidR="008966C6">
          <w:t xml:space="preserve"> (RIP)</w:t>
        </w:r>
        <w:r w:rsidR="009056A2">
          <w:t>, Past</w:t>
        </w:r>
        <w:r w:rsidR="00F8055E">
          <w:t xml:space="preserve"> </w:t>
        </w:r>
        <w:r w:rsidR="0033544C">
          <w:fldChar w:fldCharType="begin"/>
        </w:r>
        <w:r w:rsidR="00CF1EDE">
          <w:instrText xml:space="preserve"> ADDIN EN.CITE &lt;EndNote&gt;&lt;Cite&gt;&lt;Author&gt;Druschel&lt;/Author&gt;&lt;Year&gt;2001&lt;/Year&gt;&lt;RecNum&gt;159&lt;/RecNum&gt;&lt;record&gt;&lt;rec-number&gt;159&lt;/rec-number&gt;&lt;foreign-keys&gt;&lt;key app="EN" db-id="eref9pfvov2rdiedsstvpxdme2tz0v2ew02z"&gt;159&lt;/key&gt;&lt;/foreign-keys&gt;&lt;ref-type name="Conference Proceedings"&gt;10&lt;/ref-type&gt;&lt;contributors&gt;&lt;authors&gt;&lt;author&gt;Druschel, P.&lt;/author&gt;&lt;author&gt;Rowstron, A.&lt;/author&gt;&lt;/authors&gt;&lt;/contributors&gt;&lt;titles&gt;&lt;title&gt;PAST: A Large-Scale, Persistent Peer-to-Peer Storage Utility&lt;/title&gt;&lt;secondary-title&gt;Hot Topics in Operating Systems, 2001. Proceedings of the Eighth Workshop on&lt;/secondary-title&gt;&lt;alt-title&gt;Hot Topics in Operating Systems, 2001. Proceedings of the Eighth Workshop on&lt;/alt-title&gt;&lt;/titles&gt;&lt;pages&gt;75-80&lt;/pages&gt;&lt;keywords&gt;&lt;keyword&gt;resource allocation&lt;/keyword&gt;&lt;keyword&gt;storage management&lt;/keyword&gt;&lt;keyword&gt;Internet-based global storage utility&lt;/keyword&gt;&lt;keyword&gt;PAST&lt;/keyword&gt;&lt;keyword&gt;Pastry location and routing scheme&lt;/keyword&gt;&lt;keyword&gt;client requests&lt;/keyword&gt;&lt;keyword&gt;high availability&lt;/keyword&gt;&lt;keyword&gt;load balancing&lt;/keyword&gt;&lt;keyword&gt;node additions&lt;/keyword&gt;&lt;keyword&gt;node failures&lt;/keyword&gt;&lt;keyword&gt;persistent peer-to-peer storage utility&lt;/keyword&gt;&lt;keyword&gt;scalability&lt;/keyword&gt;&lt;keyword&gt;storage access&lt;/keyword&gt;&lt;/keywords&gt;&lt;dates&gt;&lt;year&gt;2001&lt;/year&gt;&lt;/dates&gt;&lt;urls&gt;&lt;/urls&gt;&lt;/record&gt;&lt;/Cite&gt;&lt;/EndNote&gt;</w:instrText>
        </w:r>
        <w:r w:rsidR="005876AF" w:rsidDel="00CF1EDE">
          <w:instrText xml:space="preserve"> ADDIN EN.CITE &lt;EndNote&gt;&lt;Cite&gt;&lt;Author&gt;Druschel&lt;/Author&gt;&lt;Year&gt;2001&lt;/Year&gt;&lt;RecNum&gt;159&lt;/RecNum&gt;&lt;record&gt;&lt;rec-number&gt;159&lt;/rec-number&gt;&lt;foreign-keys&gt;&lt;key app="EN" db-id="eref9pfvov2rdiedsstvpxdme2tz0v2ew02z"&gt;159&lt;/key&gt;&lt;/foreign-keys&gt;&lt;ref-type name="Conference Proceedings"&gt;10&lt;/ref-type&gt;&lt;contributors&gt;&lt;authors&gt;&lt;author&gt;Druschel, P.&lt;/author&gt;&lt;author&gt;Rowstron, A.&lt;/author&gt;&lt;/authors&gt;&lt;/contributors&gt;&lt;titles&gt;&lt;title&gt;PAST: A Large-Scale, Persistent Peer-to-Peer Storage Utility&lt;/title&gt;&lt;secondary-title&gt;Hot Topics in Operating Systems, 2001. Proceedings of the Eighth Workshop on&lt;/secondary-title&gt;&lt;alt-title&gt;Hot Topics in Operating Systems, 2001. Proceedings of the Eighth Workshop on&lt;/alt-title&gt;&lt;/titles&gt;&lt;pages&gt;75-80&lt;/pages&gt;&lt;keywords&gt;&lt;keyword&gt;resource allocation&lt;/keyword&gt;&lt;keyword&gt;storage management&lt;/keyword&gt;&lt;keyword&gt;Internet-based global storage utility&lt;/keyword&gt;&lt;keyword&gt;PAST&lt;/keyword&gt;&lt;keyword&gt;Pastry location and routing scheme&lt;/keyword&gt;&lt;keyword&gt;client requests&lt;/keyword&gt;&lt;keyword&gt;high availability&lt;/keyword&gt;&lt;keyword&gt;load balancing&lt;/keyword&gt;&lt;keyword&gt;node additions&lt;/keyword&gt;&lt;keyword&gt;node failures&lt;/keyword&gt;&lt;keyword&gt;persistent peer-to-peer storage utility&lt;/keyword&gt;&lt;keyword&gt;scalability&lt;/keyword&gt;&lt;keyword&gt;storage access&lt;/keyword&gt;&lt;/keywords&gt;&lt;dates&gt;&lt;year&gt;2001&lt;/year&gt;&lt;/dates&gt;&lt;urls&gt;&lt;/urls&gt;&lt;/record&gt;&lt;/Cite&gt;&lt;/EndNote&gt;</w:instrText>
        </w:r>
        <w:r w:rsidR="0033544C">
          <w:fldChar w:fldCharType="separate"/>
        </w:r>
        <w:r w:rsidR="008E1941">
          <w:rPr>
            <w:noProof/>
          </w:rPr>
          <w:t>[83]</w:t>
        </w:r>
        <w:r w:rsidR="0033544C">
          <w:fldChar w:fldCharType="end"/>
        </w:r>
        <w:r w:rsidR="009056A2">
          <w:t>, Chord</w:t>
        </w:r>
        <w:r w:rsidR="00F8055E">
          <w:t xml:space="preserve"> </w:t>
        </w:r>
        <w:r w:rsidR="0033544C">
          <w:fldChar w:fldCharType="begin"/>
        </w:r>
        <w:r w:rsidR="00CF1EDE">
          <w:instrText xml:space="preserve"> ADDIN EN.CITE &lt;EndNote&gt;&lt;Cite&gt;&lt;Author&gt;Stoica&lt;/Author&gt;&lt;Year&gt;2003&lt;/Year&gt;&lt;RecNum&gt;160&lt;/RecNum&gt;&lt;record&gt;&lt;rec-number&gt;160&lt;/rec-number&gt;&lt;foreign-keys&gt;&lt;key app="EN" db-id="eref9pfvov2rdiedsstvpxdme2tz0v2ew02z"&gt;160&lt;/key&gt;&lt;/foreign-keys&gt;&lt;ref-type name="Journal Article"&gt;17&lt;/ref-type&gt;&lt;contributors&gt;&lt;authors&gt;&lt;author&gt;Stoica, I.&lt;/author&gt;&lt;author&gt;Morris, R.&lt;/author&gt;&lt;author&gt;Liben-Nowell, D.&lt;/author&gt;&lt;author&gt;Karger, D. R.&lt;/author&gt;&lt;author&gt;Kaashoek, M. F.&lt;/author&gt;&lt;author&gt;Dabek, F.&lt;/author&gt;&lt;author&gt;Balakrishnan, H.&lt;/author&gt;&lt;/authors&gt;&lt;/contributors&gt;&lt;titles&gt;&lt;title&gt;Chord: A Scalable Peer-to-Peer Lookup Protocol for Internet Applications&lt;/title&gt;&lt;secondary-title&gt;Networking, IEEE/ACM Transactions on&lt;/secondary-title&gt;&lt;/titles&gt;&lt;periodical&gt;&lt;full-title&gt;Networking, IEEE/ACM Transactions on&lt;/full-title&gt;&lt;/periodical&gt;&lt;pages&gt;17-32&lt;/pages&gt;&lt;volume&gt;11&lt;/volume&gt;&lt;number&gt;1&lt;/number&gt;&lt;keywords&gt;&lt;keyword&gt;Internet&lt;/keyword&gt;&lt;keyword&gt;file organisation&lt;/keyword&gt;&lt;keyword&gt;protocols&lt;/keyword&gt;&lt;keyword&gt;routing protocols&lt;/keyword&gt;&lt;keyword&gt;table lookup&lt;/keyword&gt;&lt;keyword&gt;Chord routing protocol&lt;/keyword&gt;&lt;keyword&gt;Internet applications&lt;/keyword&gt;&lt;keyword&gt;consistent hashing&lt;/keyword&gt;&lt;keyword&gt;data location&lt;/keyword&gt;&lt;keyword&gt;distributed protocol&lt;/keyword&gt;&lt;keyword&gt;lookup protocol&lt;/keyword&gt;&lt;keyword&gt;peer-to-peer applications&lt;/keyword&gt;&lt;/keywords&gt;&lt;dates&gt;&lt;year&gt;2003&lt;/year&gt;&lt;/dates&gt;&lt;isbn&gt;1063-6692&lt;/isbn&gt;&lt;urls&gt;&lt;/urls&gt;&lt;/record&gt;&lt;/Cite&gt;&lt;/EndNote&gt;</w:instrText>
        </w:r>
        <w:r w:rsidR="005876AF" w:rsidDel="00CF1EDE">
          <w:instrText xml:space="preserve"> ADDIN EN.CITE &lt;EndNote&gt;&lt;Cite&gt;&lt;Author&gt;Stoica&lt;/Author&gt;&lt;Year&gt;2003&lt;/Year&gt;&lt;RecNum&gt;160&lt;/RecNum&gt;&lt;record&gt;&lt;rec-number&gt;160&lt;/rec-number&gt;&lt;foreign-keys&gt;&lt;key app="EN" db-id="eref9pfvov2rdiedsstvpxdme2tz0v2ew02z"&gt;160&lt;/key&gt;&lt;/foreign-keys&gt;&lt;ref-type name="Journal Article"&gt;17&lt;/ref-type&gt;&lt;contributors&gt;&lt;authors&gt;&lt;author&gt;Stoica, I.&lt;/author&gt;&lt;author&gt;Morris, R.&lt;/author&gt;&lt;author&gt;Liben-Nowell, D.&lt;/author&gt;&lt;author&gt;Karger, D. R.&lt;/author&gt;&lt;author&gt;Kaashoek, M. F.&lt;/author&gt;&lt;author&gt;Dabek, F.&lt;/author&gt;&lt;author&gt;Balakrishnan, H.&lt;/author&gt;&lt;/authors&gt;&lt;/contributors&gt;&lt;titles&gt;&lt;title&gt;Chord: A Scalable Peer-to-Peer Lookup Protocol for Internet Applications&lt;/title&gt;&lt;secondary-title&gt;Networking, IEEE/ACM Transactions on&lt;/secondary-title&gt;&lt;/titles&gt;&lt;periodical&gt;&lt;full-title&gt;Networking, IEEE/ACM Transactions on&lt;/full-title&gt;&lt;/periodical&gt;&lt;pages&gt;17-32&lt;/pages&gt;&lt;volume&gt;11&lt;/volume&gt;&lt;number&gt;1&lt;/number&gt;&lt;keywords&gt;&lt;keyword&gt;Internet&lt;/keyword&gt;&lt;keyword&gt;file organisation&lt;/keyword&gt;&lt;keyword&gt;protocols&lt;/keyword&gt;&lt;keyword&gt;routing protocols&lt;/keyword&gt;&lt;keyword&gt;table lookup&lt;/keyword&gt;&lt;keyword&gt;Chord routing protocol&lt;/keyword&gt;&lt;keyword&gt;Internet applications&lt;/keyword&gt;&lt;keyword&gt;consistent hashing&lt;/keyword&gt;&lt;keyword&gt;data location&lt;/keyword&gt;&lt;keyword&gt;distributed protocol&lt;/keyword&gt;&lt;keyword&gt;lookup protocol&lt;/keyword&gt;&lt;keyword&gt;peer-to-peer applications&lt;/keyword&gt;&lt;/keywords&gt;&lt;dates&gt;&lt;year&gt;2003&lt;/year&gt;&lt;/dates&gt;&lt;isbn&gt;1063-6692&lt;/isbn&gt;&lt;urls&gt;&lt;/urls&gt;&lt;/record&gt;&lt;/Cite&gt;&lt;/EndNote&gt;</w:instrText>
        </w:r>
        <w:r w:rsidR="0033544C">
          <w:fldChar w:fldCharType="separate"/>
        </w:r>
        <w:r w:rsidR="008E1941">
          <w:rPr>
            <w:noProof/>
          </w:rPr>
          <w:t>[84]</w:t>
        </w:r>
        <w:r w:rsidR="0033544C">
          <w:fldChar w:fldCharType="end"/>
        </w:r>
        <w:r w:rsidR="009056A2">
          <w:t>,</w:t>
        </w:r>
        <w:r w:rsidR="00F8055E">
          <w:t xml:space="preserve"> </w:t>
        </w:r>
        <w:r w:rsidR="009056A2">
          <w:t>FreeHaven</w:t>
        </w:r>
        <w:r w:rsidR="00F8055E">
          <w:t xml:space="preserve"> </w:t>
        </w:r>
        <w:r w:rsidR="0033544C">
          <w:fldChar w:fldCharType="begin"/>
        </w:r>
        <w:r w:rsidR="00CF1EDE">
          <w:instrText xml:space="preserve"> ADDIN EN.CITE &lt;EndNote&gt;&lt;Cite&gt;&lt;Author&gt;Dingledine&lt;/Author&gt;&lt;Year&gt;2000&lt;/Year&gt;&lt;RecNum&gt;162&lt;/RecNum&gt;&lt;record&gt;&lt;rec-number&gt;162&lt;/rec-number&gt;&lt;foreign-keys&gt;&lt;key app="EN" db-id="eref9pfvov2rdiedsstvpxdme2tz0v2ew02z"&gt;162&lt;/key&gt;&lt;/foreign-keys&gt;&lt;ref-type name="Conference Proceedings"&gt;10&lt;/ref-type&gt;&lt;contributors&gt;&lt;authors&gt;&lt;author&gt;Dingledine, R&lt;/author&gt;&lt;author&gt;Freedman, MJ&lt;/author&gt;&lt;author&gt;Molnar, D&lt;/author&gt;&lt;/authors&gt;&lt;/contributors&gt;&lt;titles&gt;&lt;title&gt;The Free Haven Project: Distributed Anonymous Storage Service&lt;/title&gt;&lt;secondary-title&gt;Proceedings of the Workshop on Design Issues in Anonymity and Unobservability&lt;/secondary-title&gt;&lt;/titles&gt;&lt;dates&gt;&lt;year&gt;2000&lt;/year&gt;&lt;pub-dates&gt;&lt;date&gt;July&lt;/date&gt;&lt;/pub-dates&gt;&lt;/dates&gt;&lt;urls&gt;&lt;/urls&gt;&lt;/record&gt;&lt;/Cite&gt;&lt;/EndNote&gt;</w:instrText>
        </w:r>
        <w:r w:rsidR="005876AF" w:rsidDel="00CF1EDE">
          <w:instrText xml:space="preserve"> ADDIN EN.CITE &lt;EndNote&gt;&lt;Cite&gt;&lt;Author&gt;Dingledine&lt;/Author&gt;&lt;Year&gt;2000&lt;/Year&gt;&lt;RecNum&gt;162&lt;/RecNum&gt;&lt;record&gt;&lt;rec-number&gt;162&lt;/rec-number&gt;&lt;foreign-keys&gt;&lt;key app="EN" db-id="eref9pfvov2rdiedsstvpxdme2tz0v2ew02z"&gt;162&lt;/key&gt;&lt;/foreign-keys&gt;&lt;ref-type name="Conference Proceedings"&gt;10&lt;/ref-type&gt;&lt;contributors&gt;&lt;authors&gt;&lt;author&gt;Dingledine, R&lt;/author&gt;&lt;author&gt;Freedman, MJ&lt;/author&gt;&lt;author&gt;Molnar, D&lt;/author&gt;&lt;/authors&gt;&lt;/contributors&gt;&lt;titles&gt;&lt;title&gt;The Free Haven Project: Distributed Anonymous Storage Service&lt;/title&gt;&lt;secondary-title&gt;Proceedings of the Workshop on Design Issues in Anonymity and Unobservability&lt;/secondary-title&gt;&lt;/titles&gt;&lt;dates&gt;&lt;year&gt;2000&lt;/year&gt;&lt;pub-dates&gt;&lt;date&gt;July&lt;/date&gt;&lt;/pub-dates&gt;&lt;/dates&gt;&lt;urls&gt;&lt;/urls&gt;&lt;/record&gt;&lt;/Cite&gt;&lt;/EndNote&gt;</w:instrText>
        </w:r>
        <w:r w:rsidR="0033544C">
          <w:fldChar w:fldCharType="separate"/>
        </w:r>
        <w:r w:rsidR="008E1941">
          <w:rPr>
            <w:noProof/>
          </w:rPr>
          <w:t>[85]</w:t>
        </w:r>
        <w:r w:rsidR="0033544C">
          <w:fldChar w:fldCharType="end"/>
        </w:r>
        <w:r w:rsidR="009056A2">
          <w:t xml:space="preserve">,  </w:t>
        </w:r>
        <w:r w:rsidR="00A22666">
          <w:t>BitTorrent</w:t>
        </w:r>
        <w:r w:rsidR="0033544C">
          <w:fldChar w:fldCharType="begin"/>
        </w:r>
        <w:r w:rsidR="00CF1EDE">
          <w:instrText xml:space="preserve"> ADDIN EN.CITE &lt;EndNote&gt;&lt;Cite&gt;&lt;Author&gt;Cohen&lt;/Author&gt;&lt;Year&gt;2007&lt;/Year&gt;&lt;RecNum&gt;59&lt;/RecNum&gt;&lt;record&gt;&lt;rec-number&gt;59&lt;/rec-number&gt;&lt;foreign-keys&gt;&lt;key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&lt;/number&gt;&lt;dates&gt;&lt;year&gt;2007&lt;/year&gt;&lt;/dates&gt;&lt;label&gt;Bittorrent&lt;/label&gt;&lt;urls&gt;&lt;related-urls&gt;&lt;url&gt;http://www.bittorrent.org/index.html&lt;/url&gt;&lt;/related-urls&gt;&lt;/urls&gt;&lt;/record&gt;&lt;/Cite&gt;&lt;/EndNote&gt;</w:instrText>
        </w:r>
        <w:r w:rsidR="005876AF" w:rsidDel="00CF1EDE">
          <w:instrText xml:space="preserve"> ADDIN EN.CITE &lt;EndNote&gt;&lt;Cite&gt;&lt;Author&gt;Cohen&lt;/Author&gt;&lt;Year&gt;2007&lt;/Year&gt;&lt;RecNum&gt;59&lt;/RecNum&gt;&lt;record&gt;&lt;rec-number&gt;59&lt;/rec-number&gt;&lt;foreign-keys&gt;&lt;key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&lt;/number&gt;&lt;dates&gt;&lt;year&gt;2007&lt;/year&gt;&lt;/dates&gt;&lt;label&gt;Bittorrent&lt;/label&gt;&lt;urls&gt;&lt;related-urls&gt;&lt;url&gt;http://www.bittorrent.org/index.html&lt;/url&gt;&lt;/related-urls&gt;&lt;/urls&gt;&lt;/record&gt;&lt;/Cite&gt;&lt;/EndNote&gt;</w:instrText>
        </w:r>
        <w:r w:rsidR="0033544C">
          <w:fldChar w:fldCharType="separate"/>
        </w:r>
        <w:r w:rsidR="008E1941">
          <w:rPr>
            <w:noProof/>
          </w:rPr>
          <w:t>[86]</w:t>
        </w:r>
        <w:r w:rsidR="0033544C">
          <w:fldChar w:fldCharType="end"/>
        </w:r>
        <w:r w:rsidR="009B3449">
          <w:t xml:space="preserve"> and JXTA</w:t>
        </w:r>
        <w:r w:rsidR="0033544C">
          <w:fldChar w:fldCharType="begin"/>
        </w:r>
        <w:r w:rsidR="00154379">
          <w:instrText xml:space="preserve"> ADDIN EN.CITE &lt;EndNote&gt;&lt;Cite&gt;&lt;Author&gt;Brian&lt;/Author&gt;&lt;Year&gt;Accessed on-line 2008&lt;/Year&gt;&lt;RecNum&gt;163&lt;/RecNum&gt;&lt;record&gt;&lt;rec-number&gt;163&lt;/rec-number&gt;&lt;foreign-keys&gt;&lt;key app='EN' db-id='eref9pfvov2rdiedsstvpxdme2tz0v2ew02z'&gt;163&lt;/key&gt;&lt;/foreign-keys&gt;&lt;ref-type name='Web Page'&gt;12&lt;/ref-type&gt;&lt;contributors&gt;&lt;/contributors&gt;&lt;titles&gt;&lt;title&gt;The JXTA project web site&lt;/title&gt;&lt;/titles&gt;&lt;dates&gt;&lt;year&gt;Accessed on-line 2008&lt;/year&gt;&lt;/dates&gt;&lt;urls&gt;&lt;related-urls&gt;&lt;url&gt;https://jxta.dev.java.net/&lt;/url&gt;&lt;/related-urls&gt;&lt;/urls&gt;&lt;/record&gt;&lt;/Cite&gt;&lt;/EndNote&gt;</w:instrText>
        </w:r>
        <w:r w:rsidR="0033544C">
          <w:fldChar w:fldCharType="separate"/>
        </w:r>
        <w:r w:rsidR="008E1941">
          <w:t>[87]</w:t>
        </w:r>
        <w:r w:rsidR="0033544C">
          <w:fldChar w:fldCharType="end"/>
        </w:r>
        <w:r w:rsidR="00A71DC2">
          <w:t>.</w:t>
        </w:r>
      </w:ins>
    </w:p>
    <w:p w:rsidR="00C63AEA" w:rsidRDefault="00A22666" w:rsidP="00286226">
      <w:pPr>
        <w:pStyle w:val="Heading3"/>
        <w:rPr>
          <w:ins w:id="346" w:author="." w:date="2009-05-30T03:16:00Z"/>
        </w:rPr>
      </w:pPr>
      <w:bookmarkStart w:id="347" w:name="_Ref218610606"/>
      <w:bookmarkStart w:id="348" w:name="_Toc228272589"/>
      <w:ins w:id="349" w:author="." w:date="2009-05-30T03:16:00Z">
        <w:r>
          <w:t>BitTorrent</w:t>
        </w:r>
        <w:bookmarkEnd w:id="347"/>
        <w:bookmarkEnd w:id="348"/>
      </w:ins>
    </w:p>
    <w:p w:rsidR="006472D3" w:rsidRDefault="00C63AEA" w:rsidP="00A71DC2">
      <w:pPr>
        <w:pStyle w:val="BodyText"/>
        <w:rPr>
          <w:ins w:id="350" w:author="." w:date="2009-05-30T03:16:00Z"/>
        </w:rPr>
      </w:pPr>
      <w:ins w:id="351" w:author="." w:date="2009-05-30T03:16:00Z">
        <w:r>
          <w:t xml:space="preserve">All of these peer-to-peer systems </w:t>
        </w:r>
        <w:r w:rsidR="00136B06">
          <w:t>are widely</w:t>
        </w:r>
        <w:r>
          <w:t xml:space="preserve"> used applications, but the last </w:t>
        </w:r>
        <w:r w:rsidR="00154379">
          <w:t>technique</w:t>
        </w:r>
        <w:r>
          <w:t xml:space="preserve">, </w:t>
        </w:r>
        <w:r w:rsidR="00A22666">
          <w:t>BitTorrent</w:t>
        </w:r>
        <w:r>
          <w:t xml:space="preserve">, deserves more attention because it has been gaining in popularity and gathering momentum since its first appearance. </w:t>
        </w:r>
        <w:r w:rsidR="006472D3">
          <w:t xml:space="preserve"> Before explaining </w:t>
        </w:r>
        <w:r w:rsidR="00D567B3">
          <w:t xml:space="preserve">the rationales behind its success, we present a brief overview of what </w:t>
        </w:r>
        <w:r w:rsidR="00A22666">
          <w:t>BitTorrent</w:t>
        </w:r>
        <w:r w:rsidR="00D567B3">
          <w:t xml:space="preserve"> is.</w:t>
        </w:r>
      </w:ins>
    </w:p>
    <w:p w:rsidR="00880F32" w:rsidRDefault="00A22666" w:rsidP="00A71DC2">
      <w:pPr>
        <w:pStyle w:val="BodyText"/>
        <w:rPr>
          <w:ins w:id="352" w:author="." w:date="2009-05-30T03:16:00Z"/>
        </w:rPr>
      </w:pPr>
      <w:ins w:id="353" w:author="." w:date="2009-05-30T03:16:00Z">
        <w:r>
          <w:lastRenderedPageBreak/>
          <w:t>BitTorrent</w:t>
        </w:r>
        <w:r w:rsidR="00D567B3">
          <w:t xml:space="preserve"> is a peer-to-peer file sharing protocol</w:t>
        </w:r>
        <w:r w:rsidR="00C0307B">
          <w:t xml:space="preserve"> like</w:t>
        </w:r>
        <w:r w:rsidR="00101EBA">
          <w:t xml:space="preserve"> FTP in </w:t>
        </w:r>
        <w:r w:rsidR="00C0307B">
          <w:t>client/server paradigm</w:t>
        </w:r>
        <w:r w:rsidR="00101EBA">
          <w:t xml:space="preserve">. </w:t>
        </w:r>
        <w:r w:rsidR="00880F32">
          <w:t>According to</w:t>
        </w:r>
        <w:r w:rsidR="00154379">
          <w:t xml:space="preserve"> </w:t>
        </w:r>
        <w:r w:rsidR="0033544C">
          <w:fldChar w:fldCharType="begin"/>
        </w:r>
        <w:r w:rsidR="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5876AF" w:rsidDel="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33544C">
          <w:fldChar w:fldCharType="separate"/>
        </w:r>
        <w:r w:rsidR="008E1941">
          <w:rPr>
            <w:noProof/>
          </w:rPr>
          <w:t>[88]</w:t>
        </w:r>
        <w:r w:rsidR="0033544C">
          <w:fldChar w:fldCharType="end"/>
        </w:r>
        <w:r w:rsidR="00154379">
          <w:t>,</w:t>
        </w:r>
        <w:r w:rsidR="00880F32">
          <w:t xml:space="preserve"> “The key philosophy of </w:t>
        </w:r>
        <w:r>
          <w:t>BitTorrent</w:t>
        </w:r>
        <w:r w:rsidR="00880F32">
          <w:t xml:space="preserve"> is that users should upload (transmit outbound) at the same time they are downloading (receiving inbound.) In this manner, network bandwidth is utilized as efficiently as possible. </w:t>
        </w:r>
        <w:r>
          <w:t>BitTorrent</w:t>
        </w:r>
        <w:r w:rsidR="00880F32">
          <w:t xml:space="preserve"> is designed to work better as the number of people interested in a certain file increases, in contrast to other file transfer protocols”.</w:t>
        </w:r>
      </w:ins>
    </w:p>
    <w:p w:rsidR="00880F32" w:rsidRDefault="00D567B3" w:rsidP="00A71DC2">
      <w:pPr>
        <w:pStyle w:val="BodyText"/>
        <w:rPr>
          <w:ins w:id="354" w:author="." w:date="2009-05-30T03:16:00Z"/>
        </w:rPr>
      </w:pPr>
      <w:ins w:id="355" w:author="." w:date="2009-05-30T03:16:00Z">
        <w:r>
          <w:t xml:space="preserve">Despite its peer-to-peer nature, there is still a central server (called a </w:t>
        </w:r>
        <w:r w:rsidRPr="00101EBA">
          <w:rPr>
            <w:i/>
          </w:rPr>
          <w:t>tracker</w:t>
        </w:r>
        <w:r>
          <w:t xml:space="preserve">) which is only responsible for coordination of peers connections without </w:t>
        </w:r>
        <w:r w:rsidR="00270247">
          <w:t>storing</w:t>
        </w:r>
        <w:r>
          <w:t xml:space="preserve"> any </w:t>
        </w:r>
        <w:r w:rsidR="00270247">
          <w:t>information</w:t>
        </w:r>
        <w:r>
          <w:t xml:space="preserve"> of the content of the files </w:t>
        </w:r>
        <w:r w:rsidR="00270247">
          <w:t xml:space="preserve">to </w:t>
        </w:r>
        <w:r>
          <w:t>be distributed. This feature enable</w:t>
        </w:r>
        <w:r w:rsidR="00C1783F">
          <w:t>s</w:t>
        </w:r>
        <w:r>
          <w:t xml:space="preserve"> tracker to support a large number of users with relatively limited tracker bandwidth </w:t>
        </w:r>
        <w:r w:rsidR="0033544C">
          <w:fldChar w:fldCharType="begin"/>
        </w:r>
        <w:r w:rsidR="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5876AF" w:rsidDel="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33544C">
          <w:fldChar w:fldCharType="separate"/>
        </w:r>
        <w:r w:rsidR="008E1941">
          <w:rPr>
            <w:noProof/>
          </w:rPr>
          <w:t>[88]</w:t>
        </w:r>
        <w:r w:rsidR="0033544C">
          <w:fldChar w:fldCharType="end"/>
        </w:r>
        <w:r>
          <w:t xml:space="preserve">. </w:t>
        </w:r>
      </w:ins>
    </w:p>
    <w:p w:rsidR="00D567B3" w:rsidRDefault="00101EBA" w:rsidP="00A71DC2">
      <w:pPr>
        <w:pStyle w:val="BodyText"/>
        <w:rPr>
          <w:ins w:id="356" w:author="." w:date="2009-05-30T03:16:00Z"/>
        </w:rPr>
      </w:pPr>
      <w:ins w:id="357" w:author="." w:date="2009-05-30T03:16:00Z">
        <w:r>
          <w:t xml:space="preserve">The </w:t>
        </w:r>
        <w:r w:rsidR="00E00371">
          <w:t>peer that has a complete copy of certain content</w:t>
        </w:r>
        <w:r w:rsidR="00694A9B">
          <w:t xml:space="preserve"> and serves it</w:t>
        </w:r>
        <w:r>
          <w:t xml:space="preserve"> is called </w:t>
        </w:r>
        <w:r w:rsidRPr="00101EBA">
          <w:rPr>
            <w:i/>
          </w:rPr>
          <w:t>seed</w:t>
        </w:r>
        <w:r>
          <w:t xml:space="preserve">. </w:t>
        </w:r>
        <w:r w:rsidR="00E00371">
          <w:t xml:space="preserve">When </w:t>
        </w:r>
        <w:r w:rsidR="00C1783F">
          <w:t>a</w:t>
        </w:r>
        <w:r w:rsidR="00E00371">
          <w:t xml:space="preserve"> seed wants to share its </w:t>
        </w:r>
        <w:r w:rsidR="00E87EB2">
          <w:t>file</w:t>
        </w:r>
        <w:r w:rsidR="00E00371">
          <w:t xml:space="preserve">, </w:t>
        </w:r>
        <w:r>
          <w:t xml:space="preserve">first process </w:t>
        </w:r>
        <w:r w:rsidR="00C1783F">
          <w:t xml:space="preserve">executed by </w:t>
        </w:r>
        <w:r>
          <w:t xml:space="preserve">the seed is to create a small </w:t>
        </w:r>
        <w:r w:rsidR="00694A9B">
          <w:t xml:space="preserve">static </w:t>
        </w:r>
        <w:r>
          <w:t xml:space="preserve">metadata file (it ends in </w:t>
        </w:r>
        <w:r w:rsidRPr="00101EBA">
          <w:rPr>
            <w:i/>
          </w:rPr>
          <w:t>.torrent</w:t>
        </w:r>
        <w:r>
          <w:t xml:space="preserve"> and called </w:t>
        </w:r>
        <w:r w:rsidRPr="00101EBA">
          <w:rPr>
            <w:i/>
          </w:rPr>
          <w:t>torrent</w:t>
        </w:r>
        <w:r>
          <w:t xml:space="preserve"> file</w:t>
        </w:r>
        <w:r w:rsidR="00E87EB2">
          <w:t>) which</w:t>
        </w:r>
        <w:r w:rsidR="00E00371">
          <w:t xml:space="preserve"> contains information about the </w:t>
        </w:r>
        <w:r w:rsidR="00E87EB2">
          <w:t>file</w:t>
        </w:r>
        <w:r w:rsidR="00E00371">
          <w:t xml:space="preserve"> to be shared</w:t>
        </w:r>
        <w:r w:rsidR="00694A9B">
          <w:t xml:space="preserve"> and the location of the tracker</w:t>
        </w:r>
        <w:r w:rsidR="00E00371">
          <w:t xml:space="preserve">. Then the </w:t>
        </w:r>
        <w:r w:rsidR="0075199B">
          <w:t>seed</w:t>
        </w:r>
        <w:r>
          <w:t xml:space="preserve"> upload</w:t>
        </w:r>
        <w:r w:rsidR="00E00371">
          <w:t>s</w:t>
        </w:r>
        <w:r>
          <w:t xml:space="preserve"> this </w:t>
        </w:r>
        <w:r w:rsidR="00E00371">
          <w:t xml:space="preserve">metadata file to tracker. This torrent file is vital for </w:t>
        </w:r>
        <w:r w:rsidR="00A22666">
          <w:t>BitTorrent</w:t>
        </w:r>
        <w:r w:rsidR="00E00371">
          <w:t xml:space="preserve"> as all peers need to acquire it to start the download process. A </w:t>
        </w:r>
        <w:r w:rsidR="00E00371" w:rsidRPr="00E00371">
          <w:rPr>
            <w:i/>
          </w:rPr>
          <w:t>peer</w:t>
        </w:r>
        <w:r w:rsidR="00E00371">
          <w:t xml:space="preserve"> is the opposite of the seed</w:t>
        </w:r>
        <w:r w:rsidR="00694A9B">
          <w:t>. In other word</w:t>
        </w:r>
        <w:r w:rsidR="00E00371">
          <w:t>, it does not have the complete file</w:t>
        </w:r>
        <w:r w:rsidR="00C1783F">
          <w:t xml:space="preserve"> and </w:t>
        </w:r>
        <w:r w:rsidR="00E00371">
          <w:t xml:space="preserve">demands pieces </w:t>
        </w:r>
        <w:r w:rsidR="00E87EB2">
          <w:t xml:space="preserve">of the file </w:t>
        </w:r>
        <w:r w:rsidR="00E00371">
          <w:t>from</w:t>
        </w:r>
        <w:r w:rsidR="00C1783F">
          <w:t xml:space="preserve"> </w:t>
        </w:r>
        <w:r w:rsidR="00E00371">
          <w:t>seed</w:t>
        </w:r>
        <w:r w:rsidR="00C1783F">
          <w:t>s</w:t>
        </w:r>
        <w:r w:rsidR="00E00371">
          <w:t xml:space="preserve"> and other peers</w:t>
        </w:r>
        <w:r w:rsidR="00154379">
          <w:t xml:space="preserve"> </w:t>
        </w:r>
        <w:r w:rsidR="0033544C">
          <w:fldChar w:fldCharType="begin"/>
        </w:r>
        <w:r w:rsidR="00CF1EDE">
          <w:instrText xml:space="preserve"> ADDIN EN.CITE &lt;EndNote&gt;&lt;Cite&gt;&lt;Author&gt;Cohen&lt;/Author&gt;&lt;Year&gt;2007&lt;/Year&gt;&lt;RecNum&gt;59&lt;/RecNum&gt;&lt;record&gt;&lt;rec-number&gt;59&lt;/rec-number&gt;&lt;foreign-keys&gt;&lt;key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5876AF" w:rsidDel="00CF1EDE">
          <w:instrText xml:space="preserve"> ADDIN EN.CITE &lt;EndNote&gt;&lt;Cite&gt;&lt;Author&gt;Cohen&lt;/Author&gt;&lt;Year&gt;2007&lt;/Year&gt;&lt;RecNum&gt;59&lt;/RecNum&gt;&lt;record&gt;&lt;rec-number&gt;59&lt;/rec-number&gt;&lt;foreign-keys&gt;&lt;key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33544C">
          <w:fldChar w:fldCharType="separate"/>
        </w:r>
        <w:r w:rsidR="008E1941">
          <w:rPr>
            <w:noProof/>
          </w:rPr>
          <w:t>[86, 88]</w:t>
        </w:r>
        <w:r w:rsidR="0033544C">
          <w:fldChar w:fldCharType="end"/>
        </w:r>
        <w:r w:rsidR="00E00371">
          <w:t>.</w:t>
        </w:r>
        <w:r w:rsidR="00E87EB2">
          <w:t xml:space="preserve"> A file is split into fixed-size </w:t>
        </w:r>
        <w:r w:rsidR="00E87EB2" w:rsidRPr="00EE0AA9">
          <w:rPr>
            <w:i/>
          </w:rPr>
          <w:t>pieces</w:t>
        </w:r>
        <w:r w:rsidR="00E87EB2">
          <w:t xml:space="preserve"> that are all the same size except for the last one. The </w:t>
        </w:r>
        <w:r w:rsidR="00EE0AA9">
          <w:t xml:space="preserve">length </w:t>
        </w:r>
        <w:r w:rsidR="003305A6">
          <w:t>of pieces</w:t>
        </w:r>
        <w:r w:rsidR="00EE0AA9">
          <w:t xml:space="preserve"> and its corresponding SHA1 hash are described in the torrent file. However, a peer requests a</w:t>
        </w:r>
        <w:r w:rsidR="00EE0AA9" w:rsidRPr="00EE0AA9">
          <w:rPr>
            <w:i/>
          </w:rPr>
          <w:t xml:space="preserve"> block</w:t>
        </w:r>
        <w:r w:rsidR="00EE0AA9">
          <w:t xml:space="preserve"> (a portion of data and two or more blocks made up a whole piece) from a peer.</w:t>
        </w:r>
        <w:r w:rsidR="00E87EB2">
          <w:t xml:space="preserve"> </w:t>
        </w:r>
      </w:ins>
    </w:p>
    <w:p w:rsidR="00880F32" w:rsidRDefault="00A163BF" w:rsidP="00A71DC2">
      <w:pPr>
        <w:pStyle w:val="BodyText"/>
        <w:rPr>
          <w:ins w:id="358" w:author="." w:date="2009-05-30T03:16:00Z"/>
        </w:rPr>
      </w:pPr>
      <w:ins w:id="359" w:author="." w:date="2009-05-30T03:16:00Z">
        <w:r>
          <w:t xml:space="preserve">The main reason behind wide acceptance </w:t>
        </w:r>
        <w:r w:rsidR="00C44E86">
          <w:t xml:space="preserve">of </w:t>
        </w:r>
        <w:r w:rsidR="00A22666">
          <w:t>BitTorrent</w:t>
        </w:r>
        <w:r w:rsidR="00C44E86">
          <w:t xml:space="preserve"> </w:t>
        </w:r>
        <w:r>
          <w:t xml:space="preserve">is that it defines a peer-to-peer content distribution protocol </w:t>
        </w:r>
        <w:r w:rsidR="002B053E">
          <w:t xml:space="preserve">with very high data transfer speeds </w:t>
        </w:r>
        <w:r>
          <w:t xml:space="preserve">rather than </w:t>
        </w:r>
        <w:r>
          <w:lastRenderedPageBreak/>
          <w:t xml:space="preserve">offering another peer-to-peer application for end-users to share their contents such as movie and mp3 files. In addition, it not only separates content </w:t>
        </w:r>
        <w:r w:rsidR="002241CF">
          <w:t>distribution medium from</w:t>
        </w:r>
        <w:r>
          <w:t xml:space="preserve"> </w:t>
        </w:r>
        <w:r w:rsidR="002241CF">
          <w:t>content discovery and access services, for instance, indexing and searching, but als</w:t>
        </w:r>
        <w:r w:rsidR="006218EA">
          <w:t xml:space="preserve">o </w:t>
        </w:r>
        <w:r w:rsidR="00C44E86">
          <w:t>ensures in</w:t>
        </w:r>
        <w:r w:rsidR="006F5F12">
          <w:t xml:space="preserve">tegrity of the file content and </w:t>
        </w:r>
        <w:r w:rsidR="006218EA">
          <w:t>prevents free-riding</w:t>
        </w:r>
        <w:r w:rsidR="00B0712A">
          <w:t xml:space="preserve"> </w:t>
        </w:r>
        <w:r w:rsidR="0033544C">
          <w:fldChar w:fldCharType="begin">
            <w:fldData xml:space="preserve">PEVuZE5vdGU+PENpdGU+PEF1dGhvcj5BZGFyPC9BdXRob3I+PFllYXI+MjAwMDwvWWVhcj48UmVj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PEVuZE5vdGU+PENpdGU+PEF1dGhvcj5BZGFyPC9BdXRob3I+PFllYXI+MjAwMDwvWWVhcj48UmVj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</w:fldData>
          </w:fldChar>
        </w:r>
        <w:r w:rsidR="005876AF" w:rsidDel="00CF1EDE">
          <w:instrText xml:space="preserve"> ADDIN EN.CITE.DATA </w:instrText>
        </w:r>
        <w:r w:rsidR="0033544C" w:rsidDel="00CF1EDE">
          <w:fldChar w:fldCharType="end"/>
        </w:r>
        <w:r w:rsidR="0033544C">
          <w:fldChar w:fldCharType="begin">
            <w:fldData xml:space="preserve">PEVuZE5vdGU+PENpdGU+PEF1dGhvcj5BZGFyPC9BdXRob3I+PFllYXI+MjAwMDwvWWVhcj48UmVj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</w:fldData>
          </w:fldChar>
        </w:r>
        <w:r w:rsidR="00CF1EDE">
          <w:instrText xml:space="preserve"> ADDIN EN.CITE.DATA </w:instrText>
        </w:r>
        <w:r w:rsidR="0033544C">
          <w:fldChar w:fldCharType="end"/>
        </w:r>
        <w:r w:rsidR="0033544C">
          <w:fldChar w:fldCharType="separate"/>
        </w:r>
        <w:r w:rsidR="008E1941">
          <w:rPr>
            <w:noProof/>
          </w:rPr>
          <w:t>[89-91]</w:t>
        </w:r>
        <w:r w:rsidR="0033544C">
          <w:fldChar w:fldCharType="end"/>
        </w:r>
        <w:r w:rsidR="006218EA">
          <w:t>, which is a</w:t>
        </w:r>
        <w:r w:rsidR="002241CF">
          <w:t xml:space="preserve"> major problem from which many peer-to-peer application</w:t>
        </w:r>
        <w:r w:rsidR="006218EA">
          <w:t>s suffer</w:t>
        </w:r>
        <w:r w:rsidR="006F5F12">
          <w:t>.</w:t>
        </w:r>
        <w:r w:rsidR="006218EA">
          <w:t xml:space="preserve"> </w:t>
        </w:r>
        <w:r w:rsidR="006F5F12">
          <w:t>It</w:t>
        </w:r>
        <w:r w:rsidR="006218EA">
          <w:t xml:space="preserve"> us</w:t>
        </w:r>
        <w:r w:rsidR="006F5F12">
          <w:t>es</w:t>
        </w:r>
        <w:r w:rsidR="006218EA">
          <w:t xml:space="preserve"> an embedded set of incentive mechanisms</w:t>
        </w:r>
        <w:r w:rsidR="006F5F12">
          <w:t>,</w:t>
        </w:r>
        <w:r w:rsidR="006218EA">
          <w:t xml:space="preserve"> </w:t>
        </w:r>
        <w:r w:rsidR="006F5F12">
          <w:t xml:space="preserve">such as SHA1 hash and tit-for-tat-ish algorithm, </w:t>
        </w:r>
        <w:r w:rsidR="006218EA">
          <w:t>in order to compel the participating peers to contribut</w:t>
        </w:r>
        <w:r w:rsidR="00727FD6">
          <w:t>e</w:t>
        </w:r>
        <w:r w:rsidR="002241CF">
          <w:t xml:space="preserve">.  </w:t>
        </w:r>
        <w:r w:rsidR="00727FD6">
          <w:t>The</w:t>
        </w:r>
        <w:r w:rsidR="005116B9">
          <w:t>se</w:t>
        </w:r>
        <w:r w:rsidR="00727FD6">
          <w:t xml:space="preserve"> features</w:t>
        </w:r>
        <w:r w:rsidR="005116B9">
          <w:t xml:space="preserve"> </w:t>
        </w:r>
        <w:r w:rsidR="002B053E">
          <w:t>promote</w:t>
        </w:r>
        <w:r w:rsidR="005116B9">
          <w:t xml:space="preserve"> it</w:t>
        </w:r>
        <w:r w:rsidR="002B053E">
          <w:t xml:space="preserve"> </w:t>
        </w:r>
        <w:r w:rsidR="00C1783F">
          <w:t>as a</w:t>
        </w:r>
        <w:r w:rsidR="002B053E">
          <w:t xml:space="preserve"> suitable candidate for frameworks which provide storage service, for instance, Amazon Simple Storage Service </w:t>
        </w:r>
        <w:r w:rsidR="0033544C">
          <w:fldChar w:fldCharType="begin"/>
        </w:r>
        <w:r w:rsidR="00CF1EDE">
          <w:instrText xml:space="preserve"> ADDIN EN.CITE &lt;EndNote&gt;&lt;Cite&gt;&lt;Year&gt;Accessed on-line 2008&lt;/Year&gt;&lt;RecNum&gt;169&lt;/RecNum&gt;&lt;record&gt;&lt;rec-number&gt;169&lt;/rec-number&gt;&lt;foreign-keys&gt;&lt;key app="EN" db-id="eref9pfvov2rdiedsstvpxdme2tz0v2ew02z"&gt;169&lt;/key&gt;&lt;/foreign-keys&gt;&lt;ref-type name="Web Page"&gt;12&lt;/ref-type&gt;&lt;contributors&gt;&lt;/contributors&gt;&lt;titles&gt;&lt;title&gt;Amazon Simple Storage Service (Amazon S3):&lt;/title&gt;&lt;/titles&gt;&lt;dates&gt;&lt;year&gt;Accessed on-line 2008&lt;/year&gt;&lt;/dates&gt;&lt;urls&gt;&lt;related-urls&gt;&lt;url&gt;http://aws.amazon.com/s3/&lt;/url&gt;&lt;/related-urls&gt;&lt;/urls&gt;&lt;/record&gt;&lt;/Cite&gt;&lt;/EndNote&gt;</w:instrText>
        </w:r>
        <w:r w:rsidR="005876AF" w:rsidDel="00CF1EDE">
          <w:instrText xml:space="preserve"> ADDIN EN.CITE &lt;EndNote&gt;&lt;Cite&gt;&lt;Year&gt;Accessed on-line 2008&lt;/Year&gt;&lt;RecNum&gt;169&lt;/RecNum&gt;&lt;record&gt;&lt;rec-number&gt;169&lt;/rec-number&gt;&lt;foreign-keys&gt;&lt;key app="EN" db-id="eref9pfvov2rdiedsstvpxdme2tz0v2ew02z"&gt;169&lt;/key&gt;&lt;/foreign-keys&gt;&lt;ref-type name="Web Page"&gt;12&lt;/ref-type&gt;&lt;contributors&gt;&lt;/contributors&gt;&lt;titles&gt;&lt;title&gt;Amazon Simple Storage Service (Amazon S3):&lt;/title&gt;&lt;/titles&gt;&lt;dates&gt;&lt;year&gt;Accessed on-line 2008&lt;/year&gt;&lt;/dates&gt;&lt;urls&gt;&lt;related-urls&gt;&lt;url&gt;http://aws.amazon.com/s3/&lt;/url&gt;&lt;/related-urls&gt;&lt;/urls&gt;&lt;/record&gt;&lt;/Cite&gt;&lt;/EndNote&gt;</w:instrText>
        </w:r>
        <w:r w:rsidR="0033544C">
          <w:fldChar w:fldCharType="separate"/>
        </w:r>
        <w:r w:rsidR="008E1941">
          <w:rPr>
            <w:noProof/>
          </w:rPr>
          <w:t>[92]</w:t>
        </w:r>
        <w:r w:rsidR="0033544C">
          <w:fldChar w:fldCharType="end"/>
        </w:r>
        <w:r w:rsidR="002B053E">
          <w:t>.</w:t>
        </w:r>
        <w:r w:rsidR="005116B9">
          <w:t xml:space="preserve"> </w:t>
        </w:r>
      </w:ins>
    </w:p>
    <w:p w:rsidR="00270247" w:rsidRDefault="004F6EBF" w:rsidP="00C560CA">
      <w:pPr>
        <w:pStyle w:val="BodyText"/>
        <w:rPr>
          <w:ins w:id="360" w:author="." w:date="2009-05-30T03:16:00Z"/>
        </w:rPr>
      </w:pPr>
      <w:ins w:id="361" w:author="." w:date="2009-05-30T03:16:00Z">
        <w:r>
          <w:t>Notwithstanding</w:t>
        </w:r>
        <w:r w:rsidR="00981AC4">
          <w:t xml:space="preserve"> </w:t>
        </w:r>
        <w:r w:rsidR="000E63B6">
          <w:t>the</w:t>
        </w:r>
        <w:r w:rsidR="00981AC4">
          <w:t xml:space="preserve"> great features</w:t>
        </w:r>
        <w:r w:rsidR="000E63B6">
          <w:t xml:space="preserve"> of BitTorrent</w:t>
        </w:r>
        <w:r w:rsidR="00981AC4">
          <w:t>,</w:t>
        </w:r>
        <w:r w:rsidR="00C560CA">
          <w:t xml:space="preserve"> the widespread adoption of BitTorrent based peer-to-peer data transmission mechanism as an automatic choice in scientific community depends upon reducing the </w:t>
        </w:r>
        <w:r w:rsidR="006C31CB">
          <w:t>problems</w:t>
        </w:r>
        <w:r w:rsidR="00C560CA">
          <w:t xml:space="preserve"> that lie on the way.</w:t>
        </w:r>
        <w:r w:rsidR="00981AC4">
          <w:t xml:space="preserve"> </w:t>
        </w:r>
        <w:r w:rsidR="00C560CA">
          <w:t xml:space="preserve"> </w:t>
        </w:r>
        <w:r w:rsidR="006C31CB">
          <w:t xml:space="preserve">First and foremost problem is the lack of </w:t>
        </w:r>
        <w:r w:rsidR="00270247">
          <w:t>security feature in BitTorrent. In standard BitTorrent implementation, it is impossible to authenticate, authorize the joining peers and to ensure the integrity of the data exchanged among peers.</w:t>
        </w:r>
      </w:ins>
    </w:p>
    <w:p w:rsidR="00270247" w:rsidRDefault="00270247" w:rsidP="00981AC4">
      <w:pPr>
        <w:pStyle w:val="BodyText"/>
        <w:rPr>
          <w:ins w:id="362" w:author="." w:date="2009-05-30T03:16:00Z"/>
        </w:rPr>
      </w:pPr>
      <w:ins w:id="363" w:author="." w:date="2009-05-30T03:16:00Z">
        <w:r>
          <w:t xml:space="preserve">The second </w:t>
        </w:r>
        <w:r w:rsidR="006C31CB">
          <w:t>problem</w:t>
        </w:r>
        <w:r>
          <w:t xml:space="preserve"> is that BitTorrent is designed for data sharing on networks having limited bandwidth capacity. </w:t>
        </w:r>
        <w:r w:rsidR="00B1068F">
          <w:t xml:space="preserve">On the other hand, usually high-performance networks are deployed in scientific community so bulk data transmission techniques should utilize the </w:t>
        </w:r>
        <w:r w:rsidR="005E3282">
          <w:t xml:space="preserve">underlying network bandwidth </w:t>
        </w:r>
        <w:r w:rsidR="00B1068F">
          <w:t xml:space="preserve">as much as possible in order to achieve high-performance data transfer. </w:t>
        </w:r>
        <w:r>
          <w:t xml:space="preserve">Therefore, </w:t>
        </w:r>
        <w:r w:rsidR="00B1068F">
          <w:t>B</w:t>
        </w:r>
        <w:r>
          <w:t>it</w:t>
        </w:r>
        <w:r w:rsidR="005E3282">
          <w:t>Torrent</w:t>
        </w:r>
        <w:r>
          <w:t xml:space="preserve"> needs modifications such as multiple stream support to be adapted for high</w:t>
        </w:r>
        <w:r w:rsidR="00B1068F">
          <w:t>-performance networks.</w:t>
        </w:r>
        <w:r>
          <w:t xml:space="preserve"> </w:t>
        </w:r>
      </w:ins>
    </w:p>
    <w:p w:rsidR="00981AC4" w:rsidRDefault="00B1068F" w:rsidP="00981AC4">
      <w:pPr>
        <w:pStyle w:val="BodyText"/>
        <w:rPr>
          <w:ins w:id="364" w:author="." w:date="2009-05-30T03:16:00Z"/>
        </w:rPr>
      </w:pPr>
      <w:ins w:id="365" w:author="." w:date="2009-05-30T03:16:00Z">
        <w:r>
          <w:t xml:space="preserve">The third </w:t>
        </w:r>
        <w:r w:rsidR="006C31CB">
          <w:t xml:space="preserve">problem </w:t>
        </w:r>
        <w:r w:rsidR="00981AC4">
          <w:t xml:space="preserve">is </w:t>
        </w:r>
        <w:r w:rsidR="000E63B6">
          <w:t xml:space="preserve">the </w:t>
        </w:r>
        <w:r w:rsidR="006C31CB">
          <w:t>primitive</w:t>
        </w:r>
        <w:r w:rsidR="00981AC4">
          <w:t xml:space="preserve"> tracker</w:t>
        </w:r>
        <w:r w:rsidR="006C31CB">
          <w:t xml:space="preserve"> of </w:t>
        </w:r>
        <w:r w:rsidR="00981AC4">
          <w:t xml:space="preserve"> </w:t>
        </w:r>
        <w:r w:rsidR="00A22666">
          <w:t>BitTorrent</w:t>
        </w:r>
        <w:r w:rsidR="00981AC4">
          <w:t xml:space="preserve"> </w:t>
        </w:r>
        <w:r w:rsidR="0033544C">
          <w:fldChar w:fldCharType="begin"/>
        </w:r>
        <w:r w:rsidR="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5876AF" w:rsidDel="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33544C">
          <w:fldChar w:fldCharType="separate"/>
        </w:r>
        <w:r w:rsidR="008E1941">
          <w:rPr>
            <w:noProof/>
          </w:rPr>
          <w:t>[88]</w:t>
        </w:r>
        <w:r w:rsidR="0033544C">
          <w:fldChar w:fldCharType="end"/>
        </w:r>
        <w:r w:rsidR="00981AC4">
          <w:t xml:space="preserve"> </w:t>
        </w:r>
        <w:r w:rsidR="006C31CB">
          <w:t xml:space="preserve">which </w:t>
        </w:r>
        <w:r w:rsidR="00981AC4">
          <w:t xml:space="preserve">is a </w:t>
        </w:r>
        <w:r w:rsidR="000E63B6">
          <w:t xml:space="preserve">simple </w:t>
        </w:r>
        <w:r w:rsidR="00981AC4">
          <w:t xml:space="preserve">HTTP/HTTPS service that responds to HTTP GET requests. </w:t>
        </w:r>
        <w:r w:rsidR="00F31629">
          <w:t xml:space="preserve">Since HTTP is ubiquitous </w:t>
        </w:r>
        <w:r w:rsidR="00A22666">
          <w:lastRenderedPageBreak/>
          <w:t>protocol in the Internet</w:t>
        </w:r>
        <w:r w:rsidR="00F31629">
          <w:t>, it is conceivable that using HTTP protocol may be of great a</w:t>
        </w:r>
        <w:r w:rsidR="00981AC4">
          <w:t xml:space="preserve">dvantage </w:t>
        </w:r>
        <w:r w:rsidR="00F31629">
          <w:t>to</w:t>
        </w:r>
        <w:r w:rsidR="00981AC4">
          <w:t xml:space="preserve"> it</w:t>
        </w:r>
        <w:r w:rsidR="00F31629">
          <w:t>. H</w:t>
        </w:r>
        <w:r w:rsidR="00981AC4">
          <w:t xml:space="preserve">owever, it is </w:t>
        </w:r>
        <w:r w:rsidR="00A22666">
          <w:t>un</w:t>
        </w:r>
        <w:r w:rsidR="00981AC4">
          <w:t xml:space="preserve">suitable for an environment that is very dynamic and requires complex services (explained in next sections) to coordinate participating nodes, and communications taking place not just between the GridTorrent Framework peers, but even between the users and their GridTorrent Framework peers. </w:t>
        </w:r>
      </w:ins>
    </w:p>
    <w:p w:rsidR="005721D5" w:rsidRDefault="00981AC4" w:rsidP="00981AC4">
      <w:pPr>
        <w:pStyle w:val="BodyText"/>
        <w:rPr>
          <w:ins w:id="366" w:author="." w:date="2009-05-30T03:16:00Z"/>
        </w:rPr>
      </w:pPr>
      <w:ins w:id="367" w:author="." w:date="2009-05-30T03:16:00Z">
        <w:r w:rsidRPr="00316A9A">
          <w:t xml:space="preserve">In </w:t>
        </w:r>
        <w:r w:rsidR="00A22666">
          <w:t>BitTorrent</w:t>
        </w:r>
        <w:r w:rsidRPr="00316A9A">
          <w:t xml:space="preserve">, </w:t>
        </w:r>
        <w:r>
          <w:t>the communication</w:t>
        </w:r>
        <w:r w:rsidR="00270247">
          <w:t>s</w:t>
        </w:r>
        <w:r>
          <w:t xml:space="preserve"> </w:t>
        </w:r>
        <w:r w:rsidR="00270247">
          <w:t>taking place</w:t>
        </w:r>
        <w:r>
          <w:t xml:space="preserve"> between peers and </w:t>
        </w:r>
        <w:r w:rsidRPr="00316A9A">
          <w:t xml:space="preserve">tracker </w:t>
        </w:r>
        <w:r w:rsidR="00270247">
          <w:t>are</w:t>
        </w:r>
        <w:r>
          <w:t xml:space="preserve"> passive communication</w:t>
        </w:r>
        <w:r w:rsidR="00270247">
          <w:t>s</w:t>
        </w:r>
        <w:r>
          <w:t xml:space="preserve">; in other words, the tracker </w:t>
        </w:r>
        <w:r w:rsidRPr="00316A9A">
          <w:t xml:space="preserve">only delivers </w:t>
        </w:r>
        <w:r>
          <w:t xml:space="preserve">a </w:t>
        </w:r>
        <w:r w:rsidRPr="00316A9A">
          <w:t xml:space="preserve">list of available </w:t>
        </w:r>
        <w:r w:rsidR="0075199B">
          <w:t>seed</w:t>
        </w:r>
        <w:r w:rsidRPr="00316A9A">
          <w:t>s and peers of a requested file, and collects statistics of uploading and downloading processes</w:t>
        </w:r>
        <w:r>
          <w:t xml:space="preserve"> from the peers.</w:t>
        </w:r>
        <w:r w:rsidRPr="00316A9A">
          <w:t xml:space="preserve"> </w:t>
        </w:r>
        <w:r w:rsidR="005721D5">
          <w:t xml:space="preserve">File downloading process is the only required responsibility of a general </w:t>
        </w:r>
        <w:r w:rsidR="00A22666">
          <w:t>BitTorrent</w:t>
        </w:r>
        <w:r w:rsidR="005721D5">
          <w:t xml:space="preserve"> peer and each downloading task is independent from each other. </w:t>
        </w:r>
        <w:r w:rsidR="005721D5" w:rsidRPr="00316A9A">
          <w:t xml:space="preserve">After the initial communication, peer can continue </w:t>
        </w:r>
        <w:r w:rsidR="005721D5">
          <w:t xml:space="preserve">its downloading process </w:t>
        </w:r>
        <w:r w:rsidR="005721D5" w:rsidRPr="00316A9A">
          <w:t xml:space="preserve">without </w:t>
        </w:r>
        <w:r w:rsidR="005721D5">
          <w:t xml:space="preserve">the help of </w:t>
        </w:r>
        <w:r w:rsidR="005721D5" w:rsidRPr="00316A9A">
          <w:t>its</w:t>
        </w:r>
        <w:r w:rsidR="005721D5">
          <w:t xml:space="preserve"> </w:t>
        </w:r>
        <w:r w:rsidR="005721D5" w:rsidRPr="00316A9A">
          <w:t>tracker.</w:t>
        </w:r>
      </w:ins>
    </w:p>
    <w:p w:rsidR="00981AC4" w:rsidRPr="006F74AE" w:rsidRDefault="005721D5" w:rsidP="00981AC4">
      <w:pPr>
        <w:pStyle w:val="BodyTextIndent"/>
        <w:spacing w:after="120"/>
        <w:rPr>
          <w:ins w:id="368" w:author="." w:date="2009-05-30T03:16:00Z"/>
        </w:rPr>
      </w:pPr>
      <w:ins w:id="369" w:author="." w:date="2009-05-30T03:16:00Z">
        <w:r>
          <w:t xml:space="preserve">The </w:t>
        </w:r>
        <w:r w:rsidR="00B1068F">
          <w:t>fourth</w:t>
        </w:r>
        <w:r>
          <w:t xml:space="preserve"> </w:t>
        </w:r>
        <w:r w:rsidR="000E63B6">
          <w:t xml:space="preserve">problem </w:t>
        </w:r>
        <w:r>
          <w:t xml:space="preserve">is the dissimilarity between the characteristics of the users in scientific community and </w:t>
        </w:r>
        <w:r w:rsidRPr="006F74AE">
          <w:t>standard peer-to-peer</w:t>
        </w:r>
        <w:r>
          <w:t xml:space="preserve"> community</w:t>
        </w:r>
        <w:r w:rsidR="00981AC4" w:rsidRPr="006F74AE">
          <w:t xml:space="preserve">. In </w:t>
        </w:r>
        <w:r>
          <w:t>regular</w:t>
        </w:r>
        <w:r w:rsidR="00981AC4" w:rsidRPr="006F74AE">
          <w:t xml:space="preserve"> peer-to-peer community, there is no competition between users.  In other words, there is one type of user, a passive user, and any user can access any data as long as he or she gets the torrent file. However, in the scientific community, due to expertise or research agenda and competition between institutions, only authorized users are permitted to access to pre-determined data sets with some access rights. While the passive user type in </w:t>
        </w:r>
        <w:r w:rsidR="00A22666">
          <w:t>BitTorrent</w:t>
        </w:r>
        <w:r w:rsidR="00981AC4" w:rsidRPr="006F74AE">
          <w:t>, the users in scientific community area very active and some of them cooperate on some files as a group. This creates diverse users’ and groups’ profile in scientific community.</w:t>
        </w:r>
      </w:ins>
    </w:p>
    <w:p w:rsidR="005C3892" w:rsidRDefault="00981AC4" w:rsidP="00981AC4">
      <w:pPr>
        <w:pStyle w:val="BodyText"/>
        <w:rPr>
          <w:ins w:id="370" w:author="." w:date="2009-05-30T03:16:00Z"/>
        </w:rPr>
      </w:pPr>
      <w:ins w:id="371" w:author="." w:date="2009-05-30T03:16:00Z">
        <w:r w:rsidRPr="006F74AE">
          <w:lastRenderedPageBreak/>
          <w:t xml:space="preserve">The </w:t>
        </w:r>
        <w:r w:rsidR="00B1068F">
          <w:t>final</w:t>
        </w:r>
        <w:r w:rsidRPr="006F74AE">
          <w:t xml:space="preserve"> </w:t>
        </w:r>
        <w:r w:rsidR="000E63B6">
          <w:t xml:space="preserve">problem </w:t>
        </w:r>
        <w:r w:rsidRPr="006F74AE">
          <w:t xml:space="preserve">is stemmed from the importance of data and its access. </w:t>
        </w:r>
        <w:r>
          <w:t>As</w:t>
        </w:r>
        <w:r w:rsidRPr="006F74AE">
          <w:t xml:space="preserve"> the current </w:t>
        </w:r>
        <w:r w:rsidR="00405784">
          <w:t xml:space="preserve">design of </w:t>
        </w:r>
        <w:r w:rsidR="00A22666">
          <w:t>BitTorrent</w:t>
        </w:r>
        <w:r w:rsidR="00D2536E">
          <w:t xml:space="preserve">, by </w:t>
        </w:r>
        <w:r w:rsidRPr="006F74AE">
          <w:t>itself</w:t>
        </w:r>
        <w:r w:rsidR="00D2536E">
          <w:t>,</w:t>
        </w:r>
        <w:r w:rsidRPr="006F74AE">
          <w:t xml:space="preserve"> does not provide a search facility to find files by name or by other keywords; a user must find the initial torrent file by other means, such as a </w:t>
        </w:r>
        <w:r w:rsidR="00956CD6">
          <w:t xml:space="preserve">exhaustive </w:t>
        </w:r>
        <w:r w:rsidRPr="006F74AE">
          <w:t xml:space="preserve">web search. </w:t>
        </w:r>
        <w:r w:rsidR="00956CD6">
          <w:t>Conversely</w:t>
        </w:r>
        <w:r w:rsidRPr="006F74AE">
          <w:t>, searching, finding and accessing to desired data are of paramount importance in scientific community, hence a reliable search service must be offered to scientific users.</w:t>
        </w:r>
        <w:r w:rsidR="005B7C57">
          <w:t xml:space="preserve"> T</w:t>
        </w:r>
        <w:r w:rsidR="005B7C57" w:rsidRPr="006F74AE">
          <w:t xml:space="preserve">o </w:t>
        </w:r>
        <w:r w:rsidR="005B7C57">
          <w:t xml:space="preserve">enable to </w:t>
        </w:r>
        <w:r w:rsidR="005B7C57" w:rsidRPr="006F74AE">
          <w:t xml:space="preserve">use </w:t>
        </w:r>
        <w:r w:rsidR="005B7C57">
          <w:t>BitTorrent based</w:t>
        </w:r>
        <w:r w:rsidR="005B7C57" w:rsidRPr="006F74AE">
          <w:t xml:space="preserve"> </w:t>
        </w:r>
        <w:r w:rsidR="005B7C57">
          <w:t xml:space="preserve">data sharing system </w:t>
        </w:r>
        <w:r w:rsidR="005B7C57" w:rsidRPr="006F74AE">
          <w:t>in scientific community</w:t>
        </w:r>
        <w:r w:rsidR="005B7C57">
          <w:t xml:space="preserve">, a mechanism enforcing security and involving regulation for content access with pre-defined rights is needed  in addition to </w:t>
        </w:r>
        <w:r w:rsidR="005B7C57" w:rsidRPr="006F74AE">
          <w:t xml:space="preserve"> integrat</w:t>
        </w:r>
        <w:r w:rsidR="005B7C57">
          <w:t>ion of</w:t>
        </w:r>
        <w:r w:rsidR="005B7C57" w:rsidRPr="006F74AE">
          <w:t xml:space="preserve"> </w:t>
        </w:r>
        <w:r w:rsidR="005B7C57">
          <w:t>a</w:t>
        </w:r>
        <w:r w:rsidR="005B7C57" w:rsidRPr="006F74AE">
          <w:t xml:space="preserve"> content and collaboration framework with a search facility</w:t>
        </w:r>
        <w:r w:rsidR="005B7C57">
          <w:t xml:space="preserve"> into BitTorrent</w:t>
        </w:r>
        <w:r w:rsidR="005B7C57" w:rsidRPr="006F74AE">
          <w:t xml:space="preserve"> </w:t>
        </w:r>
        <w:r w:rsidR="005B7C57">
          <w:t xml:space="preserve"> because those services are is vital for a data sharing system designed for scientific community.</w:t>
        </w:r>
        <w:r w:rsidR="005721D5">
          <w:t xml:space="preserve"> </w:t>
        </w:r>
      </w:ins>
    </w:p>
    <w:p w:rsidR="00981AC4" w:rsidRDefault="009D7EC3" w:rsidP="00981AC4">
      <w:pPr>
        <w:pStyle w:val="BodyText"/>
        <w:rPr>
          <w:ins w:id="372" w:author="." w:date="2009-05-30T02:51:00Z"/>
        </w:rPr>
      </w:pPr>
      <w:ins w:id="373" w:author="." w:date="2009-05-30T03:16:00Z">
        <w:r>
          <w:t>To summarize</w:t>
        </w:r>
        <w:r w:rsidR="005C3892">
          <w:t xml:space="preserve">, </w:t>
        </w:r>
        <w:r w:rsidR="00A22666">
          <w:t>BitTorrent</w:t>
        </w:r>
        <w:r w:rsidR="005C3892" w:rsidRPr="005C3892">
          <w:t xml:space="preserve"> is especially </w:t>
        </w:r>
        <w:r w:rsidR="005C3892">
          <w:t>useful for large, popular files</w:t>
        </w:r>
        <w:r w:rsidR="00B15684">
          <w:t>; however</w:t>
        </w:r>
        <w:r w:rsidR="005C3892">
          <w:t>,</w:t>
        </w:r>
        <w:r w:rsidR="005C3892" w:rsidRPr="005C3892">
          <w:t xml:space="preserve"> it cannot directly be </w:t>
        </w:r>
        <w:r w:rsidR="008B4DAE">
          <w:t>utilized</w:t>
        </w:r>
        <w:r w:rsidR="005C3892" w:rsidRPr="005C3892">
          <w:t xml:space="preserve"> in </w:t>
        </w:r>
        <w:r w:rsidR="005B7C57">
          <w:t>scientific</w:t>
        </w:r>
        <w:r w:rsidR="005C3892" w:rsidRPr="005C3892">
          <w:t xml:space="preserve"> environment </w:t>
        </w:r>
        <w:r w:rsidR="00B15684">
          <w:t>because of</w:t>
        </w:r>
        <w:r w:rsidR="005C3892" w:rsidRPr="005C3892">
          <w:t xml:space="preserve"> its limitations like </w:t>
        </w:r>
        <w:r w:rsidR="008B4DAE">
          <w:t xml:space="preserve">lacking of </w:t>
        </w:r>
        <w:r w:rsidR="005C3892" w:rsidRPr="005C3892">
          <w:t>security</w:t>
        </w:r>
        <w:r w:rsidR="008B4DAE">
          <w:t xml:space="preserve"> and integrated tools for data sharing and discovery and in</w:t>
        </w:r>
        <w:r w:rsidR="005C3892" w:rsidRPr="005C3892">
          <w:t>flexibility</w:t>
        </w:r>
        <w:r w:rsidR="008B4DAE">
          <w:t xml:space="preserve"> of </w:t>
        </w:r>
        <w:r w:rsidR="008B4DAE" w:rsidRPr="005C3892">
          <w:t>its</w:t>
        </w:r>
        <w:r w:rsidR="008B4DAE">
          <w:t xml:space="preserve"> existing</w:t>
        </w:r>
        <w:r w:rsidR="005C3892" w:rsidRPr="005C3892">
          <w:t xml:space="preserve"> track</w:t>
        </w:r>
        <w:r w:rsidR="008B4DAE">
          <w:t>er</w:t>
        </w:r>
        <w:r w:rsidR="005C3892" w:rsidRPr="005C3892">
          <w:t xml:space="preserve">. </w:t>
        </w:r>
        <w:r w:rsidR="00B15684">
          <w:t>On the other hand</w:t>
        </w:r>
        <w:r w:rsidR="008B4DAE">
          <w:t>,</w:t>
        </w:r>
        <w:r w:rsidR="005C3892" w:rsidRPr="005C3892">
          <w:t xml:space="preserve"> </w:t>
        </w:r>
        <w:r w:rsidR="00A1235E" w:rsidRPr="00A1235E">
          <w:t xml:space="preserve"> </w:t>
        </w:r>
        <w:r w:rsidR="00A1235E">
          <w:t xml:space="preserve">the main advantage of BitTorrent is being designed for a clear </w:t>
        </w:r>
        <w:r w:rsidR="00A1235E" w:rsidRPr="005C3892">
          <w:t>separat</w:t>
        </w:r>
        <w:r w:rsidR="00A1235E">
          <w:t xml:space="preserve">ion between </w:t>
        </w:r>
        <w:r w:rsidR="00A1235E" w:rsidRPr="005C3892">
          <w:t xml:space="preserve">file transfer mechanism </w:t>
        </w:r>
        <w:r w:rsidR="00A1235E">
          <w:t>and</w:t>
        </w:r>
        <w:r w:rsidR="00A1235E" w:rsidRPr="005C3892">
          <w:t xml:space="preserve"> </w:t>
        </w:r>
        <w:r w:rsidR="00A1235E">
          <w:t>file discovery</w:t>
        </w:r>
        <w:r w:rsidR="00A1235E" w:rsidRPr="005C3892">
          <w:t xml:space="preserve"> and </w:t>
        </w:r>
        <w:r w:rsidR="00A1235E">
          <w:t>network</w:t>
        </w:r>
        <w:r w:rsidR="00A1235E" w:rsidRPr="005C3892">
          <w:t xml:space="preserve"> </w:t>
        </w:r>
        <w:r w:rsidR="005C3892" w:rsidRPr="005C3892">
          <w:t>maintenance components</w:t>
        </w:r>
        <w:r w:rsidR="002C16AF">
          <w:t>, which</w:t>
        </w:r>
        <w:r w:rsidR="005C3892" w:rsidRPr="005C3892">
          <w:t xml:space="preserve"> </w:t>
        </w:r>
        <w:r w:rsidR="004164FE">
          <w:t>enable</w:t>
        </w:r>
        <w:r w:rsidR="00562BD5">
          <w:t>s</w:t>
        </w:r>
        <w:r w:rsidR="004164FE">
          <w:t xml:space="preserve"> </w:t>
        </w:r>
        <w:r w:rsidR="008B4DAE">
          <w:t xml:space="preserve">us </w:t>
        </w:r>
        <w:r w:rsidR="004164FE">
          <w:t>to implement each of them as an independent service from other component</w:t>
        </w:r>
        <w:r w:rsidR="009600C1">
          <w:t>s</w:t>
        </w:r>
        <w:r w:rsidR="008B4DAE">
          <w:t xml:space="preserve">. These </w:t>
        </w:r>
        <w:r w:rsidR="002C16AF">
          <w:t>characteristics</w:t>
        </w:r>
        <w:r w:rsidR="004164FE">
          <w:t xml:space="preserve"> </w:t>
        </w:r>
        <w:r w:rsidR="009600C1">
          <w:t>render</w:t>
        </w:r>
        <w:r w:rsidR="005C3892" w:rsidRPr="005C3892">
          <w:t xml:space="preserve"> it </w:t>
        </w:r>
        <w:r w:rsidR="009600C1">
          <w:t>as one of the ideal data transfer mechanisms</w:t>
        </w:r>
        <w:r w:rsidR="009600C1" w:rsidRPr="005C3892">
          <w:t xml:space="preserve"> </w:t>
        </w:r>
        <w:r w:rsidR="005C3892" w:rsidRPr="005C3892">
          <w:t xml:space="preserve">for </w:t>
        </w:r>
        <w:r w:rsidR="00744993">
          <w:t>scientific communit</w:t>
        </w:r>
        <w:r w:rsidR="00861344">
          <w:t>ies</w:t>
        </w:r>
        <w:r w:rsidR="00744993">
          <w:t xml:space="preserve">, for example, </w:t>
        </w:r>
        <w:r w:rsidR="005C3892" w:rsidRPr="005C3892">
          <w:t>Grid computing</w:t>
        </w:r>
        <w:r w:rsidR="009A29FE">
          <w:t>,</w:t>
        </w:r>
        <w:r w:rsidR="00D54049">
          <w:t xml:space="preserve"> if </w:t>
        </w:r>
        <w:r w:rsidR="005C3892" w:rsidRPr="005C3892">
          <w:t xml:space="preserve">the above missing features are </w:t>
        </w:r>
        <w:r w:rsidR="008B4DAE">
          <w:t>implemented</w:t>
        </w:r>
        <w:r w:rsidR="005C3892" w:rsidRPr="005C3892">
          <w:t xml:space="preserve"> and integrated with the tracker.</w:t>
        </w:r>
      </w:ins>
      <w:ins w:id="374" w:author="." w:date="2009-05-30T02:55:00Z">
        <w:r w:rsidR="00B343AF">
          <w:t xml:space="preserve"> </w:t>
        </w:r>
      </w:ins>
      <w:ins w:id="375" w:author="." w:date="2009-05-30T02:56:00Z">
        <w:r w:rsidR="00B343AF">
          <w:t>T</w:t>
        </w:r>
      </w:ins>
      <w:ins w:id="376" w:author="." w:date="2009-05-30T02:55:00Z">
        <w:r w:rsidR="00B343AF">
          <w:t xml:space="preserve">he components of BitTorrent and GridTorrent Framework </w:t>
        </w:r>
      </w:ins>
      <w:ins w:id="377" w:author="." w:date="2009-05-30T02:56:00Z">
        <w:r w:rsidR="00B343AF">
          <w:t>are summarized in</w:t>
        </w:r>
      </w:ins>
      <w:ins w:id="378" w:author="." w:date="2009-05-30T02:58:00Z">
        <w:r w:rsidR="00B343AF">
          <w:t xml:space="preserve"> </w:t>
        </w:r>
        <w:r w:rsidR="0033544C">
          <w:fldChar w:fldCharType="begin"/>
        </w:r>
        <w:r w:rsidR="00B343AF">
          <w:instrText xml:space="preserve"> REF _Ref231415662 \h </w:instrText>
        </w:r>
      </w:ins>
      <w:r w:rsidR="0033544C">
        <w:fldChar w:fldCharType="separate"/>
      </w:r>
      <w:ins w:id="379" w:author="." w:date="2009-05-30T02:58:00Z">
        <w:r w:rsidR="00B343AF">
          <w:t xml:space="preserve">Table </w:t>
        </w:r>
        <w:r w:rsidR="00B343AF">
          <w:rPr>
            <w:noProof/>
          </w:rPr>
          <w:t>2</w:t>
        </w:r>
        <w:r w:rsidR="00B343AF">
          <w:noBreakHyphen/>
        </w:r>
        <w:r w:rsidR="00B343AF">
          <w:rPr>
            <w:noProof/>
          </w:rPr>
          <w:t>1</w:t>
        </w:r>
        <w:r w:rsidR="0033544C">
          <w:fldChar w:fldCharType="end"/>
        </w:r>
      </w:ins>
      <w:ins w:id="380" w:author="." w:date="2009-05-30T02:56:00Z">
        <w:r w:rsidR="00B343AF">
          <w:t>.</w:t>
        </w:r>
      </w:ins>
    </w:p>
    <w:p w:rsidR="00000000" w:rsidRDefault="00B343AF">
      <w:pPr>
        <w:pStyle w:val="Caption"/>
        <w:keepNext/>
        <w:rPr>
          <w:ins w:id="381" w:author="." w:date="2009-05-30T02:58:00Z"/>
        </w:rPr>
        <w:pPrChange w:id="382" w:author="." w:date="2009-05-30T02:58:00Z">
          <w:pPr/>
        </w:pPrChange>
      </w:pPr>
      <w:bookmarkStart w:id="383" w:name="_Ref231415662"/>
      <w:ins w:id="384" w:author="." w:date="2009-05-30T02:58:00Z">
        <w:r>
          <w:lastRenderedPageBreak/>
          <w:t xml:space="preserve">Table </w:t>
        </w:r>
        <w:r w:rsidR="0033544C">
          <w:fldChar w:fldCharType="begin"/>
        </w:r>
        <w:r>
          <w:instrText xml:space="preserve"> STYLEREF 1 \s </w:instrText>
        </w:r>
      </w:ins>
      <w:r w:rsidR="0033544C">
        <w:fldChar w:fldCharType="separate"/>
      </w:r>
      <w:r>
        <w:rPr>
          <w:noProof/>
        </w:rPr>
        <w:t>2</w:t>
      </w:r>
      <w:ins w:id="385" w:author="." w:date="2009-05-30T02:58:00Z">
        <w:r w:rsidR="0033544C">
          <w:fldChar w:fldCharType="end"/>
        </w:r>
        <w:r>
          <w:noBreakHyphen/>
        </w:r>
        <w:r w:rsidR="0033544C">
          <w:fldChar w:fldCharType="begin"/>
        </w:r>
        <w:r>
          <w:instrText xml:space="preserve"> SEQ Table \* ARABIC \s 1 </w:instrText>
        </w:r>
      </w:ins>
      <w:r w:rsidR="0033544C">
        <w:fldChar w:fldCharType="separate"/>
      </w:r>
      <w:ins w:id="386" w:author="." w:date="2009-05-30T02:58:00Z">
        <w:r>
          <w:rPr>
            <w:noProof/>
          </w:rPr>
          <w:t>1</w:t>
        </w:r>
        <w:r w:rsidR="0033544C">
          <w:fldChar w:fldCharType="end"/>
        </w:r>
        <w:bookmarkEnd w:id="383"/>
        <w:r>
          <w:t xml:space="preserve"> Summary of BitTorrent and GridTorrent Framework components</w:t>
        </w:r>
      </w:ins>
    </w:p>
    <w:tbl>
      <w:tblPr>
        <w:tblStyle w:val="TableGrid"/>
        <w:tblW w:w="0" w:type="auto"/>
        <w:tblLayout w:type="fixed"/>
        <w:tblLook w:val="04A0"/>
        <w:tblPrChange w:id="387" w:author="." w:date="2009-05-30T03:02:00Z">
          <w:tblPr>
            <w:tblStyle w:val="TableGrid"/>
            <w:tblW w:w="0" w:type="auto"/>
            <w:tblLook w:val="04A0"/>
          </w:tblPr>
        </w:tblPrChange>
      </w:tblPr>
      <w:tblGrid>
        <w:gridCol w:w="2268"/>
        <w:gridCol w:w="2880"/>
        <w:gridCol w:w="3521"/>
        <w:tblGridChange w:id="388">
          <w:tblGrid>
            <w:gridCol w:w="1820"/>
            <w:gridCol w:w="448"/>
            <w:gridCol w:w="1756"/>
            <w:gridCol w:w="1124"/>
            <w:gridCol w:w="3521"/>
          </w:tblGrid>
        </w:tblGridChange>
      </w:tblGrid>
      <w:tr w:rsidR="00B343AF" w:rsidRPr="002A4C7E" w:rsidTr="00B343AF">
        <w:trPr>
          <w:trHeight w:val="677"/>
          <w:ins w:id="389" w:author="." w:date="2009-05-30T02:51:00Z"/>
          <w:trPrChange w:id="390" w:author="." w:date="2009-05-30T03:02:00Z">
            <w:trPr>
              <w:trHeight w:val="677"/>
            </w:trPr>
          </w:trPrChange>
        </w:trPr>
        <w:tc>
          <w:tcPr>
            <w:tcW w:w="2268" w:type="dxa"/>
            <w:hideMark/>
            <w:tcPrChange w:id="391" w:author="." w:date="2009-05-30T03:02:00Z">
              <w:tcPr>
                <w:tcW w:w="0" w:type="auto"/>
                <w:hideMark/>
              </w:tcPr>
            </w:tcPrChange>
          </w:tcPr>
          <w:p w:rsidR="00000000" w:rsidRDefault="0033544C">
            <w:pPr>
              <w:pStyle w:val="BodyText"/>
              <w:spacing w:line="360" w:lineRule="auto"/>
              <w:ind w:firstLine="0"/>
              <w:jc w:val="center"/>
              <w:rPr>
                <w:ins w:id="392" w:author="." w:date="2009-05-30T02:51:00Z"/>
                <w:sz w:val="28"/>
                <w:szCs w:val="28"/>
                <w:rPrChange w:id="393" w:author="." w:date="2009-05-30T02:57:00Z">
                  <w:rPr>
                    <w:ins w:id="394" w:author="." w:date="2009-05-30T02:51:00Z"/>
                    <w:color w:val="FFFFFF" w:themeColor="background1"/>
                  </w:rPr>
                </w:rPrChange>
              </w:rPr>
              <w:pPrChange w:id="395" w:author="." w:date="2009-05-30T03:01:00Z">
                <w:pPr>
                  <w:pStyle w:val="BodyText"/>
                </w:pPr>
              </w:pPrChange>
            </w:pPr>
            <w:ins w:id="396" w:author="." w:date="2009-05-30T02:51:00Z">
              <w:r w:rsidRPr="0033544C">
                <w:rPr>
                  <w:b/>
                  <w:bCs/>
                  <w:sz w:val="28"/>
                  <w:szCs w:val="28"/>
                  <w:rPrChange w:id="397" w:author="." w:date="2009-05-30T02:57:00Z">
                    <w:rPr>
                      <w:b/>
                      <w:bCs/>
                      <w:color w:val="FFFFFF" w:themeColor="background1"/>
                    </w:rPr>
                  </w:rPrChange>
                </w:rPr>
                <w:t>BitTorrent</w:t>
              </w:r>
            </w:ins>
          </w:p>
        </w:tc>
        <w:tc>
          <w:tcPr>
            <w:tcW w:w="2880" w:type="dxa"/>
            <w:hideMark/>
            <w:tcPrChange w:id="398" w:author="." w:date="2009-05-30T03:02:00Z">
              <w:tcPr>
                <w:tcW w:w="0" w:type="auto"/>
                <w:gridSpan w:val="2"/>
                <w:hideMark/>
              </w:tcPr>
            </w:tcPrChange>
          </w:tcPr>
          <w:p w:rsidR="00000000" w:rsidRDefault="0033544C">
            <w:pPr>
              <w:pStyle w:val="BodyText"/>
              <w:spacing w:line="360" w:lineRule="auto"/>
              <w:ind w:firstLine="0"/>
              <w:jc w:val="center"/>
              <w:rPr>
                <w:ins w:id="399" w:author="." w:date="2009-05-30T02:51:00Z"/>
                <w:sz w:val="28"/>
                <w:szCs w:val="28"/>
                <w:rPrChange w:id="400" w:author="." w:date="2009-05-30T02:57:00Z">
                  <w:rPr>
                    <w:ins w:id="401" w:author="." w:date="2009-05-30T02:51:00Z"/>
                    <w:color w:val="FFFFFF" w:themeColor="background1"/>
                  </w:rPr>
                </w:rPrChange>
              </w:rPr>
              <w:pPrChange w:id="402" w:author="." w:date="2009-05-30T03:01:00Z">
                <w:pPr>
                  <w:pStyle w:val="BodyText"/>
                </w:pPr>
              </w:pPrChange>
            </w:pPr>
            <w:ins w:id="403" w:author="." w:date="2009-05-30T02:51:00Z">
              <w:r w:rsidRPr="0033544C">
                <w:rPr>
                  <w:b/>
                  <w:bCs/>
                  <w:sz w:val="28"/>
                  <w:szCs w:val="28"/>
                  <w:rPrChange w:id="404" w:author="." w:date="2009-05-30T02:57:00Z">
                    <w:rPr>
                      <w:b/>
                      <w:bCs/>
                      <w:color w:val="FFFFFF" w:themeColor="background1"/>
                    </w:rPr>
                  </w:rPrChange>
                </w:rPr>
                <w:t>GridTorrent</w:t>
              </w:r>
            </w:ins>
          </w:p>
        </w:tc>
        <w:tc>
          <w:tcPr>
            <w:tcW w:w="3521" w:type="dxa"/>
            <w:hideMark/>
            <w:tcPrChange w:id="405" w:author="." w:date="2009-05-30T03:02:00Z">
              <w:tcPr>
                <w:tcW w:w="0" w:type="auto"/>
                <w:gridSpan w:val="2"/>
                <w:hideMark/>
              </w:tcPr>
            </w:tcPrChange>
          </w:tcPr>
          <w:p w:rsidR="00000000" w:rsidRDefault="0033544C">
            <w:pPr>
              <w:pStyle w:val="BodyText"/>
              <w:spacing w:line="360" w:lineRule="auto"/>
              <w:ind w:firstLine="0"/>
              <w:jc w:val="center"/>
              <w:rPr>
                <w:ins w:id="406" w:author="." w:date="2009-05-30T02:51:00Z"/>
                <w:sz w:val="28"/>
                <w:szCs w:val="28"/>
                <w:rPrChange w:id="407" w:author="." w:date="2009-05-30T02:57:00Z">
                  <w:rPr>
                    <w:ins w:id="408" w:author="." w:date="2009-05-30T02:51:00Z"/>
                    <w:color w:val="FFFFFF" w:themeColor="background1"/>
                  </w:rPr>
                </w:rPrChange>
              </w:rPr>
              <w:pPrChange w:id="409" w:author="." w:date="2009-05-30T03:01:00Z">
                <w:pPr>
                  <w:pStyle w:val="BodyText"/>
                </w:pPr>
              </w:pPrChange>
            </w:pPr>
            <w:ins w:id="410" w:author="." w:date="2009-05-30T02:51:00Z">
              <w:r w:rsidRPr="0033544C">
                <w:rPr>
                  <w:b/>
                  <w:bCs/>
                  <w:sz w:val="28"/>
                  <w:szCs w:val="28"/>
                  <w:rPrChange w:id="411" w:author="." w:date="2009-05-30T02:57:00Z">
                    <w:rPr>
                      <w:b/>
                      <w:bCs/>
                      <w:color w:val="FFFFFF" w:themeColor="background1"/>
                    </w:rPr>
                  </w:rPrChange>
                </w:rPr>
                <w:t>Reason</w:t>
              </w:r>
            </w:ins>
          </w:p>
        </w:tc>
      </w:tr>
      <w:tr w:rsidR="00B343AF" w:rsidRPr="002A4C7E" w:rsidTr="00B343AF">
        <w:trPr>
          <w:trHeight w:val="827"/>
          <w:ins w:id="412" w:author="." w:date="2009-05-30T02:51:00Z"/>
        </w:trPr>
        <w:tc>
          <w:tcPr>
            <w:tcW w:w="2268" w:type="dxa"/>
            <w:hideMark/>
          </w:tcPr>
          <w:p w:rsidR="00000000" w:rsidRDefault="0033544C">
            <w:pPr>
              <w:pStyle w:val="BodyText"/>
              <w:spacing w:line="360" w:lineRule="auto"/>
              <w:ind w:firstLine="0"/>
              <w:jc w:val="left"/>
              <w:rPr>
                <w:ins w:id="413" w:author="." w:date="2009-05-30T02:51:00Z"/>
                <w:rPrChange w:id="414" w:author="." w:date="2009-05-30T02:52:00Z">
                  <w:rPr>
                    <w:ins w:id="415" w:author="." w:date="2009-05-30T02:51:00Z"/>
                    <w:color w:val="FFFFFF" w:themeColor="background1"/>
                  </w:rPr>
                </w:rPrChange>
              </w:rPr>
              <w:pPrChange w:id="416" w:author="." w:date="2009-05-30T03:01:00Z">
                <w:pPr>
                  <w:pStyle w:val="BodyText"/>
                </w:pPr>
              </w:pPrChange>
            </w:pPr>
            <w:ins w:id="417" w:author="." w:date="2009-05-30T02:51:00Z">
              <w:r w:rsidRPr="0033544C">
                <w:rPr>
                  <w:rPrChange w:id="418" w:author="." w:date="2009-05-30T02:52:00Z">
                    <w:rPr>
                      <w:color w:val="FFFFFF" w:themeColor="background1"/>
                    </w:rPr>
                  </w:rPrChange>
                </w:rPr>
                <w:t>P2P data-sharing</w:t>
              </w:r>
            </w:ins>
            <w:ins w:id="419" w:author="." w:date="2009-05-30T02:53:00Z">
              <w:r w:rsidR="00B343AF">
                <w:t xml:space="preserve"> </w:t>
              </w:r>
            </w:ins>
            <w:ins w:id="420" w:author="." w:date="2009-05-30T02:51:00Z">
              <w:r w:rsidRPr="0033544C">
                <w:rPr>
                  <w:rPrChange w:id="421" w:author="." w:date="2009-05-30T02:52:00Z">
                    <w:rPr>
                      <w:color w:val="FFFFFF" w:themeColor="background1"/>
                    </w:rPr>
                  </w:rPrChange>
                </w:rPr>
                <w:t xml:space="preserve">protocol </w:t>
              </w:r>
            </w:ins>
          </w:p>
        </w:tc>
        <w:tc>
          <w:tcPr>
            <w:tcW w:w="2880" w:type="dxa"/>
            <w:hideMark/>
          </w:tcPr>
          <w:p w:rsidR="00000000" w:rsidRDefault="0033544C">
            <w:pPr>
              <w:pStyle w:val="BodyText"/>
              <w:spacing w:line="360" w:lineRule="auto"/>
              <w:ind w:firstLine="0"/>
              <w:jc w:val="left"/>
              <w:rPr>
                <w:ins w:id="422" w:author="." w:date="2009-05-30T02:51:00Z"/>
                <w:rPrChange w:id="423" w:author="." w:date="2009-05-30T02:52:00Z">
                  <w:rPr>
                    <w:ins w:id="424" w:author="." w:date="2009-05-30T02:51:00Z"/>
                    <w:color w:val="FFFFFF" w:themeColor="background1"/>
                  </w:rPr>
                </w:rPrChange>
              </w:rPr>
              <w:pPrChange w:id="425" w:author="." w:date="2009-05-30T03:01:00Z">
                <w:pPr>
                  <w:pStyle w:val="BodyText"/>
                </w:pPr>
              </w:pPrChange>
            </w:pPr>
            <w:ins w:id="426" w:author="." w:date="2009-05-30T02:51:00Z">
              <w:r w:rsidRPr="0033544C">
                <w:rPr>
                  <w:rPrChange w:id="427" w:author="." w:date="2009-05-30T02:52:00Z">
                    <w:rPr>
                      <w:color w:val="FFFFFF" w:themeColor="background1"/>
                    </w:rPr>
                  </w:rPrChange>
                </w:rPr>
                <w:t xml:space="preserve">P2P data-sharing protocol </w:t>
              </w:r>
            </w:ins>
          </w:p>
        </w:tc>
        <w:tc>
          <w:tcPr>
            <w:tcW w:w="3521" w:type="dxa"/>
            <w:hideMark/>
          </w:tcPr>
          <w:p w:rsidR="00000000" w:rsidRDefault="0033544C">
            <w:pPr>
              <w:pStyle w:val="BodyText"/>
              <w:spacing w:line="360" w:lineRule="auto"/>
              <w:ind w:firstLine="0"/>
              <w:jc w:val="left"/>
              <w:rPr>
                <w:ins w:id="428" w:author="." w:date="2009-05-30T02:51:00Z"/>
                <w:rPrChange w:id="429" w:author="." w:date="2009-05-30T02:52:00Z">
                  <w:rPr>
                    <w:ins w:id="430" w:author="." w:date="2009-05-30T02:51:00Z"/>
                    <w:color w:val="FFFFFF" w:themeColor="background1"/>
                  </w:rPr>
                </w:rPrChange>
              </w:rPr>
              <w:pPrChange w:id="431" w:author="." w:date="2009-05-30T03:01:00Z">
                <w:pPr>
                  <w:pStyle w:val="BodyText"/>
                </w:pPr>
              </w:pPrChange>
            </w:pPr>
            <w:ins w:id="432" w:author="." w:date="2009-05-30T02:51:00Z">
              <w:r w:rsidRPr="0033544C">
                <w:rPr>
                  <w:rPrChange w:id="433" w:author="." w:date="2009-05-30T02:52:00Z">
                    <w:rPr>
                      <w:color w:val="FFFFFF" w:themeColor="background1"/>
                    </w:rPr>
                  </w:rPrChange>
                </w:rPr>
                <w:t xml:space="preserve">No </w:t>
              </w:r>
            </w:ins>
            <w:ins w:id="434" w:author="." w:date="2009-05-30T02:59:00Z">
              <w:r w:rsidR="00B343AF">
                <w:t>modification</w:t>
              </w:r>
            </w:ins>
            <w:ins w:id="435" w:author="." w:date="2009-05-30T02:51:00Z">
              <w:r w:rsidRPr="0033544C">
                <w:rPr>
                  <w:rPrChange w:id="436" w:author="." w:date="2009-05-30T02:52:00Z">
                    <w:rPr>
                      <w:color w:val="FFFFFF" w:themeColor="background1"/>
                    </w:rPr>
                  </w:rPrChange>
                </w:rPr>
                <w:t xml:space="preserve"> </w:t>
              </w:r>
            </w:ins>
          </w:p>
        </w:tc>
      </w:tr>
      <w:tr w:rsidR="00B343AF" w:rsidRPr="002A4C7E" w:rsidTr="00B343AF">
        <w:trPr>
          <w:trHeight w:val="890"/>
          <w:ins w:id="437" w:author="." w:date="2009-05-30T02:51:00Z"/>
          <w:trPrChange w:id="438" w:author="." w:date="2009-05-30T03:02:00Z">
            <w:trPr>
              <w:trHeight w:val="890"/>
            </w:trPr>
          </w:trPrChange>
        </w:trPr>
        <w:tc>
          <w:tcPr>
            <w:tcW w:w="2268" w:type="dxa"/>
            <w:hideMark/>
            <w:tcPrChange w:id="439" w:author="." w:date="2009-05-30T03:02:00Z">
              <w:tcPr>
                <w:tcW w:w="0" w:type="auto"/>
                <w:hideMark/>
              </w:tcPr>
            </w:tcPrChange>
          </w:tcPr>
          <w:p w:rsidR="00000000" w:rsidRDefault="0033544C">
            <w:pPr>
              <w:pStyle w:val="BodyText"/>
              <w:spacing w:line="360" w:lineRule="auto"/>
              <w:ind w:firstLine="0"/>
              <w:jc w:val="left"/>
              <w:rPr>
                <w:ins w:id="440" w:author="." w:date="2009-05-30T02:51:00Z"/>
                <w:rPrChange w:id="441" w:author="." w:date="2009-05-30T02:52:00Z">
                  <w:rPr>
                    <w:ins w:id="442" w:author="." w:date="2009-05-30T02:51:00Z"/>
                    <w:color w:val="FFFFFF" w:themeColor="background1"/>
                  </w:rPr>
                </w:rPrChange>
              </w:rPr>
              <w:pPrChange w:id="443" w:author="." w:date="2009-05-30T03:01:00Z">
                <w:pPr>
                  <w:pStyle w:val="BodyText"/>
                </w:pPr>
              </w:pPrChange>
            </w:pPr>
            <w:ins w:id="444" w:author="." w:date="2009-05-30T02:51:00Z">
              <w:r w:rsidRPr="0033544C">
                <w:rPr>
                  <w:rPrChange w:id="445" w:author="." w:date="2009-05-30T02:52:00Z">
                    <w:rPr>
                      <w:color w:val="FFFFFF" w:themeColor="background1"/>
                    </w:rPr>
                  </w:rPrChange>
                </w:rPr>
                <w:t xml:space="preserve">Simple HTTP Client </w:t>
              </w:r>
            </w:ins>
          </w:p>
        </w:tc>
        <w:tc>
          <w:tcPr>
            <w:tcW w:w="2880" w:type="dxa"/>
            <w:hideMark/>
            <w:tcPrChange w:id="446" w:author="." w:date="2009-05-30T03:02:00Z">
              <w:tcPr>
                <w:tcW w:w="0" w:type="auto"/>
                <w:gridSpan w:val="2"/>
                <w:hideMark/>
              </w:tcPr>
            </w:tcPrChange>
          </w:tcPr>
          <w:p w:rsidR="00000000" w:rsidRDefault="0033544C">
            <w:pPr>
              <w:pStyle w:val="BodyText"/>
              <w:spacing w:line="360" w:lineRule="auto"/>
              <w:ind w:firstLine="0"/>
              <w:jc w:val="left"/>
              <w:rPr>
                <w:ins w:id="447" w:author="." w:date="2009-05-30T02:51:00Z"/>
                <w:rPrChange w:id="448" w:author="." w:date="2009-05-30T02:52:00Z">
                  <w:rPr>
                    <w:ins w:id="449" w:author="." w:date="2009-05-30T02:51:00Z"/>
                    <w:color w:val="FFFFFF" w:themeColor="background1"/>
                  </w:rPr>
                </w:rPrChange>
              </w:rPr>
              <w:pPrChange w:id="450" w:author="." w:date="2009-05-30T03:01:00Z">
                <w:pPr>
                  <w:pStyle w:val="BodyText"/>
                </w:pPr>
              </w:pPrChange>
            </w:pPr>
            <w:ins w:id="451" w:author="." w:date="2009-05-30T02:51:00Z">
              <w:r w:rsidRPr="0033544C">
                <w:rPr>
                  <w:rPrChange w:id="452" w:author="." w:date="2009-05-30T02:52:00Z">
                    <w:rPr>
                      <w:color w:val="FFFFFF" w:themeColor="background1"/>
                    </w:rPr>
                  </w:rPrChange>
                </w:rPr>
                <w:t xml:space="preserve">SOA-based Tracker  Client </w:t>
              </w:r>
            </w:ins>
          </w:p>
        </w:tc>
        <w:tc>
          <w:tcPr>
            <w:tcW w:w="3521" w:type="dxa"/>
            <w:hideMark/>
            <w:tcPrChange w:id="453" w:author="." w:date="2009-05-30T03:02:00Z">
              <w:tcPr>
                <w:tcW w:w="0" w:type="auto"/>
                <w:gridSpan w:val="2"/>
                <w:hideMark/>
              </w:tcPr>
            </w:tcPrChange>
          </w:tcPr>
          <w:p w:rsidR="00000000" w:rsidRDefault="0033544C">
            <w:pPr>
              <w:pStyle w:val="BodyText"/>
              <w:spacing w:line="360" w:lineRule="auto"/>
              <w:ind w:firstLine="0"/>
              <w:jc w:val="left"/>
              <w:rPr>
                <w:ins w:id="454" w:author="." w:date="2009-05-30T02:51:00Z"/>
                <w:rPrChange w:id="455" w:author="." w:date="2009-05-30T02:52:00Z">
                  <w:rPr>
                    <w:ins w:id="456" w:author="." w:date="2009-05-30T02:51:00Z"/>
                    <w:color w:val="FFFFFF" w:themeColor="background1"/>
                  </w:rPr>
                </w:rPrChange>
              </w:rPr>
              <w:pPrChange w:id="457" w:author="." w:date="2009-05-30T03:01:00Z">
                <w:pPr>
                  <w:pStyle w:val="BodyText"/>
                </w:pPr>
              </w:pPrChange>
            </w:pPr>
            <w:ins w:id="458" w:author="." w:date="2009-05-30T02:51:00Z">
              <w:r w:rsidRPr="0033544C">
                <w:rPr>
                  <w:rPrChange w:id="459" w:author="." w:date="2009-05-30T02:52:00Z">
                    <w:rPr>
                      <w:color w:val="FFFFFF" w:themeColor="background1"/>
                    </w:rPr>
                  </w:rPrChange>
                </w:rPr>
                <w:t xml:space="preserve">To enable advanced operations exchange with WS-Tracker </w:t>
              </w:r>
            </w:ins>
          </w:p>
        </w:tc>
      </w:tr>
      <w:tr w:rsidR="00B343AF" w:rsidRPr="002A4C7E" w:rsidTr="00B343AF">
        <w:trPr>
          <w:trHeight w:val="710"/>
          <w:ins w:id="460" w:author="." w:date="2009-05-30T02:51:00Z"/>
          <w:trPrChange w:id="461" w:author="." w:date="2009-05-30T03:02:00Z">
            <w:trPr>
              <w:trHeight w:val="1131"/>
            </w:trPr>
          </w:trPrChange>
        </w:trPr>
        <w:tc>
          <w:tcPr>
            <w:tcW w:w="2268" w:type="dxa"/>
            <w:hideMark/>
            <w:tcPrChange w:id="462" w:author="." w:date="2009-05-30T03:02:00Z">
              <w:tcPr>
                <w:tcW w:w="0" w:type="auto"/>
                <w:hideMark/>
              </w:tcPr>
            </w:tcPrChange>
          </w:tcPr>
          <w:p w:rsidR="00000000" w:rsidRDefault="0033544C">
            <w:pPr>
              <w:pStyle w:val="BodyText"/>
              <w:spacing w:line="360" w:lineRule="auto"/>
              <w:ind w:firstLine="0"/>
              <w:jc w:val="center"/>
              <w:rPr>
                <w:ins w:id="463" w:author="." w:date="2009-05-30T02:51:00Z"/>
                <w:rPrChange w:id="464" w:author="." w:date="2009-05-30T02:52:00Z">
                  <w:rPr>
                    <w:ins w:id="465" w:author="." w:date="2009-05-30T02:51:00Z"/>
                    <w:color w:val="FFFFFF" w:themeColor="background1"/>
                  </w:rPr>
                </w:rPrChange>
              </w:rPr>
              <w:pPrChange w:id="466" w:author="." w:date="2009-05-30T03:01:00Z">
                <w:pPr>
                  <w:pStyle w:val="BodyText"/>
                </w:pPr>
              </w:pPrChange>
            </w:pPr>
            <w:ins w:id="467" w:author="." w:date="2009-05-30T02:51:00Z">
              <w:r w:rsidRPr="0033544C">
                <w:rPr>
                  <w:rPrChange w:id="468" w:author="." w:date="2009-05-30T02:52:00Z">
                    <w:rPr>
                      <w:color w:val="FFFFFF" w:themeColor="background1"/>
                    </w:rPr>
                  </w:rPrChange>
                </w:rPr>
                <w:t>-</w:t>
              </w:r>
            </w:ins>
          </w:p>
        </w:tc>
        <w:tc>
          <w:tcPr>
            <w:tcW w:w="2880" w:type="dxa"/>
            <w:hideMark/>
            <w:tcPrChange w:id="469" w:author="." w:date="2009-05-30T03:02:00Z">
              <w:tcPr>
                <w:tcW w:w="0" w:type="auto"/>
                <w:gridSpan w:val="2"/>
                <w:hideMark/>
              </w:tcPr>
            </w:tcPrChange>
          </w:tcPr>
          <w:p w:rsidR="00000000" w:rsidRDefault="0033544C">
            <w:pPr>
              <w:pStyle w:val="BodyText"/>
              <w:spacing w:line="360" w:lineRule="auto"/>
              <w:ind w:firstLine="0"/>
              <w:jc w:val="left"/>
              <w:rPr>
                <w:ins w:id="470" w:author="." w:date="2009-05-30T02:51:00Z"/>
                <w:rPrChange w:id="471" w:author="." w:date="2009-05-30T02:52:00Z">
                  <w:rPr>
                    <w:ins w:id="472" w:author="." w:date="2009-05-30T02:51:00Z"/>
                    <w:color w:val="FFFFFF" w:themeColor="background1"/>
                  </w:rPr>
                </w:rPrChange>
              </w:rPr>
              <w:pPrChange w:id="473" w:author="." w:date="2009-05-30T03:01:00Z">
                <w:pPr>
                  <w:pStyle w:val="BodyText"/>
                </w:pPr>
              </w:pPrChange>
            </w:pPr>
            <w:ins w:id="474" w:author="." w:date="2009-05-30T02:51:00Z">
              <w:r w:rsidRPr="0033544C">
                <w:rPr>
                  <w:rPrChange w:id="475" w:author="." w:date="2009-05-30T02:52:00Z">
                    <w:rPr>
                      <w:color w:val="FFFFFF" w:themeColor="background1"/>
                    </w:rPr>
                  </w:rPrChange>
                </w:rPr>
                <w:t>Task Manager</w:t>
              </w:r>
            </w:ins>
          </w:p>
        </w:tc>
        <w:tc>
          <w:tcPr>
            <w:tcW w:w="3521" w:type="dxa"/>
            <w:hideMark/>
            <w:tcPrChange w:id="476" w:author="." w:date="2009-05-30T03:02:00Z">
              <w:tcPr>
                <w:tcW w:w="0" w:type="auto"/>
                <w:gridSpan w:val="2"/>
                <w:hideMark/>
              </w:tcPr>
            </w:tcPrChange>
          </w:tcPr>
          <w:p w:rsidR="00000000" w:rsidRDefault="0033544C">
            <w:pPr>
              <w:pStyle w:val="BodyText"/>
              <w:spacing w:line="360" w:lineRule="auto"/>
              <w:ind w:firstLine="0"/>
              <w:jc w:val="left"/>
              <w:rPr>
                <w:ins w:id="477" w:author="." w:date="2009-05-30T02:51:00Z"/>
                <w:rPrChange w:id="478" w:author="." w:date="2009-05-30T02:52:00Z">
                  <w:rPr>
                    <w:ins w:id="479" w:author="." w:date="2009-05-30T02:51:00Z"/>
                    <w:color w:val="FFFFFF" w:themeColor="background1"/>
                  </w:rPr>
                </w:rPrChange>
              </w:rPr>
              <w:pPrChange w:id="480" w:author="." w:date="2009-05-30T03:01:00Z">
                <w:pPr>
                  <w:pStyle w:val="BodyText"/>
                </w:pPr>
              </w:pPrChange>
            </w:pPr>
            <w:ins w:id="481" w:author="." w:date="2009-05-30T02:51:00Z">
              <w:r w:rsidRPr="0033544C">
                <w:rPr>
                  <w:rPrChange w:id="482" w:author="." w:date="2009-05-30T02:52:00Z">
                    <w:rPr>
                      <w:color w:val="FFFFFF" w:themeColor="background1"/>
                    </w:rPr>
                  </w:rPrChange>
                </w:rPr>
                <w:t xml:space="preserve">To enable execution of advanced operations in Client such as remote sharing and ACL </w:t>
              </w:r>
            </w:ins>
          </w:p>
        </w:tc>
      </w:tr>
      <w:tr w:rsidR="00B343AF" w:rsidRPr="002A4C7E" w:rsidTr="00B343AF">
        <w:trPr>
          <w:trHeight w:val="1210"/>
          <w:ins w:id="483" w:author="." w:date="2009-05-30T02:51:00Z"/>
          <w:trPrChange w:id="484" w:author="." w:date="2009-05-30T03:02:00Z">
            <w:trPr>
              <w:trHeight w:val="1210"/>
            </w:trPr>
          </w:trPrChange>
        </w:trPr>
        <w:tc>
          <w:tcPr>
            <w:tcW w:w="2268" w:type="dxa"/>
            <w:hideMark/>
            <w:tcPrChange w:id="485" w:author="." w:date="2009-05-30T03:02:00Z">
              <w:tcPr>
                <w:tcW w:w="0" w:type="auto"/>
                <w:hideMark/>
              </w:tcPr>
            </w:tcPrChange>
          </w:tcPr>
          <w:p w:rsidR="00000000" w:rsidRDefault="0033544C">
            <w:pPr>
              <w:pStyle w:val="BodyText"/>
              <w:spacing w:line="360" w:lineRule="auto"/>
              <w:ind w:firstLine="0"/>
              <w:jc w:val="left"/>
              <w:rPr>
                <w:ins w:id="486" w:author="." w:date="2009-05-30T02:51:00Z"/>
                <w:rPrChange w:id="487" w:author="." w:date="2009-05-30T02:52:00Z">
                  <w:rPr>
                    <w:ins w:id="488" w:author="." w:date="2009-05-30T02:51:00Z"/>
                    <w:color w:val="FFFFFF" w:themeColor="background1"/>
                  </w:rPr>
                </w:rPrChange>
              </w:rPr>
              <w:pPrChange w:id="489" w:author="." w:date="2009-05-30T03:01:00Z">
                <w:pPr>
                  <w:pStyle w:val="BodyText"/>
                </w:pPr>
              </w:pPrChange>
            </w:pPr>
            <w:ins w:id="490" w:author="." w:date="2009-05-30T02:51:00Z">
              <w:r w:rsidRPr="0033544C">
                <w:rPr>
                  <w:rPrChange w:id="491" w:author="." w:date="2009-05-30T02:52:00Z">
                    <w:rPr>
                      <w:color w:val="FFFFFF" w:themeColor="background1"/>
                    </w:rPr>
                  </w:rPrChange>
                </w:rPr>
                <w:t>Web Server based Tracker</w:t>
              </w:r>
            </w:ins>
          </w:p>
        </w:tc>
        <w:tc>
          <w:tcPr>
            <w:tcW w:w="2880" w:type="dxa"/>
            <w:hideMark/>
            <w:tcPrChange w:id="492" w:author="." w:date="2009-05-30T03:02:00Z">
              <w:tcPr>
                <w:tcW w:w="0" w:type="auto"/>
                <w:gridSpan w:val="2"/>
                <w:hideMark/>
              </w:tcPr>
            </w:tcPrChange>
          </w:tcPr>
          <w:p w:rsidR="00000000" w:rsidRDefault="0033544C">
            <w:pPr>
              <w:pStyle w:val="BodyText"/>
              <w:spacing w:line="360" w:lineRule="auto"/>
              <w:ind w:firstLine="0"/>
              <w:jc w:val="left"/>
              <w:rPr>
                <w:ins w:id="493" w:author="." w:date="2009-05-30T02:51:00Z"/>
                <w:rPrChange w:id="494" w:author="." w:date="2009-05-30T02:52:00Z">
                  <w:rPr>
                    <w:ins w:id="495" w:author="." w:date="2009-05-30T02:51:00Z"/>
                    <w:color w:val="FFFFFF" w:themeColor="background1"/>
                  </w:rPr>
                </w:rPrChange>
              </w:rPr>
              <w:pPrChange w:id="496" w:author="." w:date="2009-05-30T03:01:00Z">
                <w:pPr>
                  <w:pStyle w:val="BodyText"/>
                </w:pPr>
              </w:pPrChange>
            </w:pPr>
            <w:ins w:id="497" w:author="." w:date="2009-05-30T02:51:00Z">
              <w:r w:rsidRPr="0033544C">
                <w:rPr>
                  <w:rPrChange w:id="498" w:author="." w:date="2009-05-30T02:52:00Z">
                    <w:rPr>
                      <w:color w:val="FFFFFF" w:themeColor="background1"/>
                    </w:rPr>
                  </w:rPrChange>
                </w:rPr>
                <w:t xml:space="preserve">Advanced SOA-based Tracker </w:t>
              </w:r>
            </w:ins>
          </w:p>
        </w:tc>
        <w:tc>
          <w:tcPr>
            <w:tcW w:w="3521" w:type="dxa"/>
            <w:hideMark/>
            <w:tcPrChange w:id="499" w:author="." w:date="2009-05-30T03:02:00Z">
              <w:tcPr>
                <w:tcW w:w="0" w:type="auto"/>
                <w:gridSpan w:val="2"/>
                <w:hideMark/>
              </w:tcPr>
            </w:tcPrChange>
          </w:tcPr>
          <w:p w:rsidR="00000000" w:rsidRDefault="0033544C">
            <w:pPr>
              <w:pStyle w:val="BodyText"/>
              <w:spacing w:line="360" w:lineRule="auto"/>
              <w:ind w:firstLine="0"/>
              <w:jc w:val="left"/>
              <w:rPr>
                <w:ins w:id="500" w:author="." w:date="2009-05-30T02:51:00Z"/>
                <w:rPrChange w:id="501" w:author="." w:date="2009-05-30T02:52:00Z">
                  <w:rPr>
                    <w:ins w:id="502" w:author="." w:date="2009-05-30T02:51:00Z"/>
                    <w:color w:val="FFFFFF" w:themeColor="background1"/>
                  </w:rPr>
                </w:rPrChange>
              </w:rPr>
              <w:pPrChange w:id="503" w:author="." w:date="2009-05-30T03:01:00Z">
                <w:pPr>
                  <w:pStyle w:val="BodyText"/>
                </w:pPr>
              </w:pPrChange>
            </w:pPr>
            <w:ins w:id="504" w:author="." w:date="2009-05-30T02:51:00Z">
              <w:r w:rsidRPr="0033544C">
                <w:rPr>
                  <w:rPrChange w:id="505" w:author="." w:date="2009-05-30T02:52:00Z">
                    <w:rPr>
                      <w:color w:val="FFFFFF" w:themeColor="background1"/>
                    </w:rPr>
                  </w:rPrChange>
                </w:rPr>
                <w:t xml:space="preserve">To allow the system to build and to handle complex actions required by scientific community </w:t>
              </w:r>
            </w:ins>
          </w:p>
        </w:tc>
      </w:tr>
      <w:tr w:rsidR="00B343AF" w:rsidRPr="002A4C7E" w:rsidTr="00B343AF">
        <w:trPr>
          <w:trHeight w:val="728"/>
          <w:ins w:id="506" w:author="." w:date="2009-05-30T02:51:00Z"/>
        </w:trPr>
        <w:tc>
          <w:tcPr>
            <w:tcW w:w="2268" w:type="dxa"/>
            <w:hideMark/>
          </w:tcPr>
          <w:p w:rsidR="00000000" w:rsidRDefault="0033544C">
            <w:pPr>
              <w:pStyle w:val="BodyText"/>
              <w:spacing w:line="360" w:lineRule="auto"/>
              <w:jc w:val="left"/>
              <w:rPr>
                <w:ins w:id="507" w:author="." w:date="2009-05-30T02:51:00Z"/>
                <w:rPrChange w:id="508" w:author="." w:date="2009-05-30T02:52:00Z">
                  <w:rPr>
                    <w:ins w:id="509" w:author="." w:date="2009-05-30T02:51:00Z"/>
                    <w:color w:val="FFFFFF" w:themeColor="background1"/>
                  </w:rPr>
                </w:rPrChange>
              </w:rPr>
              <w:pPrChange w:id="510" w:author="." w:date="2009-05-30T03:01:00Z">
                <w:pPr>
                  <w:pStyle w:val="BodyText"/>
                </w:pPr>
              </w:pPrChange>
            </w:pPr>
            <w:ins w:id="511" w:author="." w:date="2009-05-30T02:51:00Z">
              <w:r w:rsidRPr="0033544C">
                <w:rPr>
                  <w:rPrChange w:id="512" w:author="." w:date="2009-05-30T02:52:00Z">
                    <w:rPr>
                      <w:color w:val="FFFFFF" w:themeColor="background1"/>
                    </w:rPr>
                  </w:rPrChange>
                </w:rPr>
                <w:t xml:space="preserve">- </w:t>
              </w:r>
            </w:ins>
          </w:p>
        </w:tc>
        <w:tc>
          <w:tcPr>
            <w:tcW w:w="2880" w:type="dxa"/>
            <w:hideMark/>
          </w:tcPr>
          <w:p w:rsidR="00000000" w:rsidRDefault="0033544C">
            <w:pPr>
              <w:pStyle w:val="BodyText"/>
              <w:spacing w:line="360" w:lineRule="auto"/>
              <w:ind w:firstLine="0"/>
              <w:jc w:val="left"/>
              <w:rPr>
                <w:ins w:id="513" w:author="." w:date="2009-05-30T02:51:00Z"/>
                <w:rPrChange w:id="514" w:author="." w:date="2009-05-30T02:52:00Z">
                  <w:rPr>
                    <w:ins w:id="515" w:author="." w:date="2009-05-30T02:51:00Z"/>
                    <w:color w:val="FFFFFF" w:themeColor="background1"/>
                  </w:rPr>
                </w:rPrChange>
              </w:rPr>
              <w:pPrChange w:id="516" w:author="." w:date="2009-05-30T03:01:00Z">
                <w:pPr>
                  <w:pStyle w:val="BodyText"/>
                </w:pPr>
              </w:pPrChange>
            </w:pPr>
            <w:ins w:id="517" w:author="." w:date="2009-05-30T02:51:00Z">
              <w:r w:rsidRPr="0033544C">
                <w:rPr>
                  <w:rPrChange w:id="518" w:author="." w:date="2009-05-30T02:52:00Z">
                    <w:rPr>
                      <w:color w:val="FFFFFF" w:themeColor="background1"/>
                    </w:rPr>
                  </w:rPrChange>
                </w:rPr>
                <w:t>Security Manager</w:t>
              </w:r>
            </w:ins>
          </w:p>
        </w:tc>
        <w:tc>
          <w:tcPr>
            <w:tcW w:w="3521" w:type="dxa"/>
            <w:hideMark/>
          </w:tcPr>
          <w:p w:rsidR="00000000" w:rsidRDefault="0033544C">
            <w:pPr>
              <w:pStyle w:val="BodyText"/>
              <w:spacing w:line="360" w:lineRule="auto"/>
              <w:ind w:firstLine="0"/>
              <w:jc w:val="left"/>
              <w:rPr>
                <w:ins w:id="519" w:author="." w:date="2009-05-30T02:51:00Z"/>
                <w:rPrChange w:id="520" w:author="." w:date="2009-05-30T02:52:00Z">
                  <w:rPr>
                    <w:ins w:id="521" w:author="." w:date="2009-05-30T02:51:00Z"/>
                    <w:color w:val="FFFFFF" w:themeColor="background1"/>
                  </w:rPr>
                </w:rPrChange>
              </w:rPr>
              <w:pPrChange w:id="522" w:author="." w:date="2009-05-30T03:01:00Z">
                <w:pPr>
                  <w:pStyle w:val="BodyText"/>
                </w:pPr>
              </w:pPrChange>
            </w:pPr>
            <w:ins w:id="523" w:author="." w:date="2009-05-30T02:51:00Z">
              <w:r w:rsidRPr="0033544C">
                <w:rPr>
                  <w:rPrChange w:id="524" w:author="." w:date="2009-05-30T02:52:00Z">
                    <w:rPr>
                      <w:color w:val="FFFFFF" w:themeColor="background1"/>
                    </w:rPr>
                  </w:rPrChange>
                </w:rPr>
                <w:t xml:space="preserve">To provide authentication and authorization mechanism </w:t>
              </w:r>
            </w:ins>
          </w:p>
        </w:tc>
      </w:tr>
      <w:tr w:rsidR="00B343AF" w:rsidRPr="002A4C7E" w:rsidTr="00B343AF">
        <w:trPr>
          <w:trHeight w:val="1389"/>
          <w:ins w:id="525" w:author="." w:date="2009-05-30T02:51:00Z"/>
          <w:trPrChange w:id="526" w:author="." w:date="2009-05-30T03:02:00Z">
            <w:trPr>
              <w:trHeight w:val="1389"/>
            </w:trPr>
          </w:trPrChange>
        </w:trPr>
        <w:tc>
          <w:tcPr>
            <w:tcW w:w="2268" w:type="dxa"/>
            <w:hideMark/>
            <w:tcPrChange w:id="527" w:author="." w:date="2009-05-30T03:02:00Z">
              <w:tcPr>
                <w:tcW w:w="0" w:type="auto"/>
                <w:hideMark/>
              </w:tcPr>
            </w:tcPrChange>
          </w:tcPr>
          <w:p w:rsidR="00000000" w:rsidRDefault="0033544C">
            <w:pPr>
              <w:pStyle w:val="BodyText"/>
              <w:spacing w:line="360" w:lineRule="auto"/>
              <w:jc w:val="left"/>
              <w:rPr>
                <w:ins w:id="528" w:author="." w:date="2009-05-30T02:51:00Z"/>
                <w:rPrChange w:id="529" w:author="." w:date="2009-05-30T02:52:00Z">
                  <w:rPr>
                    <w:ins w:id="530" w:author="." w:date="2009-05-30T02:51:00Z"/>
                    <w:color w:val="FFFFFF" w:themeColor="background1"/>
                  </w:rPr>
                </w:rPrChange>
              </w:rPr>
              <w:pPrChange w:id="531" w:author="." w:date="2009-05-30T03:01:00Z">
                <w:pPr>
                  <w:pStyle w:val="BodyText"/>
                </w:pPr>
              </w:pPrChange>
            </w:pPr>
            <w:ins w:id="532" w:author="." w:date="2009-05-30T02:51:00Z">
              <w:r w:rsidRPr="0033544C">
                <w:rPr>
                  <w:rPrChange w:id="533" w:author="." w:date="2009-05-30T02:52:00Z">
                    <w:rPr>
                      <w:color w:val="FFFFFF" w:themeColor="background1"/>
                    </w:rPr>
                  </w:rPrChange>
                </w:rPr>
                <w:t xml:space="preserve">- </w:t>
              </w:r>
            </w:ins>
          </w:p>
        </w:tc>
        <w:tc>
          <w:tcPr>
            <w:tcW w:w="2880" w:type="dxa"/>
            <w:hideMark/>
            <w:tcPrChange w:id="534" w:author="." w:date="2009-05-30T03:02:00Z">
              <w:tcPr>
                <w:tcW w:w="0" w:type="auto"/>
                <w:gridSpan w:val="2"/>
                <w:hideMark/>
              </w:tcPr>
            </w:tcPrChange>
          </w:tcPr>
          <w:p w:rsidR="00000000" w:rsidRDefault="0033544C">
            <w:pPr>
              <w:pStyle w:val="BodyText"/>
              <w:spacing w:line="360" w:lineRule="auto"/>
              <w:ind w:firstLine="0"/>
              <w:jc w:val="left"/>
              <w:rPr>
                <w:ins w:id="535" w:author="." w:date="2009-05-30T02:51:00Z"/>
                <w:rPrChange w:id="536" w:author="." w:date="2009-05-30T02:52:00Z">
                  <w:rPr>
                    <w:ins w:id="537" w:author="." w:date="2009-05-30T02:51:00Z"/>
                    <w:color w:val="FFFFFF" w:themeColor="background1"/>
                  </w:rPr>
                </w:rPrChange>
              </w:rPr>
              <w:pPrChange w:id="538" w:author="." w:date="2009-05-30T03:01:00Z">
                <w:pPr>
                  <w:pStyle w:val="BodyText"/>
                </w:pPr>
              </w:pPrChange>
            </w:pPr>
            <w:ins w:id="539" w:author="." w:date="2009-05-30T02:51:00Z">
              <w:r w:rsidRPr="0033544C">
                <w:rPr>
                  <w:rPrChange w:id="540" w:author="." w:date="2009-05-30T02:52:00Z">
                    <w:rPr>
                      <w:color w:val="FFFFFF" w:themeColor="background1"/>
                    </w:rPr>
                  </w:rPrChange>
                </w:rPr>
                <w:t xml:space="preserve">Collaboration and Content Manager </w:t>
              </w:r>
            </w:ins>
          </w:p>
        </w:tc>
        <w:tc>
          <w:tcPr>
            <w:tcW w:w="3521" w:type="dxa"/>
            <w:hideMark/>
            <w:tcPrChange w:id="541" w:author="." w:date="2009-05-30T03:02:00Z">
              <w:tcPr>
                <w:tcW w:w="0" w:type="auto"/>
                <w:gridSpan w:val="2"/>
                <w:hideMark/>
              </w:tcPr>
            </w:tcPrChange>
          </w:tcPr>
          <w:p w:rsidR="00000000" w:rsidRDefault="0033544C">
            <w:pPr>
              <w:pStyle w:val="BodyText"/>
              <w:spacing w:line="360" w:lineRule="auto"/>
              <w:ind w:firstLine="0"/>
              <w:jc w:val="left"/>
              <w:rPr>
                <w:ins w:id="542" w:author="." w:date="2009-05-30T02:51:00Z"/>
                <w:rPrChange w:id="543" w:author="." w:date="2009-05-30T02:52:00Z">
                  <w:rPr>
                    <w:ins w:id="544" w:author="." w:date="2009-05-30T02:51:00Z"/>
                    <w:color w:val="FFFFFF" w:themeColor="background1"/>
                  </w:rPr>
                </w:rPrChange>
              </w:rPr>
              <w:pPrChange w:id="545" w:author="." w:date="2009-05-30T03:01:00Z">
                <w:pPr>
                  <w:pStyle w:val="BodyText"/>
                </w:pPr>
              </w:pPrChange>
            </w:pPr>
            <w:ins w:id="546" w:author="." w:date="2009-05-30T02:51:00Z">
              <w:r w:rsidRPr="0033544C">
                <w:rPr>
                  <w:rPrChange w:id="547" w:author="." w:date="2009-05-30T02:52:00Z">
                    <w:rPr>
                      <w:color w:val="FFFFFF" w:themeColor="background1"/>
                    </w:rPr>
                  </w:rPrChange>
                </w:rPr>
                <w:t xml:space="preserve">To empower users to control access rights to their content and to start remote sharing, downloading processes and permit interactions between them </w:t>
              </w:r>
            </w:ins>
          </w:p>
        </w:tc>
      </w:tr>
      <w:tr w:rsidR="00B343AF" w:rsidRPr="002A4C7E" w:rsidTr="00B343AF">
        <w:trPr>
          <w:trHeight w:val="755"/>
          <w:ins w:id="548" w:author="." w:date="2009-05-30T02:51:00Z"/>
          <w:trPrChange w:id="549" w:author="." w:date="2009-05-30T03:02:00Z">
            <w:trPr>
              <w:trHeight w:val="1131"/>
            </w:trPr>
          </w:trPrChange>
        </w:trPr>
        <w:tc>
          <w:tcPr>
            <w:tcW w:w="2268" w:type="dxa"/>
            <w:hideMark/>
            <w:tcPrChange w:id="550" w:author="." w:date="2009-05-30T03:02:00Z">
              <w:tcPr>
                <w:tcW w:w="0" w:type="auto"/>
                <w:hideMark/>
              </w:tcPr>
            </w:tcPrChange>
          </w:tcPr>
          <w:p w:rsidR="00000000" w:rsidRDefault="0033544C">
            <w:pPr>
              <w:pStyle w:val="BodyText"/>
              <w:spacing w:line="360" w:lineRule="auto"/>
              <w:jc w:val="left"/>
              <w:rPr>
                <w:ins w:id="551" w:author="." w:date="2009-05-30T02:51:00Z"/>
                <w:rPrChange w:id="552" w:author="." w:date="2009-05-30T02:52:00Z">
                  <w:rPr>
                    <w:ins w:id="553" w:author="." w:date="2009-05-30T02:51:00Z"/>
                    <w:color w:val="FFFFFF" w:themeColor="background1"/>
                  </w:rPr>
                </w:rPrChange>
              </w:rPr>
              <w:pPrChange w:id="554" w:author="." w:date="2009-05-30T03:01:00Z">
                <w:pPr>
                  <w:pStyle w:val="BodyText"/>
                </w:pPr>
              </w:pPrChange>
            </w:pPr>
            <w:ins w:id="555" w:author="." w:date="2009-05-30T02:51:00Z">
              <w:r w:rsidRPr="0033544C">
                <w:rPr>
                  <w:rPrChange w:id="556" w:author="." w:date="2009-05-30T02:52:00Z">
                    <w:rPr>
                      <w:color w:val="FFFFFF" w:themeColor="background1"/>
                    </w:rPr>
                  </w:rPrChange>
                </w:rPr>
                <w:t xml:space="preserve">- </w:t>
              </w:r>
            </w:ins>
          </w:p>
        </w:tc>
        <w:tc>
          <w:tcPr>
            <w:tcW w:w="2880" w:type="dxa"/>
            <w:hideMark/>
            <w:tcPrChange w:id="557" w:author="." w:date="2009-05-30T03:02:00Z">
              <w:tcPr>
                <w:tcW w:w="0" w:type="auto"/>
                <w:gridSpan w:val="2"/>
                <w:hideMark/>
              </w:tcPr>
            </w:tcPrChange>
          </w:tcPr>
          <w:p w:rsidR="00000000" w:rsidRDefault="0033544C">
            <w:pPr>
              <w:pStyle w:val="BodyText"/>
              <w:spacing w:line="360" w:lineRule="auto"/>
              <w:ind w:firstLine="0"/>
              <w:jc w:val="left"/>
              <w:rPr>
                <w:ins w:id="558" w:author="." w:date="2009-05-30T02:51:00Z"/>
                <w:rPrChange w:id="559" w:author="." w:date="2009-05-30T02:52:00Z">
                  <w:rPr>
                    <w:ins w:id="560" w:author="." w:date="2009-05-30T02:51:00Z"/>
                    <w:color w:val="FFFFFF" w:themeColor="background1"/>
                  </w:rPr>
                </w:rPrChange>
              </w:rPr>
              <w:pPrChange w:id="561" w:author="." w:date="2009-05-30T03:01:00Z">
                <w:pPr>
                  <w:pStyle w:val="BodyText"/>
                </w:pPr>
              </w:pPrChange>
            </w:pPr>
            <w:ins w:id="562" w:author="." w:date="2009-05-30T02:51:00Z">
              <w:r w:rsidRPr="0033544C">
                <w:rPr>
                  <w:rPrChange w:id="563" w:author="." w:date="2009-05-30T02:52:00Z">
                    <w:rPr>
                      <w:color w:val="FFFFFF" w:themeColor="background1"/>
                    </w:rPr>
                  </w:rPrChange>
                </w:rPr>
                <w:t xml:space="preserve">Parallel Streaming support </w:t>
              </w:r>
            </w:ins>
          </w:p>
        </w:tc>
        <w:tc>
          <w:tcPr>
            <w:tcW w:w="3521" w:type="dxa"/>
            <w:hideMark/>
            <w:tcPrChange w:id="564" w:author="." w:date="2009-05-30T03:02:00Z">
              <w:tcPr>
                <w:tcW w:w="0" w:type="auto"/>
                <w:gridSpan w:val="2"/>
                <w:hideMark/>
              </w:tcPr>
            </w:tcPrChange>
          </w:tcPr>
          <w:p w:rsidR="00000000" w:rsidRDefault="0033544C">
            <w:pPr>
              <w:pStyle w:val="BodyText"/>
              <w:spacing w:line="360" w:lineRule="auto"/>
              <w:ind w:firstLine="0"/>
              <w:jc w:val="left"/>
              <w:rPr>
                <w:ins w:id="565" w:author="." w:date="2009-05-30T02:51:00Z"/>
                <w:rPrChange w:id="566" w:author="." w:date="2009-05-30T02:52:00Z">
                  <w:rPr>
                    <w:ins w:id="567" w:author="." w:date="2009-05-30T02:51:00Z"/>
                    <w:color w:val="FFFFFF" w:themeColor="background1"/>
                  </w:rPr>
                </w:rPrChange>
              </w:rPr>
              <w:pPrChange w:id="568" w:author="." w:date="2009-05-30T03:01:00Z">
                <w:pPr>
                  <w:pStyle w:val="BodyText"/>
                </w:pPr>
              </w:pPrChange>
            </w:pPr>
            <w:ins w:id="569" w:author="." w:date="2009-05-30T02:51:00Z">
              <w:r w:rsidRPr="0033544C">
                <w:rPr>
                  <w:rPrChange w:id="570" w:author="." w:date="2009-05-30T02:52:00Z">
                    <w:rPr>
                      <w:color w:val="FFFFFF" w:themeColor="background1"/>
                    </w:rPr>
                  </w:rPrChange>
                </w:rPr>
                <w:t xml:space="preserve">To improve further data transmission performance </w:t>
              </w:r>
            </w:ins>
          </w:p>
        </w:tc>
      </w:tr>
    </w:tbl>
    <w:p w:rsidR="00000000" w:rsidRDefault="00E14C46">
      <w:pPr>
        <w:pStyle w:val="BodyText"/>
        <w:ind w:firstLine="0"/>
        <w:rPr>
          <w:ins w:id="571" w:author="." w:date="2009-05-30T03:16:00Z"/>
          <w:color w:val="FFFFFF" w:themeColor="background1"/>
        </w:rPr>
        <w:pPrChange w:id="572" w:author="." w:date="2009-05-30T02:51:00Z">
          <w:pPr>
            <w:pStyle w:val="BodyText"/>
          </w:pPr>
        </w:pPrChange>
      </w:pPr>
    </w:p>
    <w:p w:rsidR="00CE1630" w:rsidRDefault="004E4CEC" w:rsidP="00286226">
      <w:pPr>
        <w:pStyle w:val="Heading2"/>
        <w:rPr>
          <w:ins w:id="573" w:author="." w:date="2009-05-30T03:16:00Z"/>
        </w:rPr>
      </w:pPr>
      <w:bookmarkStart w:id="574" w:name="_Toc228272590"/>
      <w:ins w:id="575" w:author="." w:date="2009-05-30T03:16:00Z">
        <w:r>
          <w:t>Network-level</w:t>
        </w:r>
        <w:r w:rsidR="00CE1630">
          <w:t xml:space="preserve"> Data Transfer Techniques</w:t>
        </w:r>
        <w:bookmarkEnd w:id="574"/>
      </w:ins>
    </w:p>
    <w:p w:rsidR="00F12254" w:rsidRDefault="0036783E" w:rsidP="0036783E">
      <w:pPr>
        <w:pStyle w:val="BodyText"/>
        <w:ind w:firstLine="576"/>
        <w:rPr>
          <w:ins w:id="576" w:author="." w:date="2009-05-30T03:16:00Z"/>
        </w:rPr>
      </w:pPr>
      <w:ins w:id="577" w:author="." w:date="2009-05-30T03:16:00Z">
        <w:r>
          <w:t>T</w:t>
        </w:r>
        <w:r w:rsidR="004E4CEC">
          <w:t>he network-level solutions (i.e. NAS and SAN</w:t>
        </w:r>
        <w:r w:rsidR="00AC1B70">
          <w:t xml:space="preserve"> </w:t>
        </w:r>
        <w:r w:rsidR="0033544C">
          <w:fldChar w:fldCharType="begin"/>
        </w:r>
        <w:r w:rsidR="00CF1EDE">
          <w:instrText xml:space="preserve"> ADDIN EN.CITE &lt;EndNote&gt;&lt;Cite&gt;&lt;Author&gt;Gibson&lt;/Author&gt;&lt;Year&gt;2000&lt;/Year&gt;&lt;RecNum&gt;103&lt;/RecNum&gt;&lt;record&gt;&lt;rec-number&gt;103&lt;/rec-number&gt;&lt;foreign-keys&gt;&lt;key app="EN" db-id="eref9pfvov2rdiedsstvpxdme2tz0v2ew02z"&gt;103&lt;/key&gt;&lt;/foreign-keys&gt;&lt;ref-type name="Journal Article"&gt;17&lt;/ref-type&gt;&lt;contributors&gt;&lt;authors&gt;&lt;author&gt;Gibson, GA&lt;/author&gt;&lt;author&gt;Van Meter, R&lt;/author&gt;&lt;/authors&gt;&lt;/contributors&gt;&lt;titles&gt;&lt;title&gt;Network Attached Storage Architecture&lt;/title&gt;&lt;secondary-title&gt;Communications of the ACM&lt;/secondary-title&gt;&lt;/titles&gt;&lt;periodical&gt;&lt;full-title&gt;Communications of the ACM&lt;/full-title&gt;&lt;/periodical&gt;&lt;pages&gt;37-45&lt;/pages&gt;&lt;volume&gt;43&lt;/volume&gt;&lt;number&gt;11&lt;/number&gt;&lt;dates&gt;&lt;year&gt;2000&lt;/year&gt;&lt;/dates&gt;&lt;urls&gt;&lt;/urls&gt;&lt;/record&gt;&lt;/Cite&gt;&lt;/EndNote&gt;</w:instrText>
        </w:r>
        <w:r w:rsidR="005876AF" w:rsidDel="00CF1EDE">
          <w:instrText xml:space="preserve"> ADDIN EN.CITE &lt;EndNote&gt;&lt;Cite&gt;&lt;Author&gt;Gibson&lt;/Author&gt;&lt;Year&gt;2000&lt;/Year&gt;&lt;RecNum&gt;103&lt;/RecNum&gt;&lt;record&gt;&lt;rec-number&gt;103&lt;/rec-number&gt;&lt;foreign-keys&gt;&lt;key app="EN" db-id="eref9pfvov2rdiedsstvpxdme2tz0v2ew02z"&gt;103&lt;/key&gt;&lt;/foreign-keys&gt;&lt;ref-type name="Journal Article"&gt;17&lt;/ref-type&gt;&lt;contributors&gt;&lt;authors&gt;&lt;author&gt;Gibson, GA&lt;/author&gt;&lt;author&gt;Van Meter, R&lt;/author&gt;&lt;/authors&gt;&lt;/contributors&gt;&lt;titles&gt;&lt;title&gt;Network Attached Storage Architecture&lt;/title&gt;&lt;secondary-title&gt;Communications of the ACM&lt;/secondary-title&gt;&lt;/titles&gt;&lt;periodical&gt;&lt;full-title&gt;Communications of the ACM&lt;/full-title&gt;&lt;/periodical&gt;&lt;pages&gt;37-45&lt;/pages&gt;&lt;volume&gt;43&lt;/volume&gt;&lt;number&gt;11&lt;/number&gt;&lt;dates&gt;&lt;year&gt;2000&lt;/year&gt;&lt;/dates&gt;&lt;urls&gt;&lt;/urls&gt;&lt;/record&gt;&lt;/Cite&gt;&lt;/EndNote&gt;</w:instrText>
        </w:r>
        <w:r w:rsidR="0033544C">
          <w:fldChar w:fldCharType="separate"/>
        </w:r>
        <w:r w:rsidR="008E1941">
          <w:rPr>
            <w:noProof/>
          </w:rPr>
          <w:t>[24]</w:t>
        </w:r>
        <w:r w:rsidR="0033544C">
          <w:fldChar w:fldCharType="end"/>
        </w:r>
        <w:r w:rsidR="004E4CEC">
          <w:t xml:space="preserve">) are low-level </w:t>
        </w:r>
        <w:r w:rsidR="00B16F6C">
          <w:t>data transfer technique</w:t>
        </w:r>
        <w:r w:rsidR="00CE1630">
          <w:t>s</w:t>
        </w:r>
        <w:r>
          <w:t xml:space="preserve"> designed to handle large data transfers. Systems </w:t>
        </w:r>
        <w:r w:rsidR="00B16F6C">
          <w:t xml:space="preserve">such as </w:t>
        </w:r>
        <w:r w:rsidR="00FA4297">
          <w:t>WAN file systems</w:t>
        </w:r>
        <w:r w:rsidR="00757867">
          <w:t xml:space="preserve"> </w:t>
        </w:r>
        <w:r w:rsidR="00D837CD">
          <w:t xml:space="preserve">and </w:t>
        </w:r>
        <w:r w:rsidR="00606841">
          <w:t>data storage systems</w:t>
        </w:r>
        <w:r w:rsidR="00344414">
          <w:t xml:space="preserve"> are </w:t>
        </w:r>
        <w:r w:rsidR="007E7F8D">
          <w:t xml:space="preserve">either </w:t>
        </w:r>
        <w:r w:rsidR="00344414">
          <w:t>built on top of network-level solutions or use them</w:t>
        </w:r>
        <w:r>
          <w:t xml:space="preserve"> </w:t>
        </w:r>
        <w:r>
          <w:lastRenderedPageBreak/>
          <w:t>as data transfer layer</w:t>
        </w:r>
        <w:r w:rsidR="00344414">
          <w:t xml:space="preserve">. </w:t>
        </w:r>
        <w:r>
          <w:t>The prominent examples of SAN-based WAN</w:t>
        </w:r>
        <w:r w:rsidR="00D837CD">
          <w:t xml:space="preserve"> </w:t>
        </w:r>
        <w:r>
          <w:t xml:space="preserve">file systems are GFS 5 (Sistina), Stornext (ADIC), SAN-FS (IBM), QFS (SUN), CXFS (SGI). Examples of data storage systems include the </w:t>
        </w:r>
        <w:r w:rsidR="00F12254" w:rsidRPr="00F12254">
          <w:t>Storage Resource Broker</w:t>
        </w:r>
        <w:r w:rsidR="00F12254">
          <w:t xml:space="preserve"> (</w:t>
        </w:r>
        <w:r w:rsidR="005B6933">
          <w:t>SRB</w:t>
        </w:r>
        <w:r w:rsidR="00F12254">
          <w:t xml:space="preserve">) </w:t>
        </w:r>
        <w:r w:rsidR="0033544C">
          <w:fldChar w:fldCharType="begin"/>
        </w:r>
        <w:r w:rsidR="0080702C">
          <w:instrText xml:space="preserve"> ADDIN EN.CITE &lt;EndNote&gt;&lt;Cite&gt;&lt;Year&gt;2008&lt;/Year&gt;&lt;RecNum&gt;170&lt;/RecNum&gt;&lt;record&gt;&lt;rec-number&gt;170&lt;/rec-number&gt;&lt;foreign-keys&gt;&lt;key app='EN' db-id='eref9pfvov2rdiedsstvpxdme2tz0v2ew02z'&gt;170&lt;/key&gt;&lt;/foreign-keys&gt;&lt;ref-type name='Web Page'&gt;12&lt;/ref-type&gt;&lt;contributors&gt;&lt;/contributors&gt;&lt;titles&gt;&lt;title&gt;SRB- &amp;quot;The Storage Resource Broker&amp;quot;&lt;/title&gt;&lt;/titles&gt;&lt;dates&gt;&lt;/dates&gt;&lt;urls&gt;&lt;related-urls&gt;&lt;url&gt;http://www.sdsc.edu/srb/index.php/Main_Page&lt;/url&gt;&lt;/related-urls&gt;&lt;/urls&gt;&lt;/record&gt;&lt;/Cite&gt;&lt;/EndNote&gt;</w:instrText>
        </w:r>
        <w:r w:rsidR="0033544C">
          <w:fldChar w:fldCharType="separate"/>
        </w:r>
        <w:r w:rsidR="008E1941">
          <w:t>[93]</w:t>
        </w:r>
        <w:r w:rsidR="0033544C">
          <w:fldChar w:fldCharType="end"/>
        </w:r>
        <w:r w:rsidR="005B6933">
          <w:t xml:space="preserve">, </w:t>
        </w:r>
        <w:r>
          <w:t>t</w:t>
        </w:r>
        <w:r w:rsidR="005B6933" w:rsidRPr="005B6933">
          <w:t>he Distributed-Parallel Storage System (DPSS)</w:t>
        </w:r>
        <w:r w:rsidR="005B6933">
          <w:t xml:space="preserve"> </w:t>
        </w:r>
        <w:r w:rsidR="0033544C">
          <w:fldChar w:fldCharType="begin"/>
        </w:r>
        <w:r w:rsidR="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5876AF" w:rsidDel="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33544C">
          <w:fldChar w:fldCharType="separate"/>
        </w:r>
        <w:r w:rsidR="008E1941">
          <w:rPr>
            <w:noProof/>
          </w:rPr>
          <w:t>[94]</w:t>
        </w:r>
        <w:r w:rsidR="0033544C">
          <w:fldChar w:fldCharType="end"/>
        </w:r>
        <w:r w:rsidR="00D837CD">
          <w:t xml:space="preserve">, </w:t>
        </w:r>
        <w:r w:rsidR="00606841" w:rsidRPr="00606841">
          <w:t>High Performance Storage System</w:t>
        </w:r>
        <w:r w:rsidR="00606841">
          <w:t xml:space="preserve"> (</w:t>
        </w:r>
        <w:r w:rsidR="00D837CD">
          <w:t>HPSS</w:t>
        </w:r>
        <w:r>
          <w:t>)</w:t>
        </w:r>
        <w:r w:rsidR="00213EC4">
          <w:t xml:space="preserve"> </w:t>
        </w:r>
        <w:r w:rsidR="0033544C">
          <w:fldChar w:fldCharType="begin"/>
        </w:r>
        <w:r w:rsidR="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5876AF" w:rsidDel="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33544C">
          <w:fldChar w:fldCharType="separate"/>
        </w:r>
        <w:r w:rsidR="008E1941">
          <w:rPr>
            <w:noProof/>
          </w:rPr>
          <w:t>[95]</w:t>
        </w:r>
        <w:r w:rsidR="0033544C">
          <w:fldChar w:fldCharType="end"/>
        </w:r>
        <w:r w:rsidR="00D837CD">
          <w:t xml:space="preserve">, </w:t>
        </w:r>
        <w:r w:rsidR="00757867">
          <w:t xml:space="preserve">and </w:t>
        </w:r>
        <w:r w:rsidR="00757867" w:rsidRPr="00757867">
          <w:t xml:space="preserve">Hierarchical Data Format </w:t>
        </w:r>
        <w:r w:rsidR="00757867">
          <w:t xml:space="preserve"> 5 (</w:t>
        </w:r>
        <w:r w:rsidR="00D837CD">
          <w:t>HDF5</w:t>
        </w:r>
        <w:r w:rsidR="00757867">
          <w:t>)</w:t>
        </w:r>
        <w:r w:rsidR="00213EC4">
          <w:t xml:space="preserve"> </w:t>
        </w:r>
        <w:r w:rsidR="0033544C">
          <w:fldChar w:fldCharType="begin"/>
        </w:r>
        <w:r w:rsidR="0080702C">
          <w:instrText xml:space="preserve"> ADDIN EN.CITE &lt;EndNote&gt;&lt;Cite&gt;&lt;Year&gt;2008&lt;/Year&gt;&lt;RecNum&gt;173&lt;/RecNum&gt;&lt;record&gt;&lt;rec-number&gt;173&lt;/rec-number&gt;&lt;foreign-keys&gt;&lt;key app='EN' db-id='eref9pfvov2rdiedsstvpxdme2tz0v2ew02z'&gt;173&lt;/key&gt;&lt;/foreign-keys&gt;&lt;ref-type name='Web Page'&gt;12&lt;/ref-type&gt;&lt;contributors&gt;&lt;/contributors&gt;&lt;titles&gt;&lt;title&gt;HDF5- &amp;quot;Hierarchical Data Format 5&amp;quot;&lt;/title&gt;&lt;/titles&gt;&lt;dates&gt;&lt;/dates&gt;&lt;urls&gt;&lt;related-urls&gt;&lt;url&gt;http://www.hdfgroup.org/&lt;/url&gt;&lt;/related-urls&gt;&lt;/urls&gt;&lt;/record&gt;&lt;/Cite&gt;&lt;/EndNote&gt;</w:instrText>
        </w:r>
        <w:r w:rsidR="0033544C">
          <w:fldChar w:fldCharType="separate"/>
        </w:r>
        <w:r w:rsidR="008E1941">
          <w:t>[96]</w:t>
        </w:r>
        <w:r w:rsidR="0033544C">
          <w:fldChar w:fldCharType="end"/>
        </w:r>
        <w:r>
          <w:t xml:space="preserve">. Even though those systems are </w:t>
        </w:r>
        <w:r w:rsidR="00424079">
          <w:t xml:space="preserve"> </w:t>
        </w:r>
        <w:r>
          <w:t xml:space="preserve">classified as data </w:t>
        </w:r>
        <w:r w:rsidR="00D837CD">
          <w:t>storage systems</w:t>
        </w:r>
        <w:r>
          <w:t xml:space="preserve">, most of </w:t>
        </w:r>
        <w:r w:rsidR="00265FFF">
          <w:t>them</w:t>
        </w:r>
        <w:r>
          <w:t xml:space="preserve"> </w:t>
        </w:r>
        <w:r w:rsidR="00A7032F">
          <w:t>usually entail</w:t>
        </w:r>
        <w:r w:rsidR="00916A27">
          <w:t xml:space="preserve"> data management systems to handle the large volumes of data</w:t>
        </w:r>
        <w:r w:rsidR="00D837CD">
          <w:t xml:space="preserve">. </w:t>
        </w:r>
        <w:r w:rsidR="004E4CEC">
          <w:t xml:space="preserve"> </w:t>
        </w:r>
      </w:ins>
    </w:p>
    <w:p w:rsidR="00FA4297" w:rsidRDefault="00725EA1" w:rsidP="00CE1630">
      <w:pPr>
        <w:pStyle w:val="BodyText"/>
        <w:ind w:firstLine="576"/>
        <w:rPr>
          <w:ins w:id="578" w:author="." w:date="2009-05-30T03:16:00Z"/>
        </w:rPr>
      </w:pPr>
      <w:ins w:id="579" w:author="." w:date="2009-05-30T03:16:00Z">
        <w:r>
          <w:t xml:space="preserve">In traditional approach, </w:t>
        </w:r>
        <w:r w:rsidR="00840FF6">
          <w:t xml:space="preserve">in order to allow the end users and higher applications to access and modify the data stored in local storage devices, a </w:t>
        </w:r>
        <w:r>
          <w:t xml:space="preserve">local file </w:t>
        </w:r>
        <w:r w:rsidR="00840FF6">
          <w:t>system is</w:t>
        </w:r>
        <w:r>
          <w:t xml:space="preserve"> used as mediator between</w:t>
        </w:r>
        <w:r w:rsidR="00840FF6">
          <w:t xml:space="preserve"> them</w:t>
        </w:r>
        <w:r>
          <w:t xml:space="preserve"> and disk subsystems</w:t>
        </w:r>
        <w:r w:rsidR="00840FF6">
          <w:t xml:space="preserve">. </w:t>
        </w:r>
        <w:r w:rsidR="005764D2">
          <w:t>Nevertheless</w:t>
        </w:r>
        <w:r w:rsidR="00840FF6">
          <w:t xml:space="preserve">, this </w:t>
        </w:r>
        <w:r w:rsidR="00D510D6">
          <w:t>method</w:t>
        </w:r>
        <w:r w:rsidR="00840FF6">
          <w:t xml:space="preserve"> is not </w:t>
        </w:r>
        <w:r w:rsidR="005764D2">
          <w:t xml:space="preserve">very </w:t>
        </w:r>
        <w:r w:rsidR="00840FF6">
          <w:t xml:space="preserve">scalable and results in reliability and bottleneck problem. To circumvent this limitation, </w:t>
        </w:r>
        <w:r w:rsidR="00076B18">
          <w:t xml:space="preserve">network-attached storage systems have been devised. In this paradigm, the system is composed of dedicated preconfigured file servers and network attached storage devices. </w:t>
        </w:r>
        <w:r w:rsidR="001C04BF">
          <w:t xml:space="preserve"> Both </w:t>
        </w:r>
        <w:r w:rsidR="001C04BF" w:rsidRPr="001A3C79">
          <w:rPr>
            <w:b/>
          </w:rPr>
          <w:t>Storage Area Network (SAN)</w:t>
        </w:r>
        <w:r w:rsidR="001C04BF" w:rsidRPr="005764D2">
          <w:t xml:space="preserve"> and </w:t>
        </w:r>
        <w:r w:rsidR="001C04BF" w:rsidRPr="001A3C79">
          <w:rPr>
            <w:b/>
          </w:rPr>
          <w:t>Network Attached Storage (NAS)</w:t>
        </w:r>
        <w:r w:rsidR="001C04BF">
          <w:t xml:space="preserve"> provide </w:t>
        </w:r>
        <w:r w:rsidR="00AC211A">
          <w:t>network-based</w:t>
        </w:r>
        <w:r w:rsidR="001C04BF">
          <w:t xml:space="preserve"> solution</w:t>
        </w:r>
        <w:r w:rsidR="00AC211A">
          <w:t>s</w:t>
        </w:r>
        <w:r w:rsidR="001C04BF">
          <w:t xml:space="preserve">. There are similarities between SAN and NAS, but there are differences as well. </w:t>
        </w:r>
      </w:ins>
    </w:p>
    <w:p w:rsidR="00FA4297" w:rsidRDefault="001C04BF" w:rsidP="00CE1630">
      <w:pPr>
        <w:pStyle w:val="BodyText"/>
        <w:ind w:firstLine="576"/>
        <w:rPr>
          <w:ins w:id="580" w:author="." w:date="2009-05-30T03:16:00Z"/>
        </w:rPr>
      </w:pPr>
      <w:ins w:id="581" w:author="." w:date="2009-05-30T03:16:00Z">
        <w:r>
          <w:t xml:space="preserve">NAS describes a complete </w:t>
        </w:r>
        <w:r w:rsidR="00AC211A">
          <w:t xml:space="preserve">file-level </w:t>
        </w:r>
        <w:r>
          <w:t xml:space="preserve">storage system designed to be attached to a traditional network such Ethernet and TCP/IP. NAS </w:t>
        </w:r>
        <w:r w:rsidR="005C0025">
          <w:t xml:space="preserve">does not </w:t>
        </w:r>
        <w:r w:rsidR="00AC211A">
          <w:t>allow</w:t>
        </w:r>
        <w:r w:rsidR="005C0025">
          <w:t xml:space="preserve"> direct access to individual storage. Clients uses higher-level protocols (i.e. </w:t>
        </w:r>
        <w:r w:rsidR="005C0025" w:rsidRPr="005C0025">
          <w:t>Network File System</w:t>
        </w:r>
        <w:r w:rsidR="005C0025">
          <w:t xml:space="preserve"> (NFS), </w:t>
        </w:r>
        <w:r w:rsidR="005C0025" w:rsidRPr="005C0025">
          <w:t>Common Internet File System</w:t>
        </w:r>
        <w:r w:rsidR="005C0025">
          <w:t xml:space="preserve"> (CIFS), </w:t>
        </w:r>
        <w:r w:rsidR="005C0025" w:rsidRPr="005C0025">
          <w:t>File Transfer Protocol</w:t>
        </w:r>
        <w:r w:rsidR="005C0025">
          <w:t xml:space="preserve"> (FTP</w:t>
        </w:r>
        <w:r w:rsidR="005C0025" w:rsidRPr="005C0025">
          <w:t>)</w:t>
        </w:r>
        <w:r w:rsidR="005C0025">
          <w:t>, and</w:t>
        </w:r>
        <w:r w:rsidR="005C0025" w:rsidRPr="005C0025">
          <w:t xml:space="preserve">  Secure CoPy</w:t>
        </w:r>
        <w:r w:rsidR="005C0025">
          <w:t xml:space="preserve"> (SCP</w:t>
        </w:r>
        <w:r w:rsidR="005C0025" w:rsidRPr="005C0025">
          <w:t>)</w:t>
        </w:r>
        <w:r w:rsidR="005C0025">
          <w:t xml:space="preserve">) built on top of TCP/IP. </w:t>
        </w:r>
      </w:ins>
    </w:p>
    <w:p w:rsidR="001C04BF" w:rsidRDefault="005C0025" w:rsidP="00CE1630">
      <w:pPr>
        <w:pStyle w:val="BodyText"/>
        <w:ind w:firstLine="576"/>
        <w:rPr>
          <w:ins w:id="582" w:author="." w:date="2009-05-30T03:16:00Z"/>
        </w:rPr>
      </w:pPr>
      <w:ins w:id="583" w:author="." w:date="2009-05-30T03:16:00Z">
        <w:r>
          <w:t xml:space="preserve">On the other hand, a SAN is a </w:t>
        </w:r>
        <w:r w:rsidR="002B2530">
          <w:t xml:space="preserve">type of local area network (LAN) </w:t>
        </w:r>
        <w:r>
          <w:t>network to which storage devices are attached</w:t>
        </w:r>
        <w:r w:rsidR="002B2530">
          <w:t>, and is designed to handle large data transfers</w:t>
        </w:r>
        <w:r>
          <w:t xml:space="preserve">. </w:t>
        </w:r>
        <w:r w:rsidR="002B2530">
          <w:t xml:space="preserve"> In </w:t>
        </w:r>
        <w:r w:rsidR="002B2530">
          <w:lastRenderedPageBreak/>
          <w:t xml:space="preserve">contrast to NAS file-level access and TCP/IP support, SAN traditionally utilize low-level network protocols and supports high-speed block-level access to the storage devices. A SAN commonly uses Fibre Channel interconnection technology which provides better performance. In most cases, </w:t>
        </w:r>
        <w:r w:rsidR="0034286D">
          <w:t xml:space="preserve">a </w:t>
        </w:r>
        <w:r w:rsidR="002B2530">
          <w:t xml:space="preserve">NAS </w:t>
        </w:r>
        <w:r w:rsidR="0034286D">
          <w:t xml:space="preserve">system </w:t>
        </w:r>
        <w:r w:rsidR="002B2530">
          <w:t xml:space="preserve">is less </w:t>
        </w:r>
        <w:r w:rsidR="0034286D">
          <w:t>expensive</w:t>
        </w:r>
        <w:r w:rsidR="002B2530">
          <w:t xml:space="preserve"> to purchase</w:t>
        </w:r>
        <w:r w:rsidR="0034286D">
          <w:t xml:space="preserve"> and less complex to operate than a SAN system.</w:t>
        </w:r>
        <w:r w:rsidR="002B2530">
          <w:t xml:space="preserve"> </w:t>
        </w:r>
      </w:ins>
    </w:p>
    <w:p w:rsidR="00A914BA" w:rsidRDefault="005F5F85" w:rsidP="00CE1630">
      <w:pPr>
        <w:pStyle w:val="BodyText"/>
        <w:ind w:firstLine="576"/>
        <w:rPr>
          <w:ins w:id="584" w:author="." w:date="2009-05-30T03:16:00Z"/>
        </w:rPr>
      </w:pPr>
      <w:ins w:id="585" w:author="." w:date="2009-05-30T03:16:00Z">
        <w:r w:rsidRPr="00520B71">
          <w:rPr>
            <w:b/>
          </w:rPr>
          <w:t>Wide Area Network (WAN) File</w:t>
        </w:r>
        <w:r w:rsidR="00520B71" w:rsidRPr="00520B71">
          <w:rPr>
            <w:b/>
          </w:rPr>
          <w:t xml:space="preserve"> </w:t>
        </w:r>
        <w:r w:rsidRPr="00520B71">
          <w:rPr>
            <w:b/>
          </w:rPr>
          <w:t>systems</w:t>
        </w:r>
        <w:r>
          <w:t xml:space="preserve"> are high-performance scalable file management solutions that provide shared, fast, reliable data access from a single computer to hundreds of systems</w:t>
        </w:r>
        <w:r w:rsidR="00EE1DF5">
          <w:t xml:space="preserve"> </w:t>
        </w:r>
        <w:r w:rsidR="0033544C">
          <w:fldChar w:fldCharType="begin"/>
        </w:r>
        <w:r w:rsidR="00CF1EDE">
          <w:instrText xml:space="preserve"> ADDIN EN.CITE &lt;EndNote&gt;&lt;Cite&gt;&lt;Author&gt;Barkes&lt;/Author&gt;&lt;RecNum&gt;176&lt;/RecNum&gt;&lt;record&gt;&lt;rec-number&gt;176&lt;/rec-number&gt;&lt;foreign-keys&gt;&lt;key app="EN" db-id="eref9pfvov2rdiedsstvpxdme2tz0v2ew02z"&gt;176&lt;/key&gt;&lt;/foreign-keys&gt;&lt;ref-type name="Journal Article"&gt;17&lt;/ref-type&gt;&lt;contributors&gt;&lt;authors&gt;&lt;author&gt;Barkes, J&lt;/author&gt;&lt;author&gt;Barrios, MR&lt;/author&gt;&lt;author&gt;Cougard, F&lt;/author&gt;&lt;author&gt;Crumley, PG&lt;/author&gt;&lt;author&gt;Marin, D&lt;/author&gt;&lt;author&gt;Reddy, H&lt;/author&gt;&lt;author&gt;Thitayanun, T&lt;/author&gt;&lt;/authors&gt;&lt;/contributors&gt;&lt;titles&gt;&lt;title&gt;GPFS: A Parallel File System&lt;/title&gt;&lt;secondary-title&gt;IBM Redbook SG&lt;/secondary-title&gt;&lt;/titles&gt;&lt;periodical&gt;&lt;full-title&gt;IBM Redbook SG&lt;/full-title&gt;&lt;/periodical&gt;&lt;pages&gt;24-5165&lt;/pages&gt;&lt;dates&gt;&lt;/dates&gt;&lt;urls&gt;&lt;/urls&gt;&lt;/record&gt;&lt;/Cite&gt;&lt;/EndNote&gt;</w:instrText>
        </w:r>
        <w:r w:rsidR="005876AF" w:rsidDel="00CF1EDE">
          <w:instrText xml:space="preserve"> ADDIN EN.CITE &lt;EndNote&gt;&lt;Cite&gt;&lt;Author&gt;Barkes&lt;/Author&gt;&lt;RecNum&gt;176&lt;/RecNum&gt;&lt;record&gt;&lt;rec-number&gt;176&lt;/rec-number&gt;&lt;foreign-keys&gt;&lt;key app="EN" db-id="eref9pfvov2rdiedsstvpxdme2tz0v2ew02z"&gt;176&lt;/key&gt;&lt;/foreign-keys&gt;&lt;ref-type name="Journal Article"&gt;17&lt;/ref-type&gt;&lt;contributors&gt;&lt;authors&gt;&lt;author&gt;Barkes, J&lt;/author&gt;&lt;author&gt;Barrios, MR&lt;/author&gt;&lt;author&gt;Cougard, F&lt;/author&gt;&lt;author&gt;Crumley, PG&lt;/author&gt;&lt;author&gt;Marin, D&lt;/author&gt;&lt;author&gt;Reddy, H&lt;/author&gt;&lt;author&gt;Thitayanun, T&lt;/author&gt;&lt;/authors&gt;&lt;/contributors&gt;&lt;titles&gt;&lt;title&gt;GPFS: A Parallel File System&lt;/title&gt;&lt;secondary-title&gt;IBM Redbook SG&lt;/secondary-title&gt;&lt;/titles&gt;&lt;periodical&gt;&lt;full-title&gt;IBM Redbook SG&lt;/full-title&gt;&lt;/periodical&gt;&lt;pages&gt;24-5165&lt;/pages&gt;&lt;dates&gt;&lt;/dates&gt;&lt;urls&gt;&lt;/urls&gt;&lt;/record&gt;&lt;/Cite&gt;&lt;/EndNote&gt;</w:instrText>
        </w:r>
        <w:r w:rsidR="0033544C">
          <w:fldChar w:fldCharType="separate"/>
        </w:r>
        <w:r w:rsidR="008E1941">
          <w:rPr>
            <w:noProof/>
          </w:rPr>
          <w:t>[97]</w:t>
        </w:r>
        <w:r w:rsidR="0033544C">
          <w:fldChar w:fldCharType="end"/>
        </w:r>
        <w:r>
          <w:t xml:space="preserve">. </w:t>
        </w:r>
        <w:r w:rsidR="00A914BA">
          <w:t xml:space="preserve">Despite </w:t>
        </w:r>
        <w:r w:rsidR="00441055">
          <w:t xml:space="preserve">the better performance of </w:t>
        </w:r>
        <w:r>
          <w:t>WAN file systems, they</w:t>
        </w:r>
        <w:r w:rsidR="00A2793F">
          <w:t xml:space="preserve"> are very expensive systems since they serve the data over SAN which requires expensive FC-interfaces and </w:t>
        </w:r>
        <w:r w:rsidR="00EE1DF5">
          <w:t>SAN-switches</w:t>
        </w:r>
        <w:r w:rsidR="00A2793F">
          <w:t>.</w:t>
        </w:r>
        <w:r>
          <w:t xml:space="preserve"> </w:t>
        </w:r>
      </w:ins>
    </w:p>
    <w:p w:rsidR="00F12254" w:rsidRDefault="001A6F66" w:rsidP="00CE1630">
      <w:pPr>
        <w:pStyle w:val="BodyText"/>
        <w:ind w:firstLine="576"/>
        <w:rPr>
          <w:ins w:id="586" w:author="." w:date="2009-05-30T03:16:00Z"/>
        </w:rPr>
      </w:pPr>
      <w:ins w:id="587" w:author="." w:date="2009-05-30T03:16:00Z">
        <w:r>
          <w:rPr>
            <w:b/>
            <w:bCs/>
          </w:rPr>
          <w:t xml:space="preserve">Storage Resource Broker (SRB) </w:t>
        </w:r>
        <w:r w:rsidR="00F12254">
          <w:t xml:space="preserve">is a middleware software system developed by the </w:t>
        </w:r>
        <w:r w:rsidR="00F12254" w:rsidRPr="00F12254">
          <w:t>San Diego Supercomputer Center</w:t>
        </w:r>
        <w:r w:rsidR="00F12254">
          <w:t xml:space="preserve"> (SDSC). It depends on other lower-level systems, for instance, archives, files systems, networks, a DBMS for the metadata catalog, etc</w:t>
        </w:r>
        <w:r w:rsidR="000B7F0C">
          <w:t xml:space="preserve"> , but</w:t>
        </w:r>
        <w:r w:rsidR="00F12254">
          <w:t>, like other grid technologies, it can b</w:t>
        </w:r>
        <w:r w:rsidR="000B7F0C">
          <w:t>e</w:t>
        </w:r>
        <w:r w:rsidR="00F12254">
          <w:t xml:space="preserve"> integrated with </w:t>
        </w:r>
        <w:r w:rsidR="000B7F0C">
          <w:t>higher-level software</w:t>
        </w:r>
        <w:r w:rsidR="00E52199">
          <w:t xml:space="preserve"> </w:t>
        </w:r>
        <w:r w:rsidR="0033544C">
          <w:fldChar w:fldCharType="begin"/>
        </w:r>
        <w:r w:rsidR="0080702C">
          <w:instrText xml:space="preserve"> ADDIN EN.CITE &lt;EndNote&gt;&lt;Cite&gt;&lt;Year&gt;2008&lt;/Year&gt;&lt;RecNum&gt;170&lt;/RecNum&gt;&lt;record&gt;&lt;rec-number&gt;170&lt;/rec-number&gt;&lt;foreign-keys&gt;&lt;key app='EN' db-id='eref9pfvov2rdiedsstvpxdme2tz0v2ew02z'&gt;170&lt;/key&gt;&lt;/foreign-keys&gt;&lt;ref-type name='Web Page'&gt;12&lt;/ref-type&gt;&lt;contributors&gt;&lt;/contributors&gt;&lt;titles&gt;&lt;title&gt;SRB- &amp;quot;The Storage Resource Broker&amp;quot;&lt;/title&gt;&lt;/titles&gt;&lt;dates&gt;&lt;/dates&gt;&lt;urls&gt;&lt;related-urls&gt;&lt;url&gt;http://www.sdsc.edu/srb/index.php/Main_Page&lt;/url&gt;&lt;/related-urls&gt;&lt;/urls&gt;&lt;/record&gt;&lt;/Cite&gt;&lt;/EndNote&gt;</w:instrText>
        </w:r>
        <w:r w:rsidR="0033544C">
          <w:fldChar w:fldCharType="separate"/>
        </w:r>
        <w:r w:rsidR="008E1941">
          <w:t>[93]</w:t>
        </w:r>
        <w:r w:rsidR="0033544C">
          <w:fldChar w:fldCharType="end"/>
        </w:r>
        <w:r w:rsidR="000B7F0C">
          <w:t xml:space="preserve">. The </w:t>
        </w:r>
        <w:r>
          <w:t>main focus</w:t>
        </w:r>
        <w:r w:rsidR="000B7F0C">
          <w:t xml:space="preserve"> of the SRB is to provide a uniform client interface to heterogeneous data collections by connecting these repositories, and to provide metadata for use in discovering and locating data within the storage system </w:t>
        </w:r>
        <w:r w:rsidR="0033544C">
          <w:fldChar w:fldCharType="begin"/>
        </w:r>
        <w:r w:rsidR="00CF1EDE">
          <w:instrText xml:space="preserve"> ADDIN EN.CITE &lt;EndNote&gt;&lt;Cite&gt;&lt;Author&gt;Allcock&lt;/Author&gt;&lt;Year&gt;2003&lt;/Year&gt;&lt;RecNum&gt;102&lt;/RecNum&gt;&lt;record&gt;&lt;rec-number&gt;102&lt;/rec-number&gt;&lt;foreign-keys&gt;&lt;key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5876AF" w:rsidDel="00CF1EDE">
          <w:instrText xml:space="preserve"> ADDIN EN.CITE &lt;EndNote&gt;&lt;Cite&gt;&lt;Author&gt;Allcock&lt;/Author&gt;&lt;Year&gt;2003&lt;/Year&gt;&lt;RecNum&gt;102&lt;/RecNum&gt;&lt;record&gt;&lt;rec-number&gt;102&lt;/rec-number&gt;&lt;foreign-keys&gt;&lt;key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33544C">
          <w:fldChar w:fldCharType="separate"/>
        </w:r>
        <w:r w:rsidR="008E1941">
          <w:rPr>
            <w:noProof/>
          </w:rPr>
          <w:t>[32]</w:t>
        </w:r>
        <w:r w:rsidR="0033544C">
          <w:fldChar w:fldCharType="end"/>
        </w:r>
        <w:r w:rsidR="000B7F0C">
          <w:t xml:space="preserve">. </w:t>
        </w:r>
        <w:r>
          <w:t>Although</w:t>
        </w:r>
        <w:r w:rsidR="000B7F0C">
          <w:t xml:space="preserve"> it uses Sreplicate and Scp with parallel I/O to improve performance, it utilizes other data transfer techniques such as GridFTP</w:t>
        </w:r>
        <w:r>
          <w:t>, DPSS</w:t>
        </w:r>
        <w:r w:rsidR="000B7F0C">
          <w:t xml:space="preserve">, </w:t>
        </w:r>
        <w:r>
          <w:t xml:space="preserve">and </w:t>
        </w:r>
        <w:r w:rsidR="000B7F0C">
          <w:t>SAN</w:t>
        </w:r>
        <w:r>
          <w:t>/</w:t>
        </w:r>
        <w:r w:rsidR="000B7F0C">
          <w:t xml:space="preserve"> NAS</w:t>
        </w:r>
        <w:r w:rsidR="0033544C">
          <w:fldChar w:fldCharType="begin"/>
        </w:r>
        <w:r w:rsidR="00CF1EDE">
          <w:instrText xml:space="preserve"> ADDIN EN.CITE &lt;EndNote&gt;&lt;Cite&gt;&lt;Author&gt;Tate&lt;/Author&gt;&lt;Year&gt;2006&lt;/Year&gt;&lt;RecNum&gt;174&lt;/RecNum&gt;&lt;record&gt;&lt;rec-number&gt;174&lt;/rec-number&gt;&lt;foreign-keys&gt;&lt;key app="EN" db-id="eref9pfvov2rdiedsstvpxdme2tz0v2ew02z"&gt;174&lt;/key&gt;&lt;/foreign-keys&gt;&lt;ref-type name="Book"&gt;6&lt;/ref-type&gt;&lt;contributors&gt;&lt;authors&gt;&lt;author&gt;Tate, J.&lt;/author&gt;&lt;author&gt;Lucchese, F.&lt;/author&gt;&lt;author&gt;Moore, R.&lt;/author&gt;&lt;/authors&gt;&lt;/contributors&gt;&lt;titles&gt;&lt;title&gt;Introduction to Storage Area Networks&lt;/title&gt;&lt;/titles&gt;&lt;dates&gt;&lt;year&gt;2006&lt;/year&gt;&lt;/dates&gt;&lt;publisher&gt;IBM Corp.&lt;/publisher&gt;&lt;urls&gt;&lt;/urls&gt;&lt;/record&gt;&lt;/Cite&gt;&lt;Cite&gt;&lt;Author&gt;Gibson&lt;/Author&gt;&lt;Year&gt;2000&lt;/Year&gt;&lt;RecNum&gt;103&lt;/RecNum&gt;&lt;record&gt;&lt;rec-number&gt;103&lt;/rec-number&gt;&lt;foreign-keys&gt;&lt;key app="EN" db-id="eref9pfvov2rdiedsstvpxdme2tz0v2ew02z"&gt;103&lt;/key&gt;&lt;/foreign-keys&gt;&lt;ref-type name="Journal Article"&gt;17&lt;/ref-type&gt;&lt;contributors&gt;&lt;authors&gt;&lt;author&gt;Gibson, GA&lt;/author&gt;&lt;author&gt;Van Meter, R&lt;/author&gt;&lt;/authors&gt;&lt;/contributors&gt;&lt;titles&gt;&lt;title&gt;Network Attached Storage Architecture&lt;/title&gt;&lt;secondary-title&gt;Communications of the ACM&lt;/secondary-title&gt;&lt;/titles&gt;&lt;periodical&gt;&lt;full-title&gt;Communications of the ACM&lt;/full-title&gt;&lt;/periodical&gt;&lt;pages&gt;37-45&lt;/pages&gt;&lt;volume&gt;43&lt;/volume&gt;&lt;number&gt;11&lt;/number&gt;&lt;dates&gt;&lt;year&gt;2000&lt;/year&gt;&lt;/dates&gt;&lt;urls&gt;&lt;/urls&gt;&lt;/record&gt;&lt;/Cite&gt;&lt;/EndNote&gt;</w:instrText>
        </w:r>
        <w:r w:rsidR="005876AF" w:rsidDel="00CF1EDE">
          <w:instrText xml:space="preserve"> ADDIN EN.CITE &lt;EndNote&gt;&lt;Cite&gt;&lt;Author&gt;Tate&lt;/Author&gt;&lt;Year&gt;2006&lt;/Year&gt;&lt;RecNum&gt;174&lt;/RecNum&gt;&lt;record&gt;&lt;rec-number&gt;174&lt;/rec-number&gt;&lt;foreign-keys&gt;&lt;key app="EN" db-id="eref9pfvov2rdiedsstvpxdme2tz0v2ew02z"&gt;174&lt;/key&gt;&lt;/foreign-keys&gt;&lt;ref-type name="Book"&gt;6&lt;/ref-type&gt;&lt;contributors&gt;&lt;authors&gt;&lt;author&gt;Tate, J.&lt;/author&gt;&lt;author&gt;Lucchese, F.&lt;/author&gt;&lt;author&gt;Moore, R.&lt;/author&gt;&lt;/authors&gt;&lt;/contributors&gt;&lt;titles&gt;&lt;title&gt;Introduction to Storage Area Networks&lt;/title&gt;&lt;/titles&gt;&lt;dates&gt;&lt;year&gt;2006&lt;/year&gt;&lt;/dates&gt;&lt;publisher&gt;IBM Corp.&lt;/publisher&gt;&lt;urls&gt;&lt;/urls&gt;&lt;/record&gt;&lt;/Cite&gt;&lt;Cite&gt;&lt;Author&gt;Gibson&lt;/Author&gt;&lt;Year&gt;2000&lt;/Year&gt;&lt;RecNum&gt;103&lt;/RecNum&gt;&lt;record&gt;&lt;rec-number&gt;103&lt;/rec-number&gt;&lt;foreign-keys&gt;&lt;key app="EN" db-id="eref9pfvov2rdiedsstvpxdme2tz0v2ew02z"&gt;103&lt;/key&gt;&lt;/foreign-keys&gt;&lt;ref-type name="Journal Article"&gt;17&lt;/ref-type&gt;&lt;contributors&gt;&lt;authors&gt;&lt;author&gt;Gibson, GA&lt;/author&gt;&lt;author&gt;Van Meter, R&lt;/author&gt;&lt;/authors&gt;&lt;/contributors&gt;&lt;titles&gt;&lt;title&gt;Network Attached Storage Architecture&lt;/title&gt;&lt;secondary-title&gt;Communications of the ACM&lt;/secondary-title&gt;&lt;/titles&gt;&lt;periodical&gt;&lt;full-title&gt;Communications of the ACM&lt;/full-title&gt;&lt;/periodical&gt;&lt;pages&gt;37-45&lt;/pages&gt;&lt;volume&gt;43&lt;/volume&gt;&lt;number&gt;11&lt;/number&gt;&lt;dates&gt;&lt;year&gt;2000&lt;/year&gt;&lt;/dates&gt;&lt;urls&gt;&lt;/urls&gt;&lt;/record&gt;&lt;/Cite&gt;&lt;/EndNote&gt;</w:instrText>
        </w:r>
        <w:r w:rsidR="0033544C">
          <w:fldChar w:fldCharType="separate"/>
        </w:r>
        <w:r w:rsidR="008E1941">
          <w:rPr>
            <w:noProof/>
          </w:rPr>
          <w:t>[24, 98]</w:t>
        </w:r>
        <w:r w:rsidR="0033544C">
          <w:fldChar w:fldCharType="end"/>
        </w:r>
        <w:r w:rsidR="000B7F0C">
          <w:t xml:space="preserve"> by inte</w:t>
        </w:r>
        <w:r>
          <w:t>gration of HPSS</w:t>
        </w:r>
        <w:r w:rsidR="00E52199">
          <w:t xml:space="preserve"> </w:t>
        </w:r>
        <w:r w:rsidR="0033544C">
          <w:fldChar w:fldCharType="begin"/>
        </w:r>
        <w:r w:rsidR="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5876AF" w:rsidDel="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33544C">
          <w:fldChar w:fldCharType="separate"/>
        </w:r>
        <w:r w:rsidR="008E1941">
          <w:rPr>
            <w:noProof/>
          </w:rPr>
          <w:t>[95]</w:t>
        </w:r>
        <w:r w:rsidR="0033544C">
          <w:fldChar w:fldCharType="end"/>
        </w:r>
        <w:r>
          <w:t xml:space="preserve">. </w:t>
        </w:r>
      </w:ins>
    </w:p>
    <w:p w:rsidR="001A6F66" w:rsidRDefault="001A6F66" w:rsidP="00CE1630">
      <w:pPr>
        <w:pStyle w:val="BodyText"/>
        <w:ind w:firstLine="576"/>
        <w:rPr>
          <w:ins w:id="588" w:author="." w:date="2009-05-30T03:16:00Z"/>
        </w:rPr>
      </w:pPr>
      <w:ins w:id="589" w:author="." w:date="2009-05-30T03:16:00Z">
        <w:r w:rsidRPr="001A6F66">
          <w:rPr>
            <w:b/>
          </w:rPr>
          <w:t>The Distributed-Parallel Storage System (DPSS)</w:t>
        </w:r>
        <w:r w:rsidRPr="001A6F66">
          <w:t xml:space="preserve">, </w:t>
        </w:r>
        <w:r>
          <w:t xml:space="preserve">originally </w:t>
        </w:r>
        <w:r w:rsidRPr="001A6F66">
          <w:t>deve</w:t>
        </w:r>
        <w:r>
          <w:t xml:space="preserve">loped as </w:t>
        </w:r>
        <w:r w:rsidRPr="001A6F66">
          <w:t>part of the DARPA funded MAGIC Testbed,</w:t>
        </w:r>
        <w:r>
          <w:t xml:space="preserve"> is a scalable, high-performance, distributed-parallel data storage system </w:t>
        </w:r>
        <w:r w:rsidR="0033544C">
          <w:fldChar w:fldCharType="begin"/>
        </w:r>
        <w:r w:rsidR="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5876AF" w:rsidDel="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33544C">
          <w:fldChar w:fldCharType="separate"/>
        </w:r>
        <w:r w:rsidR="008E1941">
          <w:rPr>
            <w:noProof/>
          </w:rPr>
          <w:t>[94]</w:t>
        </w:r>
        <w:r w:rsidR="0033544C">
          <w:fldChar w:fldCharType="end"/>
        </w:r>
        <w:r>
          <w:t xml:space="preserve">. </w:t>
        </w:r>
        <w:r w:rsidR="003A591E">
          <w:t>I</w:t>
        </w:r>
        <w:r w:rsidR="00CB00C2">
          <w:t>t is defined</w:t>
        </w:r>
        <w:r w:rsidR="003A591E">
          <w:t>,</w:t>
        </w:r>
        <w:r w:rsidR="003A591E" w:rsidRPr="003A591E">
          <w:t xml:space="preserve"> </w:t>
        </w:r>
        <w:r w:rsidR="003A591E">
          <w:t xml:space="preserve">according to its website </w:t>
        </w:r>
        <w:r w:rsidR="0033544C">
          <w:fldChar w:fldCharType="begin"/>
        </w:r>
        <w:r w:rsidR="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5876AF" w:rsidDel="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33544C">
          <w:fldChar w:fldCharType="separate"/>
        </w:r>
        <w:r w:rsidR="008E1941">
          <w:rPr>
            <w:noProof/>
          </w:rPr>
          <w:t>[94]</w:t>
        </w:r>
        <w:r w:rsidR="0033544C">
          <w:fldChar w:fldCharType="end"/>
        </w:r>
        <w:r w:rsidR="003A591E">
          <w:t>,</w:t>
        </w:r>
        <w:r w:rsidR="00CB00C2">
          <w:t xml:space="preserve"> as </w:t>
        </w:r>
        <w:r>
          <w:t>“</w:t>
        </w:r>
        <w:r w:rsidRPr="001A6F66">
          <w:t xml:space="preserve">a data </w:t>
        </w:r>
        <w:r w:rsidRPr="001A6F66">
          <w:lastRenderedPageBreak/>
          <w:t>block server, which provides high-performance data handling and architecture for building high-performance storage systems from low-cost commodity hardware components. This technology has been quite successful in providing an economical, high-performance, widely distributed, and highly scalable architecture for caching large amounts of data that can potentially be used by many different users</w:t>
        </w:r>
        <w:r>
          <w:t xml:space="preserve">.” Similar to </w:t>
        </w:r>
        <w:r w:rsidR="00606841">
          <w:t xml:space="preserve">the </w:t>
        </w:r>
        <w:r>
          <w:t xml:space="preserve">SRB, the DPSS uses parallel data transfer streams or striping across multiple servers to improve performance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size="100%"&gt;http://www.globus.org/alliance/publications/papers/GFD-R.0201.pdf&lt;/style&gt;&lt;/url&gt;&lt;/related-urls&gt;&lt;/urls&gt;&lt;/record&gt;&lt;/Cite&gt;&lt;/EndNote&gt;</w:instrText>
        </w:r>
        <w:r w:rsidR="0033544C">
          <w:fldChar w:fldCharType="separate"/>
        </w:r>
        <w:r w:rsidR="00222991">
          <w:rPr>
            <w:noProof/>
          </w:rPr>
          <w:t>[8]</w:t>
        </w:r>
        <w:r w:rsidR="0033544C">
          <w:fldChar w:fldCharType="end"/>
        </w:r>
        <w:r>
          <w:t xml:space="preserve">, and its team is currently working on integrating the DPSS into </w:t>
        </w:r>
        <w:r w:rsidR="00761ABF">
          <w:t xml:space="preserve">SRB and Globus </w:t>
        </w:r>
        <w:r w:rsidR="0033544C">
          <w:fldChar w:fldCharType="begin"/>
        </w:r>
        <w:r w:rsidR="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5876AF" w:rsidDel="00CF1EDE">
          <w:instrText xml:space="preserve"> ADDIN EN.CITE &lt;EndNote&gt;&lt;Cite&gt;&lt;Author&gt;Tierney&lt;/Author&gt;&lt;Year&gt;1999&lt;/Year&gt;&lt;RecNum&gt;171&lt;/RecNum&gt;&lt;record&gt;&lt;rec-number&gt;171&lt;/rec-number&gt;&lt;foreign-keys&gt;&lt;key app="EN" db-id="eref9pfvov2rdiedsstvpxdme2tz0v2ew02z"&gt;171&lt;/key&gt;&lt;/foreign-keys&gt;&lt;ref-type name="Conference Proceedings"&gt;10&lt;/ref-type&gt;&lt;contributors&gt;&lt;authors&gt;&lt;author&gt;Tierney, B. L.&lt;/author&gt;&lt;author&gt;Lee, J.&lt;/author&gt;&lt;author&gt;Crowley, B.&lt;/author&gt;&lt;author&gt;Holding, M.&lt;/author&gt;&lt;author&gt;Hylton, J.&lt;/author&gt;&lt;author&gt;Drake Jr, FL.&lt;/author&gt;&lt;/authors&gt;&lt;/contributors&gt;&lt;titles&gt;&lt;title&gt;A Network-Aware Distributed Storage Cache for Data Intensive Environments&lt;/title&gt;&lt;secondary-title&gt;Proceedings of The Eighth International Symposium on High Performance Distributed Computing &lt;/secondary-title&gt;&lt;/titles&gt;&lt;pages&gt;185-193&lt;/pages&gt;&lt;dates&gt;&lt;year&gt;1999&lt;/year&gt;&lt;/dates&gt;&lt;urls&gt;&lt;related-urls&gt;&lt;url&gt;http://www-didc.lbl.gov/DPSS/&lt;/url&gt;&lt;/related-urls&gt;&lt;/urls&gt;&lt;/record&gt;&lt;/Cite&gt;&lt;/EndNote&gt;</w:instrText>
        </w:r>
        <w:r w:rsidR="0033544C">
          <w:fldChar w:fldCharType="separate"/>
        </w:r>
        <w:r w:rsidR="008E1941">
          <w:rPr>
            <w:noProof/>
          </w:rPr>
          <w:t>[94]</w:t>
        </w:r>
        <w:r w:rsidR="0033544C">
          <w:fldChar w:fldCharType="end"/>
        </w:r>
        <w:r w:rsidR="00761ABF">
          <w:t>.</w:t>
        </w:r>
      </w:ins>
    </w:p>
    <w:p w:rsidR="00077622" w:rsidRDefault="00077622" w:rsidP="00CE1630">
      <w:pPr>
        <w:pStyle w:val="BodyText"/>
        <w:ind w:firstLine="576"/>
        <w:rPr>
          <w:ins w:id="590" w:author="." w:date="2009-05-30T03:16:00Z"/>
        </w:rPr>
      </w:pPr>
      <w:ins w:id="591" w:author="." w:date="2009-05-30T03:16:00Z">
        <w:r w:rsidRPr="00606841">
          <w:rPr>
            <w:b/>
          </w:rPr>
          <w:t xml:space="preserve">High Performance Storage System </w:t>
        </w:r>
        <w:r w:rsidR="00CB00C2" w:rsidRPr="00606841">
          <w:rPr>
            <w:b/>
          </w:rPr>
          <w:t>(</w:t>
        </w:r>
        <w:r w:rsidRPr="00606841">
          <w:rPr>
            <w:b/>
          </w:rPr>
          <w:t>HPSS</w:t>
        </w:r>
        <w:r w:rsidR="00CB00C2" w:rsidRPr="00606841">
          <w:rPr>
            <w:b/>
          </w:rPr>
          <w:t>)</w:t>
        </w:r>
        <w:r w:rsidRPr="00077622">
          <w:t xml:space="preserve"> is </w:t>
        </w:r>
        <w:r w:rsidR="00A74AA9" w:rsidRPr="00077622">
          <w:t>highly flexible and scalable hierarchical storage management</w:t>
        </w:r>
        <w:r w:rsidR="00A74AA9">
          <w:t xml:space="preserve"> </w:t>
        </w:r>
        <w:r w:rsidRPr="00077622">
          <w:t xml:space="preserve">software </w:t>
        </w:r>
        <w:r w:rsidR="00CB00C2">
          <w:t>developed to</w:t>
        </w:r>
        <w:r w:rsidRPr="00077622">
          <w:t xml:space="preserve"> manage petabytes of data on disk and robotic tape </w:t>
        </w:r>
        <w:r w:rsidR="00A74AA9" w:rsidRPr="00077622">
          <w:t>libraries</w:t>
        </w:r>
        <w:r w:rsidR="00A74AA9">
          <w:t xml:space="preserve"> </w:t>
        </w:r>
        <w:r w:rsidR="0033544C">
          <w:fldChar w:fldCharType="begin"/>
        </w:r>
        <w:r w:rsidR="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5876AF" w:rsidDel="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33544C">
          <w:fldChar w:fldCharType="separate"/>
        </w:r>
        <w:r w:rsidR="008E1941">
          <w:rPr>
            <w:noProof/>
          </w:rPr>
          <w:t>[95]</w:t>
        </w:r>
        <w:r w:rsidR="0033544C">
          <w:fldChar w:fldCharType="end"/>
        </w:r>
        <w:r w:rsidRPr="00077622">
          <w:t xml:space="preserve">. </w:t>
        </w:r>
        <w:r w:rsidR="00A74AA9">
          <w:t>In order to create a</w:t>
        </w:r>
        <w:r w:rsidR="00A74AA9" w:rsidRPr="00077622">
          <w:t xml:space="preserve"> single virtual file system </w:t>
        </w:r>
        <w:r w:rsidR="00A74AA9">
          <w:t xml:space="preserve">by </w:t>
        </w:r>
        <w:r w:rsidR="00A74AA9" w:rsidRPr="00077622">
          <w:t>aggregat</w:t>
        </w:r>
        <w:r w:rsidR="00A74AA9">
          <w:t>ing</w:t>
        </w:r>
        <w:r w:rsidR="00A74AA9" w:rsidRPr="00077622">
          <w:t xml:space="preserve"> the capacity and performance of many computers, disks, and tape drives</w:t>
        </w:r>
        <w:r w:rsidR="00A74AA9">
          <w:t xml:space="preserve">, </w:t>
        </w:r>
        <w:r w:rsidR="00A74AA9" w:rsidRPr="00077622">
          <w:t>HPSS uses cluster, LAN and/or SAN technology</w:t>
        </w:r>
        <w:r w:rsidR="003A591E">
          <w:t xml:space="preserve"> </w:t>
        </w:r>
        <w:r w:rsidR="0033544C">
          <w:fldChar w:fldCharType="begin"/>
        </w:r>
        <w:r w:rsidR="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5876AF" w:rsidDel="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33544C">
          <w:fldChar w:fldCharType="separate"/>
        </w:r>
        <w:r w:rsidR="008E1941">
          <w:rPr>
            <w:noProof/>
          </w:rPr>
          <w:t>[95]</w:t>
        </w:r>
        <w:r w:rsidR="0033544C">
          <w:fldChar w:fldCharType="end"/>
        </w:r>
        <w:r w:rsidR="00A74AA9">
          <w:t>.</w:t>
        </w:r>
        <w:r w:rsidRPr="00077622">
          <w:t xml:space="preserve"> This </w:t>
        </w:r>
        <w:r w:rsidR="00D510D6">
          <w:t>technique</w:t>
        </w:r>
        <w:r w:rsidRPr="00077622">
          <w:t xml:space="preserve"> enables HPSS to </w:t>
        </w:r>
        <w:r w:rsidR="00606841">
          <w:t xml:space="preserve">eliminate the limitations resulting from </w:t>
        </w:r>
        <w:r w:rsidRPr="00077622">
          <w:t xml:space="preserve">total storage capacity, file sizes, data rates, and number of objects stored. </w:t>
        </w:r>
        <w:r w:rsidR="008E4807">
          <w:t>A</w:t>
        </w:r>
        <w:r w:rsidRPr="00077622">
          <w:t xml:space="preserve"> variety of user and file</w:t>
        </w:r>
        <w:r w:rsidR="008E4807">
          <w:t xml:space="preserve"> </w:t>
        </w:r>
        <w:r w:rsidRPr="00077622">
          <w:t xml:space="preserve">system interfaces </w:t>
        </w:r>
        <w:r w:rsidR="008E4807">
          <w:t>such as VFS</w:t>
        </w:r>
        <w:r w:rsidRPr="00077622">
          <w:t xml:space="preserve">, </w:t>
        </w:r>
        <w:r w:rsidR="008E4807">
          <w:t>FTP</w:t>
        </w:r>
        <w:r w:rsidRPr="00077622">
          <w:t xml:space="preserve">, </w:t>
        </w:r>
        <w:r w:rsidR="008E4807">
          <w:t>PFTP, GridFTP, S</w:t>
        </w:r>
        <w:r w:rsidRPr="00077622">
          <w:t>amba</w:t>
        </w:r>
        <w:r w:rsidR="008E4807">
          <w:t xml:space="preserve">, </w:t>
        </w:r>
        <w:r w:rsidR="00DD1E86">
          <w:t>NFS</w:t>
        </w:r>
        <w:r w:rsidR="00DD1E86" w:rsidRPr="00077622">
          <w:t>,</w:t>
        </w:r>
        <w:r w:rsidRPr="00077622">
          <w:t xml:space="preserve"> client API, local file mover and third party SAN (SAN3P)</w:t>
        </w:r>
        <w:r w:rsidR="008E4807">
          <w:t xml:space="preserve"> are supported by HPSS </w:t>
        </w:r>
        <w:r w:rsidR="0033544C">
          <w:fldChar w:fldCharType="begin"/>
        </w:r>
        <w:r w:rsidR="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5876AF" w:rsidDel="00CF1EDE">
          <w:instrText xml:space="preserve"> ADDIN EN.CITE &lt;EndNote&gt;&lt;Cite&gt;&lt;Author&gt;Watson&lt;/Author&gt;&lt;Year&gt;1995&lt;/Year&gt;&lt;RecNum&gt;172&lt;/RecNum&gt;&lt;record&gt;&lt;rec-number&gt;172&lt;/rec-number&gt;&lt;foreign-keys&gt;&lt;key app="EN" db-id="eref9pfvov2rdiedsstvpxdme2tz0v2ew02z"&gt;172&lt;/key&gt;&lt;/foreign-keys&gt;&lt;ref-type name="Conference Proceedings"&gt;10&lt;/ref-type&gt;&lt;contributors&gt;&lt;authors&gt;&lt;author&gt;Watson, R. W.&lt;/author&gt;&lt;author&gt;Livermore, C.A.&lt;/author&gt;&lt;author&gt;Coyne, R. A.&lt;/author&gt;&lt;author&gt;Houston, T. X.&lt;/author&gt;&lt;/authors&gt;&lt;/contributors&gt;&lt;titles&gt;&lt;title&gt;The Parallel I/O Architecture of the High-Performance Storage System (HPSS)&lt;/title&gt;&lt;secondary-title&gt;Proceedings of the Fourteenth IEEE Symposium on Mass Storage Systems (MSS&amp;apos;95)&lt;/secondary-title&gt;&lt;/titles&gt;&lt;volume&gt;1051&lt;/volume&gt;&lt;dates&gt;&lt;year&gt;1995&lt;/year&gt;&lt;/dates&gt;&lt;urls&gt;&lt;related-urls&gt;&lt;url&gt;http://www.hpss-collaboration.org/hpss/index.jsp&lt;/url&gt;&lt;/related-urls&gt;&lt;/urls&gt;&lt;/record&gt;&lt;/Cite&gt;&lt;/EndNote&gt;</w:instrText>
        </w:r>
        <w:r w:rsidR="0033544C">
          <w:fldChar w:fldCharType="separate"/>
        </w:r>
        <w:r w:rsidR="008E1941">
          <w:rPr>
            <w:noProof/>
          </w:rPr>
          <w:t>[95]</w:t>
        </w:r>
        <w:r w:rsidR="0033544C">
          <w:fldChar w:fldCharType="end"/>
        </w:r>
        <w:r w:rsidRPr="00077622">
          <w:t>.</w:t>
        </w:r>
      </w:ins>
    </w:p>
    <w:p w:rsidR="00DD1E86" w:rsidRDefault="00DD1E86" w:rsidP="00CE1630">
      <w:pPr>
        <w:pStyle w:val="BodyText"/>
        <w:ind w:firstLine="576"/>
        <w:rPr>
          <w:ins w:id="592" w:author="." w:date="2009-05-30T03:16:00Z"/>
        </w:rPr>
      </w:pPr>
      <w:ins w:id="593" w:author="." w:date="2009-05-30T03:16:00Z">
        <w:r w:rsidRPr="00DD1E86">
          <w:rPr>
            <w:b/>
          </w:rPr>
          <w:t>Hierarchical Data Format 5 (HDF5)</w:t>
        </w:r>
        <w:r>
          <w:t xml:space="preserve"> is defined by the HDF group as “</w:t>
        </w:r>
        <w:r w:rsidRPr="00DD1E86">
          <w:t>technology suite is designed to organize, store, discover, access, analyze, share, and preserve diverse, complex data in continuously evolving heterogeneous computing and storage environments</w:t>
        </w:r>
        <w:r>
          <w:t xml:space="preserve">” </w:t>
        </w:r>
        <w:r w:rsidR="0033544C">
          <w:fldChar w:fldCharType="begin"/>
        </w:r>
        <w:r w:rsidR="0080702C">
          <w:instrText xml:space="preserve"> ADDIN EN.CITE &lt;EndNote&gt;&lt;Cite&gt;&lt;Year&gt;2008&lt;/Year&gt;&lt;RecNum&gt;173&lt;/RecNum&gt;&lt;record&gt;&lt;rec-number&gt;173&lt;/rec-number&gt;&lt;foreign-keys&gt;&lt;key app='EN' db-id='eref9pfvov2rdiedsstvpxdme2tz0v2ew02z'&gt;173&lt;/key&gt;&lt;/foreign-keys&gt;&lt;ref-type name='Web Page'&gt;12&lt;/ref-type&gt;&lt;contributors&gt;&lt;/contributors&gt;&lt;titles&gt;&lt;title&gt;HDF5- &amp;quot;Hierarchical Data Format 5&amp;quot;&lt;/title&gt;&lt;/titles&gt;&lt;dates&gt;&lt;/dates&gt;&lt;urls&gt;&lt;related-urls&gt;&lt;url&gt;http://www.hdfgroup.org/&lt;/url&gt;&lt;/related-urls&gt;&lt;/urls&gt;&lt;/record&gt;&lt;/Cite&gt;&lt;/EndNote&gt;</w:instrText>
        </w:r>
        <w:r w:rsidR="0033544C">
          <w:fldChar w:fldCharType="separate"/>
        </w:r>
        <w:r w:rsidR="008E1941">
          <w:t>[96]</w:t>
        </w:r>
        <w:r w:rsidR="0033544C">
          <w:fldChar w:fldCharType="end"/>
        </w:r>
        <w:r w:rsidRPr="00DD1E86">
          <w:t>.</w:t>
        </w:r>
        <w:r>
          <w:t xml:space="preserve"> Unlike above-mentioned technologies, it focuses on the structure of data and provid</w:t>
        </w:r>
        <w:r w:rsidR="00D252A0">
          <w:t>es</w:t>
        </w:r>
        <w:r>
          <w:t xml:space="preserve"> </w:t>
        </w:r>
        <w:r w:rsidR="00D252A0">
          <w:t>interfaces that enables client</w:t>
        </w:r>
        <w:r>
          <w:t xml:space="preserve"> </w:t>
        </w:r>
        <w:r w:rsidR="00D252A0">
          <w:t>to access structured data from a variety of underling storage systems</w:t>
        </w:r>
        <w:r w:rsidR="007848B8">
          <w:t xml:space="preserve"> </w:t>
        </w:r>
        <w:r w:rsidR="0033544C">
          <w:fldChar w:fldCharType="begin"/>
        </w:r>
        <w:r w:rsidR="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5876AF" w:rsidDel="00CF1EDE">
          <w:instrText xml:space="preserve"> ADDIN EN.CITE &lt;EndNote&gt;&lt;Cite&gt;&lt;Author&gt;Allcock&lt;/Author&gt;&lt;Year&gt;2003&lt;/Year&gt;&lt;RecNum&gt;93&lt;/RecNum&gt;&lt;record&gt;&lt;rec-number&gt;93&lt;/rec-number&gt;&lt;foreign-keys&gt;&lt;key app="EN" db-id="eref9pfvov2rdiedsstvpxdme2tz0v2ew02z"&gt;93&lt;/key&gt;&lt;/foreign-keys&gt;&lt;ref-type name="Report"&gt;27&lt;/ref-type&gt;&lt;contributors&gt;&lt;authors&gt;&lt;author&gt;&lt;style face="normal" font="Times New Roman" size="100%"&gt;Allcock,  W. &lt;/style&gt;&lt;/author&gt;&lt;/authors&gt;&lt;/contributors&gt;&lt;titles&gt;&lt;title&gt;&lt;style face="normal" font="Times New Roman" size="100%"&gt;GridFTP Protocol Specification (Global Grid Forum Recommendation GFD.20)&lt;/style&gt;&lt;/title&gt;&lt;/titles&gt;&lt;dates&gt;&lt;year&gt;&lt;style face="normal" font="Times New Roman" size="100%"&gt;2003&lt;/style&gt;&lt;/year&gt;&lt;/dates&gt;&lt;urls&gt;&lt;related-urls&gt;&lt;url&gt;&lt;style face="normal" font="Times New Roman" size="100%"&gt;http://www.globus.org/alliance/publications/papers/GFD-R.0201.pdf&lt;/style&gt;&lt;/url&gt;&lt;/related-urls&gt;&lt;/urls&gt;&lt;/record&gt;&lt;/Cite&gt;&lt;Cite&gt;&lt;Author&gt;Allcock&lt;/Author&gt;&lt;Year&gt;2003&lt;/Year&gt;&lt;RecNum&gt;102&lt;/RecNum&gt;&lt;record&gt;&lt;rec-number&gt;102&lt;/rec-number&gt;&lt;foreign-keys&gt;&lt;key app="EN" db-id="eref9pfvov2rdiedsstvpxdme2tz0v2ew02z"&gt;102&lt;/key&gt;&lt;/foreign-keys&gt;&lt;ref-type name="Report"&gt;27&lt;/ref-type&gt;&lt;contributors&gt;&lt;authors&gt;&lt;author&gt;&lt;style face="normal" font="Times New Roman" size="100%"&gt;Allcock, William E. &lt;/style&gt;&lt;/author&gt;&lt;/authors&gt;&lt;/contributors&gt;&lt;titles&gt;&lt;title&gt;&lt;style face="normal" font="Times New Roman" size="100%"&gt;GridFTP: Protocol Extensions to FTP for the Grid&lt;/style&gt;&lt;/title&gt;&lt;/titles&gt;&lt;dates&gt;&lt;year&gt;&lt;style face="normal" font="Times New Roman" size="100%"&gt;2003&lt;/style&gt;&lt;/year&gt;&lt;pub-dates&gt;&lt;date&gt;&lt;style face="normal" font="Times New Roman" size="100%"&gt;April&lt;/style&gt;&lt;/date&gt;&lt;/pub-dates&gt;&lt;/dates&gt;&lt;urls&gt;&lt;/urls&gt;&lt;/record&gt;&lt;/Cite&gt;&lt;/EndNote&gt;</w:instrText>
        </w:r>
        <w:r w:rsidR="0033544C">
          <w:fldChar w:fldCharType="separate"/>
        </w:r>
        <w:r w:rsidR="008E1941">
          <w:rPr>
            <w:noProof/>
          </w:rPr>
          <w:t>[8, 32]</w:t>
        </w:r>
        <w:r w:rsidR="0033544C">
          <w:fldChar w:fldCharType="end"/>
        </w:r>
        <w:r w:rsidR="00D252A0">
          <w:t>.</w:t>
        </w:r>
      </w:ins>
    </w:p>
    <w:p w:rsidR="001C480B" w:rsidRDefault="00EC5704" w:rsidP="00286226">
      <w:pPr>
        <w:pStyle w:val="Heading2"/>
        <w:rPr>
          <w:ins w:id="594" w:author="." w:date="2009-05-30T03:16:00Z"/>
        </w:rPr>
      </w:pPr>
      <w:bookmarkStart w:id="595" w:name="_Toc228272591"/>
      <w:ins w:id="596" w:author="." w:date="2009-05-30T03:16:00Z">
        <w:r>
          <w:lastRenderedPageBreak/>
          <w:t>Discussion</w:t>
        </w:r>
        <w:bookmarkEnd w:id="595"/>
      </w:ins>
    </w:p>
    <w:p w:rsidR="00D90ADD" w:rsidRDefault="004829F6" w:rsidP="007D591E">
      <w:pPr>
        <w:pStyle w:val="BodyText"/>
        <w:ind w:firstLine="576"/>
        <w:rPr>
          <w:ins w:id="597" w:author="." w:date="2009-05-30T03:16:00Z"/>
        </w:rPr>
      </w:pPr>
      <w:ins w:id="598" w:author="." w:date="2009-05-30T03:16:00Z">
        <w:r>
          <w:t>A</w:t>
        </w:r>
        <w:r w:rsidR="00FF08E3">
          <w:t xml:space="preserve">ll of the systems we have discussed above have advantages and </w:t>
        </w:r>
        <w:r w:rsidR="007005BE">
          <w:t xml:space="preserve">disadvantages. Network-level solutions deliver enhanced storage capacity and offer much greater </w:t>
        </w:r>
        <w:r>
          <w:t>p</w:t>
        </w:r>
        <w:r w:rsidR="007005BE">
          <w:t xml:space="preserve">erformance than application or system level solutions, but they </w:t>
        </w:r>
        <w:r w:rsidR="0041021E">
          <w:t>are still</w:t>
        </w:r>
        <w:r w:rsidR="007005BE">
          <w:t xml:space="preserve"> </w:t>
        </w:r>
        <w:r w:rsidR="0041021E">
          <w:t>prohibitively</w:t>
        </w:r>
        <w:r w:rsidR="007005BE">
          <w:t xml:space="preserve"> expensive propositions for most organizations. </w:t>
        </w:r>
        <w:r w:rsidR="00723137">
          <w:t>In addition, despite their very high technologies and low-level protocols, they are in need of integration with application-level solutions (GridFTP) in order to be compatible with existing systems.</w:t>
        </w:r>
      </w:ins>
    </w:p>
    <w:p w:rsidR="00D90ADD" w:rsidRDefault="007005BE" w:rsidP="007D591E">
      <w:pPr>
        <w:pStyle w:val="BodyText"/>
        <w:ind w:firstLine="576"/>
        <w:rPr>
          <w:ins w:id="599" w:author="." w:date="2009-05-30T03:16:00Z"/>
        </w:rPr>
      </w:pPr>
      <w:ins w:id="600" w:author="." w:date="2009-05-30T03:16:00Z">
        <w:r>
          <w:t>Although system-level data transfer techniques can provide better performance than ap</w:t>
        </w:r>
        <w:r w:rsidR="004829F6">
          <w:t xml:space="preserve">plication-level </w:t>
        </w:r>
        <w:r>
          <w:t xml:space="preserve">solutions, they </w:t>
        </w:r>
        <w:r w:rsidR="004945F9">
          <w:t xml:space="preserve">usually </w:t>
        </w:r>
        <w:r>
          <w:t xml:space="preserve">require </w:t>
        </w:r>
        <w:r w:rsidR="004945F9">
          <w:t xml:space="preserve">modifications to the operating systems of the machine or network infrastructure, which </w:t>
        </w:r>
        <w:r w:rsidR="003E6E2B">
          <w:t>hinders the prevailing usage of them.</w:t>
        </w:r>
        <w:r w:rsidR="00D90ADD">
          <w:t xml:space="preserve"> </w:t>
        </w:r>
        <w:r w:rsidR="003E6E2B">
          <w:t xml:space="preserve"> Application-level solutions can provide high-performance data transfer, yet they do not utilize network </w:t>
        </w:r>
        <w:r w:rsidR="00F7588E">
          <w:t>bandwidth</w:t>
        </w:r>
        <w:r w:rsidR="003E6E2B">
          <w:t xml:space="preserve"> as efficiently as possible </w:t>
        </w:r>
        <w:r w:rsidR="00D90ADD">
          <w:t>since they only use receiving inboun</w:t>
        </w:r>
        <w:r w:rsidR="004829F6">
          <w:t>d</w:t>
        </w:r>
        <w:r w:rsidR="00D90ADD">
          <w:t xml:space="preserve"> –not transmit outbound. Moreover, they suffer from the drawbacks of data transferring protocols </w:t>
        </w:r>
        <w:r w:rsidR="006D754F">
          <w:t xml:space="preserve">(FTP) </w:t>
        </w:r>
        <w:r w:rsidR="00D90ADD">
          <w:t xml:space="preserve">based on client/server paradigm. </w:t>
        </w:r>
      </w:ins>
    </w:p>
    <w:p w:rsidR="00D90ADD" w:rsidRDefault="00D90ADD" w:rsidP="007D591E">
      <w:pPr>
        <w:pStyle w:val="BodyText"/>
        <w:ind w:firstLine="576"/>
        <w:rPr>
          <w:ins w:id="601" w:author="." w:date="2009-05-30T03:16:00Z"/>
        </w:rPr>
      </w:pPr>
      <w:ins w:id="602" w:author="." w:date="2009-05-30T03:16:00Z">
        <w:r>
          <w:t>Peer-to-peer solutions could propose solutions that use available system</w:t>
        </w:r>
        <w:r w:rsidR="00A56509">
          <w:t>s’</w:t>
        </w:r>
        <w:r>
          <w:t xml:space="preserve"> resources including network bandwidth as efficiently as possible; nevertheless, </w:t>
        </w:r>
        <w:r w:rsidR="00B73F26">
          <w:t xml:space="preserve">only few of them are suitable file distribution for scientific community and </w:t>
        </w:r>
        <w:r>
          <w:t xml:space="preserve">lack of </w:t>
        </w:r>
        <w:r w:rsidR="00A66671">
          <w:t xml:space="preserve">key </w:t>
        </w:r>
        <w:r>
          <w:t xml:space="preserve">features </w:t>
        </w:r>
        <w:r w:rsidR="00A66671">
          <w:t xml:space="preserve">essential to scientific community </w:t>
        </w:r>
        <w:r>
          <w:t>such as security</w:t>
        </w:r>
        <w:r w:rsidR="00A66671">
          <w:t xml:space="preserve"> support,</w:t>
        </w:r>
        <w:r>
          <w:t xml:space="preserve"> access right management</w:t>
        </w:r>
        <w:r w:rsidR="00B73F26">
          <w:t>, and collaboration framework</w:t>
        </w:r>
        <w:r w:rsidR="00FD14E1">
          <w:t>.</w:t>
        </w:r>
      </w:ins>
    </w:p>
    <w:p w:rsidR="00EE52F7" w:rsidRPr="00637488" w:rsidRDefault="00D90ADD" w:rsidP="00637488">
      <w:pPr>
        <w:pStyle w:val="BodyText"/>
        <w:ind w:firstLine="576"/>
        <w:rPr>
          <w:ins w:id="603" w:author="." w:date="2009-05-30T03:16:00Z"/>
        </w:rPr>
      </w:pPr>
      <w:ins w:id="604" w:author="." w:date="2009-05-30T03:16:00Z">
        <w:r>
          <w:t xml:space="preserve"> </w:t>
        </w:r>
        <w:r w:rsidR="001C480B">
          <w:t>The</w:t>
        </w:r>
        <w:r w:rsidR="00716000">
          <w:t xml:space="preserve"> work discussed in this thesis </w:t>
        </w:r>
        <w:r w:rsidR="00A56509">
          <w:t xml:space="preserve">harnesses the advantages of peer-to-peer system to </w:t>
        </w:r>
        <w:r w:rsidR="006774A5">
          <w:t>leverage</w:t>
        </w:r>
        <w:r w:rsidR="00A56509">
          <w:t xml:space="preserve"> </w:t>
        </w:r>
        <w:r w:rsidR="00CB3489">
          <w:t>the available resources of participating entities</w:t>
        </w:r>
        <w:r w:rsidR="00A56509">
          <w:t xml:space="preserve"> including network bandwidth efficiently by implementing features that are not </w:t>
        </w:r>
        <w:r w:rsidR="00216E26">
          <w:t>supported</w:t>
        </w:r>
        <w:r w:rsidR="00A56509">
          <w:t xml:space="preserve"> by the selected peer-to-peer system (</w:t>
        </w:r>
        <w:r w:rsidR="00A22666">
          <w:t>BitTorrent</w:t>
        </w:r>
        <w:r w:rsidR="00A56509">
          <w:t>).  Besides, as our propose</w:t>
        </w:r>
        <w:r w:rsidR="006774A5">
          <w:t>d system</w:t>
        </w:r>
        <w:r w:rsidR="00A56509">
          <w:t xml:space="preserve"> is an application-</w:t>
        </w:r>
        <w:r w:rsidR="00A56509">
          <w:lastRenderedPageBreak/>
          <w:t>level solution, it is so flexible</w:t>
        </w:r>
        <w:r w:rsidR="00FD14E1">
          <w:t xml:space="preserve"> and lightweight application</w:t>
        </w:r>
        <w:r w:rsidR="00A56509">
          <w:t xml:space="preserve"> that it can be deployed </w:t>
        </w:r>
        <w:r w:rsidR="00CB3489">
          <w:t>on</w:t>
        </w:r>
        <w:r w:rsidR="00A56509">
          <w:t xml:space="preserve"> any </w:t>
        </w:r>
        <w:r w:rsidR="00CB3489">
          <w:t xml:space="preserve">of </w:t>
        </w:r>
        <w:r w:rsidR="00A56509">
          <w:t>existing operating system</w:t>
        </w:r>
        <w:r w:rsidR="00CB3489">
          <w:t>s</w:t>
        </w:r>
        <w:r w:rsidR="00A56509">
          <w:t xml:space="preserve"> and network </w:t>
        </w:r>
        <w:r w:rsidR="00CB3489">
          <w:t>infra</w:t>
        </w:r>
        <w:r w:rsidR="00A56509">
          <w:t>structure</w:t>
        </w:r>
        <w:r w:rsidR="00CB3489">
          <w:t>s</w:t>
        </w:r>
        <w:r w:rsidR="00A56509">
          <w:t xml:space="preserve"> or can coexist with other data transfer techniques or data management frameworks. </w:t>
        </w:r>
        <w:r w:rsidR="00FD14E1">
          <w:t>Furthermore</w:t>
        </w:r>
        <w:r w:rsidR="006774A5">
          <w:t xml:space="preserve">, unlike other data transfer techniques, because of </w:t>
        </w:r>
        <w:r w:rsidR="00E64DBD">
          <w:t xml:space="preserve">the </w:t>
        </w:r>
        <w:r w:rsidR="006774A5">
          <w:t>architecture</w:t>
        </w:r>
        <w:r w:rsidR="00E64DBD">
          <w:t xml:space="preserve"> of our proposed model</w:t>
        </w:r>
        <w:r w:rsidR="006774A5">
          <w:t>, it provides a simple and lightweight data management system that</w:t>
        </w:r>
        <w:r w:rsidR="001C480B">
          <w:t xml:space="preserve"> </w:t>
        </w:r>
        <w:r w:rsidR="006774A5">
          <w:t xml:space="preserve">functions </w:t>
        </w:r>
        <w:r w:rsidR="001C480B">
          <w:t>as collaboration framework</w:t>
        </w:r>
        <w:r w:rsidR="006774A5">
          <w:t xml:space="preserve"> as well</w:t>
        </w:r>
        <w:r w:rsidR="001C480B">
          <w:t xml:space="preserve">. </w:t>
        </w:r>
        <w:r w:rsidR="00EE52F7" w:rsidRPr="00637488">
          <w:br w:type="page"/>
        </w:r>
      </w:ins>
    </w:p>
    <w:p w:rsidR="00EE52F7" w:rsidRDefault="00EE52F7">
      <w:pPr>
        <w:rPr>
          <w:ins w:id="605" w:author="." w:date="2009-05-30T03:16:00Z"/>
        </w:rPr>
      </w:pPr>
    </w:p>
    <w:p w:rsidR="00EE52F7" w:rsidRDefault="00EE52F7" w:rsidP="00286226">
      <w:pPr>
        <w:pStyle w:val="Heading1"/>
        <w:rPr>
          <w:ins w:id="606" w:author="." w:date="2009-05-30T03:16:00Z"/>
        </w:rPr>
      </w:pPr>
      <w:bookmarkStart w:id="607" w:name="_Toc192405055"/>
      <w:bookmarkStart w:id="608" w:name="_Toc192405940"/>
      <w:bookmarkEnd w:id="607"/>
      <w:bookmarkEnd w:id="608"/>
    </w:p>
    <w:p w:rsidR="00EE52F7" w:rsidRDefault="00AC43DC" w:rsidP="00EE52F7">
      <w:pPr>
        <w:pStyle w:val="ChapterTitle"/>
        <w:rPr>
          <w:ins w:id="609" w:author="." w:date="2009-05-30T03:16:00Z"/>
        </w:rPr>
      </w:pPr>
      <w:bookmarkStart w:id="610" w:name="_Toc192404444"/>
      <w:bookmarkStart w:id="611" w:name="_Toc228272592"/>
      <w:ins w:id="612" w:author="." w:date="2009-05-30T03:16:00Z">
        <w:r>
          <w:t xml:space="preserve">The GridTorrent Framework </w:t>
        </w:r>
        <w:r w:rsidR="00064EEF">
          <w:t>Architecture</w:t>
        </w:r>
        <w:bookmarkEnd w:id="610"/>
        <w:bookmarkEnd w:id="611"/>
      </w:ins>
    </w:p>
    <w:p w:rsidR="009E0DE7" w:rsidRDefault="009E0DE7" w:rsidP="00286226">
      <w:pPr>
        <w:pStyle w:val="Heading2"/>
        <w:rPr>
          <w:ins w:id="613" w:author="." w:date="2009-05-30T03:16:00Z"/>
        </w:rPr>
      </w:pPr>
      <w:bookmarkStart w:id="614" w:name="_Toc192404445"/>
      <w:bookmarkStart w:id="615" w:name="_Toc192405056"/>
      <w:bookmarkStart w:id="616" w:name="_Toc192405941"/>
      <w:bookmarkStart w:id="617" w:name="_Toc228272593"/>
      <w:ins w:id="618" w:author="." w:date="2009-05-30T03:16:00Z">
        <w:r>
          <w:t xml:space="preserve">The Overview of </w:t>
        </w:r>
        <w:r w:rsidR="007E007E">
          <w:t>the GridTorrent Framework</w:t>
        </w:r>
        <w:bookmarkEnd w:id="614"/>
        <w:bookmarkEnd w:id="615"/>
        <w:bookmarkEnd w:id="616"/>
        <w:bookmarkEnd w:id="617"/>
      </w:ins>
    </w:p>
    <w:p w:rsidR="00AC43DC" w:rsidRDefault="00AC43DC" w:rsidP="00053065">
      <w:pPr>
        <w:pStyle w:val="BodyText"/>
        <w:ind w:firstLine="0"/>
        <w:rPr>
          <w:ins w:id="619" w:author="." w:date="2009-05-30T03:16:00Z"/>
        </w:rPr>
      </w:pPr>
      <w:ins w:id="620" w:author="." w:date="2009-05-30T03:16:00Z">
        <w:r>
          <w:t xml:space="preserve">The </w:t>
        </w:r>
        <w:r w:rsidR="00053065">
          <w:t>GridTorrent Framework (GTF</w:t>
        </w:r>
        <w:r>
          <w:t>)</w:t>
        </w:r>
        <w:r w:rsidR="00336A25">
          <w:t xml:space="preserve"> we have studied and implemented is</w:t>
        </w:r>
        <w:r>
          <w:t xml:space="preserve"> a software system that provides high performance</w:t>
        </w:r>
        <w:r w:rsidR="00336A25">
          <w:t>, secure</w:t>
        </w:r>
        <w:r>
          <w:t xml:space="preserve"> data transferring and data sharing medium</w:t>
        </w:r>
        <w:r w:rsidR="00336A25">
          <w:t xml:space="preserve"> and</w:t>
        </w:r>
        <w:r>
          <w:t xml:space="preserve"> </w:t>
        </w:r>
        <w:r w:rsidR="00336A25">
          <w:t xml:space="preserve">collaborative environment </w:t>
        </w:r>
        <w:r w:rsidR="001C60A1">
          <w:t>with capability of efficient and opt</w:t>
        </w:r>
        <w:r w:rsidR="008E6F2A">
          <w:t xml:space="preserve">imum use of </w:t>
        </w:r>
        <w:r w:rsidR="001C60A1">
          <w:t xml:space="preserve">available resources of </w:t>
        </w:r>
        <w:r w:rsidR="008E6F2A">
          <w:t>underlying system</w:t>
        </w:r>
        <w:r>
          <w:t xml:space="preserve">.  </w:t>
        </w:r>
        <w:r w:rsidR="006916DC">
          <w:t>Although</w:t>
        </w:r>
        <w:r w:rsidR="00336A25">
          <w:t>,</w:t>
        </w:r>
        <w:r w:rsidR="006916DC">
          <w:t xml:space="preserve"> </w:t>
        </w:r>
        <w:r w:rsidR="00336A25">
          <w:t xml:space="preserve">with </w:t>
        </w:r>
        <w:r w:rsidR="006916DC">
          <w:t>t</w:t>
        </w:r>
        <w:r>
          <w:t xml:space="preserve">he </w:t>
        </w:r>
        <w:r w:rsidR="00336A25">
          <w:t xml:space="preserve">secure collaboration and content management environment, </w:t>
        </w:r>
        <w:r w:rsidR="00CF061F">
          <w:t xml:space="preserve">users of the </w:t>
        </w:r>
        <w:r w:rsidR="00336A25">
          <w:t>scientific communit</w:t>
        </w:r>
        <w:r w:rsidR="00CF061F">
          <w:t>ies</w:t>
        </w:r>
        <w:r w:rsidR="00336A25">
          <w:t xml:space="preserve"> </w:t>
        </w:r>
        <w:r w:rsidR="00CF061F">
          <w:t>are</w:t>
        </w:r>
        <w:r w:rsidR="00336A25">
          <w:t xml:space="preserve"> the primary target users of the GTF</w:t>
        </w:r>
        <w:r w:rsidR="006916DC">
          <w:t xml:space="preserve">, </w:t>
        </w:r>
        <w:r w:rsidR="009E0DE7">
          <w:t xml:space="preserve">any communities </w:t>
        </w:r>
        <w:r w:rsidR="00336A25">
          <w:t xml:space="preserve">that </w:t>
        </w:r>
        <w:r w:rsidR="009E0DE7">
          <w:t>would g</w:t>
        </w:r>
        <w:r w:rsidR="00CF061F">
          <w:t>ain</w:t>
        </w:r>
        <w:r w:rsidR="009E0DE7">
          <w:t xml:space="preserve"> </w:t>
        </w:r>
        <w:r w:rsidR="00336A25">
          <w:t>from</w:t>
        </w:r>
        <w:r w:rsidR="001C60A1">
          <w:t xml:space="preserve"> </w:t>
        </w:r>
        <w:r w:rsidR="00CF061F">
          <w:t>efficient and secure</w:t>
        </w:r>
        <w:r w:rsidR="00A02BA0">
          <w:t xml:space="preserve"> </w:t>
        </w:r>
        <w:r w:rsidR="00CF061F">
          <w:t xml:space="preserve">high-performance </w:t>
        </w:r>
        <w:r w:rsidR="00A02BA0">
          <w:t>data transferring mechanism with the collaboration framework component</w:t>
        </w:r>
        <w:r w:rsidR="00CF061F">
          <w:t xml:space="preserve"> can </w:t>
        </w:r>
        <w:r w:rsidR="00817E0B">
          <w:t>deploy it</w:t>
        </w:r>
        <w:r w:rsidR="00CF061F">
          <w:t xml:space="preserve"> </w:t>
        </w:r>
        <w:r w:rsidR="00817E0B">
          <w:t xml:space="preserve">easily </w:t>
        </w:r>
        <w:r w:rsidR="00CF061F">
          <w:t xml:space="preserve">because of its </w:t>
        </w:r>
        <w:r w:rsidR="00817E0B">
          <w:t xml:space="preserve">lightweight structure and seamless </w:t>
        </w:r>
        <w:r w:rsidR="00CF061F">
          <w:t xml:space="preserve">integration </w:t>
        </w:r>
        <w:r w:rsidR="00817E0B">
          <w:t>to their existing systems.</w:t>
        </w:r>
        <w:r w:rsidR="009E0DE7">
          <w:t xml:space="preserve"> </w:t>
        </w:r>
        <w:r>
          <w:t xml:space="preserve"> </w:t>
        </w:r>
      </w:ins>
    </w:p>
    <w:p w:rsidR="004E0E43" w:rsidRDefault="002A3FC5" w:rsidP="00E551F2">
      <w:pPr>
        <w:pStyle w:val="BodyText"/>
        <w:rPr>
          <w:ins w:id="621" w:author="." w:date="2009-05-30T03:16:00Z"/>
        </w:rPr>
      </w:pPr>
      <w:ins w:id="622" w:author="." w:date="2009-05-30T03:16:00Z">
        <w:r>
          <w:lastRenderedPageBreak/>
          <w:t>The main characteristics of a</w:t>
        </w:r>
        <w:r w:rsidR="00E551F2">
          <w:t>pplications in the scientific communities mentioned in chapter one and two</w:t>
        </w:r>
        <w:r>
          <w:t xml:space="preserve"> have </w:t>
        </w:r>
        <w:r w:rsidR="00A02BA0">
          <w:t xml:space="preserve">been </w:t>
        </w:r>
        <w:r>
          <w:t xml:space="preserve">evolved from computational behavior to informational behavior. As a result of that, </w:t>
        </w:r>
        <w:r w:rsidR="004E0E43">
          <w:t xml:space="preserve">unprecedented </w:t>
        </w:r>
        <w:r>
          <w:t xml:space="preserve">data </w:t>
        </w:r>
        <w:r w:rsidR="004E0E43">
          <w:t xml:space="preserve">volumes </w:t>
        </w:r>
        <w:r>
          <w:t xml:space="preserve">has been generated by computers, conducted experiments, and scientific instruments and </w:t>
        </w:r>
        <w:r w:rsidR="00F7320C">
          <w:t>ga</w:t>
        </w:r>
        <w:r>
          <w:t xml:space="preserve">dgets ranging </w:t>
        </w:r>
        <w:r w:rsidR="004E0E43">
          <w:t xml:space="preserve">from tiny microscopes to </w:t>
        </w:r>
        <w:r>
          <w:t xml:space="preserve">enormous </w:t>
        </w:r>
        <w:r w:rsidR="004E0E43">
          <w:t xml:space="preserve">earth and space telescopes such as </w:t>
        </w:r>
        <w:r w:rsidR="004E0E43" w:rsidRPr="004E0E43">
          <w:t xml:space="preserve">The Robert C. Byrd Green Bank Telescope (GBT) </w:t>
        </w:r>
        <w:r w:rsidR="004E0E43">
          <w:t>Lovell telescope at Green Bank</w:t>
        </w:r>
        <w:r w:rsidR="00E6469E">
          <w:t xml:space="preserve"> </w:t>
        </w:r>
        <w:r w:rsidR="0033544C">
          <w:fldChar w:fldCharType="begin"/>
        </w:r>
        <w:r w:rsidR="00155B05">
          <w:instrText xml:space="preserve"> ADDIN EN.CITE &lt;EndNote&gt;&lt;Cite ExcludeAuth="1"&gt;&lt;Author&gt;Yi Zhu&lt;/Author&gt;&lt;Year&gt;2007&lt;/Year&gt;&lt;RecNum&gt;82&lt;/RecNum&gt;&lt;record&gt;&lt;rec-number&gt;82&lt;/rec-number&gt;&lt;foreign-keys&gt;&lt;key app='EN' db-id='eref9pfvov2rdiedsstvpxdme2tz0v2ew02z'&gt;82&lt;/key&gt;&lt;/foreign-keys&gt;&lt;ref-type name='Web Page'&gt;12&lt;/ref-type&gt;&lt;contributors&gt;&lt;/contributors&gt;&lt;titles&gt;&lt;title&gt;Green Bank Telescope&lt;/title&gt;&lt;/titles&gt;&lt;volume&gt;2008&lt;/volume&gt;&lt;number&gt;March&lt;/number&gt;&lt;dates&gt;&lt;year&gt;2008&lt;/year&gt;&lt;/dates&gt;&lt;label&gt;Examples&lt;/label&gt;&lt;urls&gt;&lt;related-urls&gt;&lt;url&gt;http://en.wikipedia.org/wiki/Green_Bank_Telescope&lt;/url&gt;&lt;/related-urls&gt;&lt;/urls&gt;&lt;/record&gt;&lt;/Cite&gt;&lt;/EndNote&gt;</w:instrText>
        </w:r>
        <w:r w:rsidR="0033544C">
          <w:fldChar w:fldCharType="separate"/>
        </w:r>
        <w:r w:rsidR="008E1941">
          <w:t>[99]</w:t>
        </w:r>
        <w:r w:rsidR="0033544C">
          <w:fldChar w:fldCharType="end"/>
        </w:r>
        <w:r w:rsidR="004E0E43">
          <w:t>, West Virginia, USA and  NASA’s Hubble space telescope</w:t>
        </w:r>
        <w:r w:rsidR="0033544C">
          <w:fldChar w:fldCharType="begin"/>
        </w:r>
        <w:r w:rsidR="00155B05">
          <w:instrText xml:space="preserve"> ADDIN EN.CITE &lt;EndNote&gt;&lt;Cite&gt;&lt;Author&gt;Yi Zhu&lt;/Author&gt;&lt;Year&gt;2007&lt;/Year&gt;&lt;RecNum&gt;83&lt;/RecNum&gt;&lt;record&gt;&lt;rec-number&gt;83&lt;/rec-number&gt;&lt;foreign-keys&gt;&lt;key app='EN' db-id='eref9pfvov2rdiedsstvpxdme2tz0v2ew02z'&gt;83&lt;/key&gt;&lt;/foreign-keys&gt;&lt;ref-type name='Web Page'&gt;12&lt;/ref-type&gt;&lt;contributors&gt;&lt;/contributors&gt;&lt;titles&gt;&lt;title&gt;Hubble Space Telescope&lt;/title&gt;&lt;/titles&gt;&lt;volume&gt;2008&lt;/volume&gt;&lt;number&gt;March&lt;/number&gt;&lt;dates&gt;&lt;year&gt;2008&lt;/year&gt;&lt;/dates&gt;&lt;label&gt;Examples&lt;/label&gt;&lt;urls&gt;&lt;related-urls&gt;&lt;url&gt;http://en.wikipedia.org/wiki/Hubble_Space_Telescope&lt;/url&gt;&lt;/related-urls&gt;&lt;/urls&gt;&lt;/record&gt;&lt;/Cite&gt;&lt;/EndNote&gt;</w:instrText>
        </w:r>
        <w:r w:rsidR="0033544C">
          <w:fldChar w:fldCharType="separate"/>
        </w:r>
        <w:r w:rsidR="008E1941">
          <w:t>[100]</w:t>
        </w:r>
        <w:r w:rsidR="0033544C">
          <w:fldChar w:fldCharType="end"/>
        </w:r>
        <w:r w:rsidR="00E6469E">
          <w:t>.</w:t>
        </w:r>
        <w:r w:rsidR="004E0E43">
          <w:t xml:space="preserve"> </w:t>
        </w:r>
      </w:ins>
    </w:p>
    <w:p w:rsidR="007E0817" w:rsidRDefault="00061F5D" w:rsidP="00E551F2">
      <w:pPr>
        <w:pStyle w:val="BodyText"/>
        <w:rPr>
          <w:ins w:id="623" w:author="." w:date="2009-05-30T03:16:00Z"/>
        </w:rPr>
      </w:pPr>
      <w:ins w:id="624" w:author="." w:date="2009-05-30T03:16:00Z">
        <w:r>
          <w:t>Besides the very large size of the produced data, participa</w:t>
        </w:r>
        <w:r w:rsidR="00407B9F">
          <w:t>n</w:t>
        </w:r>
        <w:r>
          <w:t xml:space="preserve">t are not </w:t>
        </w:r>
        <w:r w:rsidR="00A02BA0">
          <w:t xml:space="preserve">only </w:t>
        </w:r>
        <w:r>
          <w:t>the members of the</w:t>
        </w:r>
        <w:r w:rsidR="00407B9F">
          <w:t xml:space="preserve"> different</w:t>
        </w:r>
        <w:r>
          <w:t xml:space="preserve"> institutions, </w:t>
        </w:r>
        <w:r w:rsidR="00A02BA0">
          <w:t xml:space="preserve">organizations, </w:t>
        </w:r>
        <w:r>
          <w:t>universities or laboratories</w:t>
        </w:r>
        <w:r w:rsidR="00A02BA0">
          <w:t>, but also</w:t>
        </w:r>
        <w:r>
          <w:t xml:space="preserve"> scattered all around the world</w:t>
        </w:r>
        <w:r w:rsidR="00745742">
          <w:t xml:space="preserve">. </w:t>
        </w:r>
        <w:r w:rsidR="00D4350F">
          <w:t>C</w:t>
        </w:r>
        <w:r w:rsidR="00745742">
          <w:t xml:space="preserve">onsequently, </w:t>
        </w:r>
        <w:r w:rsidR="00D4350F">
          <w:t xml:space="preserve">delivering data to geographically dispersed organizations </w:t>
        </w:r>
        <w:r w:rsidR="00197711">
          <w:t xml:space="preserve">over the wide area networks </w:t>
        </w:r>
        <w:r w:rsidR="00D4350F">
          <w:t xml:space="preserve">and managing it </w:t>
        </w:r>
        <w:r w:rsidR="00197711">
          <w:t>are</w:t>
        </w:r>
        <w:r w:rsidR="00D4350F">
          <w:t xml:space="preserve"> of paramount importance, and it is proven that data management is the one of the hardest jobs to do in the distributed computing environment </w:t>
        </w:r>
        <w:r w:rsidR="0033544C">
          <w:fldChar w:fldCharType="begin"/>
        </w:r>
        <w:r w:rsidR="00CF1EDE">
          <w:instrText xml:space="preserve"> ADDIN EN.CITE &lt;EndNote&gt;&lt;Cite&gt;&lt;Author&gt;Stewart&lt;/Author&gt;&lt;Year&gt;2006&lt;/Year&gt;&lt;RecNum&gt;81&lt;/RecNum&gt;&lt;record&gt;&lt;rec-number&gt;81&lt;/rec-number&gt;&lt;foreign-keys&gt;&lt;key app="EN" db-id="eref9pfvov2rdiedsstvpxdme2tz0v2ew02z"&gt;81&lt;/key&gt;&lt;/foreign-keys&gt;&lt;ref-type name="Conference Proceedings"&gt;10&lt;/ref-type&gt;&lt;contributors&gt;&lt;authors&gt;&lt;author&gt;Stewart, G.A.&lt;/author&gt;&lt;author&gt;McCance, G.&lt;/author&gt;&lt;/authors&gt;&lt;/contributors&gt;&lt;titles&gt;&lt;title&gt;Grid Data Management: Reliable File Transfer Services&amp;apos; Performance&lt;/title&gt;&lt;secondary-title&gt;Computing in High Energy and Nuclear Physics (CHEP&amp;apos;06)&lt;/secondary-title&gt;&lt;/titles&gt;&lt;dates&gt;&lt;year&gt;2006&lt;/year&gt;&lt;pub-dates&gt;&lt;date&gt;13-17 February&lt;/date&gt;&lt;/pub-dates&gt;&lt;/dates&gt;&lt;pub-location&gt;Mumbai, India&lt;/pub-location&gt;&lt;label&gt;Data Management&lt;/label&gt;&lt;urls&gt;&lt;/urls&gt;&lt;/record&gt;&lt;/Cite&gt;&lt;/EndNote&gt;</w:instrText>
        </w:r>
        <w:r w:rsidR="005876AF" w:rsidDel="00CF1EDE">
          <w:instrText xml:space="preserve"> ADDIN EN.CITE &lt;EndNote&gt;&lt;Cite&gt;&lt;Author&gt;Stewart&lt;/Author&gt;&lt;Year&gt;2006&lt;/Year&gt;&lt;RecNum&gt;81&lt;/RecNum&gt;&lt;record&gt;&lt;rec-number&gt;81&lt;/rec-number&gt;&lt;foreign-keys&gt;&lt;key app="EN" db-id="eref9pfvov2rdiedsstvpxdme2tz0v2ew02z"&gt;81&lt;/key&gt;&lt;/foreign-keys&gt;&lt;ref-type name="Conference Proceedings"&gt;10&lt;/ref-type&gt;&lt;contributors&gt;&lt;authors&gt;&lt;author&gt;Stewart, G.A.&lt;/author&gt;&lt;author&gt;McCance, G.&lt;/author&gt;&lt;/authors&gt;&lt;/contributors&gt;&lt;titles&gt;&lt;title&gt;Grid Data Management: Reliable File Transfer Services&amp;apos; Performance&lt;/title&gt;&lt;secondary-title&gt;Computing in High Energy and Nuclear Physics (CHEP&amp;apos;06)&lt;/secondary-title&gt;&lt;/titles&gt;&lt;dates&gt;&lt;year&gt;2006&lt;/year&gt;&lt;pub-dates&gt;&lt;date&gt;13-17 February&lt;/date&gt;&lt;/pub-dates&gt;&lt;/dates&gt;&lt;pub-location&gt;Mumbai, India&lt;/pub-location&gt;&lt;label&gt;Data Management&lt;/label&gt;&lt;urls&gt;&lt;/urls&gt;&lt;/record&gt;&lt;/Cite&gt;&lt;/EndNote&gt;</w:instrText>
        </w:r>
        <w:r w:rsidR="0033544C">
          <w:fldChar w:fldCharType="separate"/>
        </w:r>
        <w:r w:rsidR="008E1941">
          <w:rPr>
            <w:noProof/>
          </w:rPr>
          <w:t>[101]</w:t>
        </w:r>
        <w:r w:rsidR="0033544C">
          <w:fldChar w:fldCharType="end"/>
        </w:r>
        <w:r w:rsidR="00D4350F">
          <w:t>.</w:t>
        </w:r>
        <w:r w:rsidR="00895A4E">
          <w:t xml:space="preserve"> </w:t>
        </w:r>
        <w:r w:rsidR="007E0817">
          <w:t>As explained in chapter two, there are many studies and works to address data management and transferring. There are several reasons for myriad of researches in this field:</w:t>
        </w:r>
      </w:ins>
    </w:p>
    <w:p w:rsidR="007E0817" w:rsidRDefault="007E0817" w:rsidP="007E0817">
      <w:pPr>
        <w:pStyle w:val="BodyText"/>
        <w:numPr>
          <w:ilvl w:val="0"/>
          <w:numId w:val="5"/>
        </w:numPr>
        <w:rPr>
          <w:ins w:id="625" w:author="." w:date="2009-05-30T03:16:00Z"/>
        </w:rPr>
      </w:pPr>
      <w:ins w:id="626" w:author="." w:date="2009-05-30T03:16:00Z">
        <w:r>
          <w:t xml:space="preserve">Each organization decides their </w:t>
        </w:r>
        <w:r w:rsidR="005B3A10">
          <w:t xml:space="preserve">data management schema, data transferring protocol, security policy, and </w:t>
        </w:r>
        <w:r>
          <w:t xml:space="preserve">data format </w:t>
        </w:r>
        <w:r w:rsidR="005B3A10">
          <w:t>that are suitable</w:t>
        </w:r>
        <w:r>
          <w:t xml:space="preserve"> to characteristics </w:t>
        </w:r>
        <w:r w:rsidR="00471A5B">
          <w:t xml:space="preserve">and constraints, e.g. time, money, etc., </w:t>
        </w:r>
        <w:r>
          <w:t>of research</w:t>
        </w:r>
        <w:r w:rsidR="005B3A10">
          <w:t>es that they conduct</w:t>
        </w:r>
        <w:r w:rsidR="00471A5B">
          <w:t xml:space="preserve">, </w:t>
        </w:r>
        <w:r>
          <w:t>features of available resources such as human experience, technologies, and equipments.</w:t>
        </w:r>
        <w:r w:rsidR="00471A5B">
          <w:t xml:space="preserve"> </w:t>
        </w:r>
        <w:r w:rsidR="005B3A10">
          <w:t xml:space="preserve">Those </w:t>
        </w:r>
        <w:r w:rsidR="00407B9F">
          <w:t>many and various</w:t>
        </w:r>
        <w:r w:rsidR="005B3A10">
          <w:t xml:space="preserve"> requirements may result non-uniform data format. </w:t>
        </w:r>
        <w:r w:rsidR="00471A5B">
          <w:t xml:space="preserve">However, when there is </w:t>
        </w:r>
        <w:r w:rsidR="00407B9F">
          <w:t>collaboration</w:t>
        </w:r>
        <w:r w:rsidR="00471A5B">
          <w:t xml:space="preserve"> between institutions, they attempt to standardize </w:t>
        </w:r>
        <w:r w:rsidR="00B1458E">
          <w:t xml:space="preserve">to tools, i.e. data management schema, data transferring protocols, </w:t>
        </w:r>
        <w:r w:rsidR="00471A5B">
          <w:t>the data format</w:t>
        </w:r>
        <w:r w:rsidR="00407B9F">
          <w:t>, which</w:t>
        </w:r>
        <w:r w:rsidR="00B1458E">
          <w:t xml:space="preserve"> are</w:t>
        </w:r>
        <w:r w:rsidR="00471A5B">
          <w:t xml:space="preserve"> going to be used among </w:t>
        </w:r>
        <w:r w:rsidR="00701644">
          <w:t>them</w:t>
        </w:r>
        <w:r w:rsidR="00471A5B">
          <w:t>.</w:t>
        </w:r>
      </w:ins>
    </w:p>
    <w:p w:rsidR="007E0817" w:rsidRDefault="007E0817" w:rsidP="007E0817">
      <w:pPr>
        <w:pStyle w:val="BodyText"/>
        <w:numPr>
          <w:ilvl w:val="0"/>
          <w:numId w:val="5"/>
        </w:numPr>
        <w:rPr>
          <w:ins w:id="627" w:author="." w:date="2009-05-30T03:16:00Z"/>
        </w:rPr>
      </w:pPr>
      <w:ins w:id="628" w:author="." w:date="2009-05-30T03:16:00Z">
        <w:r>
          <w:lastRenderedPageBreak/>
          <w:t>There is no</w:t>
        </w:r>
        <w:r w:rsidR="00407B9F">
          <w:t xml:space="preserve"> one “fix all”</w:t>
        </w:r>
        <w:r>
          <w:t xml:space="preserve"> perfect </w:t>
        </w:r>
        <w:r w:rsidR="005B3A10">
          <w:t xml:space="preserve">data management and transferring </w:t>
        </w:r>
        <w:r>
          <w:t>solution for all</w:t>
        </w:r>
        <w:r w:rsidR="00FB0F47">
          <w:t xml:space="preserve"> cases. Each study tries to solve the above-mentioned </w:t>
        </w:r>
        <w:r w:rsidR="00407B9F">
          <w:t>many and various</w:t>
        </w:r>
        <w:r w:rsidR="00FB0F47">
          <w:t xml:space="preserve"> requirements </w:t>
        </w:r>
        <w:r w:rsidR="00DB4121">
          <w:t>by either focusing on the most important issue or applying</w:t>
        </w:r>
        <w:r w:rsidR="00FB0F47">
          <w:t xml:space="preserve"> different techniques</w:t>
        </w:r>
        <w:r w:rsidR="00346584">
          <w:t xml:space="preserve"> considered as better approach</w:t>
        </w:r>
        <w:r w:rsidR="00FB0F47">
          <w:t xml:space="preserve">. Sometimes, </w:t>
        </w:r>
        <w:r w:rsidR="00150689">
          <w:t xml:space="preserve">emerging technologies either in software or hardware areas imposes substantial modifications on </w:t>
        </w:r>
        <w:r w:rsidR="00346584">
          <w:t>current</w:t>
        </w:r>
        <w:r w:rsidR="00150689">
          <w:t xml:space="preserve"> systems</w:t>
        </w:r>
        <w:r w:rsidR="00B76EA6">
          <w:t xml:space="preserve"> in order to enhance the performance of the existing </w:t>
        </w:r>
        <w:r w:rsidR="00346584">
          <w:t>system or upgrade</w:t>
        </w:r>
        <w:r w:rsidR="00B76EA6">
          <w:t xml:space="preserve"> it, or exploit </w:t>
        </w:r>
        <w:r w:rsidR="00346584">
          <w:t xml:space="preserve">the </w:t>
        </w:r>
        <w:r w:rsidR="00B76EA6">
          <w:t>available technologies</w:t>
        </w:r>
        <w:r w:rsidR="00150689">
          <w:t xml:space="preserve">. For </w:t>
        </w:r>
        <w:r w:rsidR="00A105E2">
          <w:t>instance</w:t>
        </w:r>
        <w:r w:rsidR="00150689">
          <w:t xml:space="preserve">, </w:t>
        </w:r>
        <w:r w:rsidR="00A105E2">
          <w:t xml:space="preserve">after Web Service appearance, </w:t>
        </w:r>
        <w:r w:rsidR="00B76EA6">
          <w:t xml:space="preserve">the Grid community </w:t>
        </w:r>
        <w:r w:rsidR="00346584">
          <w:t>has adopted itself to conform to Web Service standards</w:t>
        </w:r>
        <w:r w:rsidR="00DB4121">
          <w:t xml:space="preserve"> for </w:t>
        </w:r>
        <w:r w:rsidR="00346584">
          <w:t>harness</w:t>
        </w:r>
        <w:r w:rsidR="00DB4121">
          <w:t>ing</w:t>
        </w:r>
        <w:r w:rsidR="00346584">
          <w:t xml:space="preserve"> the power of it. </w:t>
        </w:r>
        <w:r w:rsidR="003A3345">
          <w:t xml:space="preserve">Another example is that Reliable File Transfer </w:t>
        </w:r>
        <w:r w:rsidR="0033544C">
          <w:fldChar w:fldCharType="begin">
            <w:fldData xml:space="preserve">PEVuZE5vdGU+PENpdGU+PEF1dGhvcj5BbGxjb2NrPC9BdXRob3I+PFllYXI+MjAwNDwvWWVhcj48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PEVuZE5vdGU+PENpdGU+PEF1dGhvcj5BbGxjb2NrPC9BdXRob3I+PFllYXI+MjAwNDwvWWVhcj48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</w:fldData>
          </w:fldChar>
        </w:r>
        <w:r w:rsidR="005876AF" w:rsidDel="00CF1EDE">
          <w:instrText xml:space="preserve"> ADDIN EN.CITE.DATA </w:instrText>
        </w:r>
        <w:r w:rsidR="0033544C" w:rsidDel="00CF1EDE">
          <w:fldChar w:fldCharType="end"/>
        </w:r>
        <w:r w:rsidR="0033544C">
          <w:fldChar w:fldCharType="begin">
            <w:fldData xml:space="preserve">PEVuZE5vdGU+PENpdGU+PEF1dGhvcj5BbGxjb2NrPC9BdXRob3I+PFllYXI+MjAwNDwvWWVhcj48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</w:fldData>
          </w:fldChar>
        </w:r>
        <w:r w:rsidR="00CF1EDE">
          <w:instrText xml:space="preserve"> ADDIN EN.CITE.DATA </w:instrText>
        </w:r>
        <w:r w:rsidR="0033544C">
          <w:fldChar w:fldCharType="end"/>
        </w:r>
        <w:r w:rsidR="0033544C">
          <w:fldChar w:fldCharType="separate"/>
        </w:r>
        <w:r w:rsidR="008E1941">
          <w:rPr>
            <w:noProof/>
          </w:rPr>
          <w:t>[42, 43, 101]</w:t>
        </w:r>
        <w:r w:rsidR="0033544C">
          <w:fldChar w:fldCharType="end"/>
        </w:r>
        <w:r w:rsidR="000419AE">
          <w:t xml:space="preserve"> </w:t>
        </w:r>
        <w:r w:rsidR="003A3345">
          <w:t xml:space="preserve">that is </w:t>
        </w:r>
        <w:r w:rsidR="0033544C">
          <w:fldChar w:fldCharType="begin"/>
        </w:r>
        <w:r w:rsidR="00CF1EDE">
          <w:instrText xml:space="preserve"> ADDIN EN.CITE &lt;EndNote&gt;&lt;Cite&gt;&lt;Author&gt;Sotomayor&lt;/Author&gt;&lt;Year&gt;2005&lt;/Year&gt;&lt;RecNum&gt;217&lt;/RecNum&gt;&lt;record&gt;&lt;rec-number&gt;217&lt;/rec-number&gt;&lt;foreign-keys&gt;&lt;key app="EN" db-id="eref9pfvov2rdiedsstvpxdme2tz0v2ew02z"&gt;217&lt;/key&gt;&lt;/foreign-keys&gt;&lt;ref-type name="Web Page"&gt;12&lt;/ref-type&gt;&lt;contributors&gt;&lt;authors&gt;&lt;author&gt;Sotomayor, B&lt;/author&gt;&lt;/authors&gt;&lt;/contributors&gt;&lt;titles&gt;&lt;title&gt;The Globus Toolkit 4 Programmer&amp;apos;s Tutorial&lt;/title&gt;&lt;/titles&gt;&lt;dates&gt;&lt;year&gt;2005&lt;/year&gt;&lt;/dates&gt;&lt;urls&gt;&lt;related-urls&gt;&lt;url&gt;http://gdp.globus.org/gt4-tutorial/&lt;/url&gt;&lt;/related-urls&gt;&lt;/urls&gt;&lt;/record&gt;&lt;/Cite&gt;&lt;/EndNote&gt;</w:instrText>
        </w:r>
        <w:r w:rsidR="005876AF" w:rsidDel="00CF1EDE">
          <w:instrText xml:space="preserve"> ADDIN EN.CITE &lt;EndNote&gt;&lt;Cite&gt;&lt;Author&gt;Sotomayor&lt;/Author&gt;&lt;Year&gt;2005&lt;/Year&gt;&lt;RecNum&gt;217&lt;/RecNum&gt;&lt;record&gt;&lt;rec-number&gt;217&lt;/rec-number&gt;&lt;foreign-keys&gt;&lt;key app="EN" db-id="eref9pfvov2rdiedsstvpxdme2tz0v2ew02z"&gt;217&lt;/key&gt;&lt;/foreign-keys&gt;&lt;ref-type name="Web Page"&gt;12&lt;/ref-type&gt;&lt;contributors&gt;&lt;authors&gt;&lt;author&gt;Sotomayor, B&lt;/author&gt;&lt;/authors&gt;&lt;/contributors&gt;&lt;titles&gt;&lt;title&gt;The Globus Toolkit 4 Programmer&amp;apos;s Tutorial&lt;/title&gt;&lt;/titles&gt;&lt;dates&gt;&lt;year&gt;2005&lt;/year&gt;&lt;/dates&gt;&lt;urls&gt;&lt;related-urls&gt;&lt;url&gt;http://gdp.globus.org/gt4-tutorial/&lt;/url&gt;&lt;/related-urls&gt;&lt;/urls&gt;&lt;/record&gt;&lt;/Cite&gt;&lt;/EndNote&gt;</w:instrText>
        </w:r>
        <w:r w:rsidR="0033544C">
          <w:fldChar w:fldCharType="separate"/>
        </w:r>
        <w:r w:rsidR="008E1941">
          <w:rPr>
            <w:noProof/>
          </w:rPr>
          <w:t>[102]</w:t>
        </w:r>
        <w:r w:rsidR="0033544C">
          <w:fldChar w:fldCharType="end"/>
        </w:r>
        <w:r w:rsidR="003A3345">
          <w:t>devised to address the shortcomings of GridFTP</w:t>
        </w:r>
        <w:r w:rsidR="000419AE">
          <w:t xml:space="preserve"> </w:t>
        </w:r>
        <w:r w:rsidR="0033544C">
          <w:fldChar w:fldCharType="begin"/>
        </w:r>
        <w:r w:rsidR="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5876AF" w:rsidDel="00CF1EDE">
          <w:instrText xml:space="preserve"> ADDIN EN.CITE &lt;EndNote&gt;&lt;Cite&gt;&lt;Author&gt;Bresnahan&lt;/Author&gt;&lt;Year&gt;2007&lt;/Year&gt;&lt;RecNum&gt;115&lt;/RecNum&gt;&lt;record&gt;&lt;rec-number&gt;115&lt;/rec-number&gt;&lt;foreign-keys&gt;&lt;key app="EN" db-id="eref9pfvov2rdiedsstvpxdme2tz0v2ew02z"&gt;115&lt;/key&gt;&lt;/foreign-keys&gt;&lt;ref-type name="Conference Proceedings"&gt;10&lt;/ref-type&gt;&lt;contributors&gt;&lt;authors&gt;&lt;author&gt;&lt;style face="normal" font="Times New Roman" size="100%"&gt;Bresnahan, J&lt;/style&gt;&lt;/author&gt;&lt;author&gt;&lt;style face="normal" font="Times New Roman" size="100%"&gt;Link, M&lt;/style&gt;&lt;/author&gt;&lt;author&gt;&lt;style face="normal" font="Times New Roman" size="100%"&gt;Khanna, G&lt;/style&gt;&lt;/author&gt;&lt;author&gt;&lt;style face="normal" font="Times New Roman" size="100%"&gt;Imani, Z&lt;/style&gt;&lt;/author&gt;&lt;author&gt;&lt;style face="normal" font="Times New Roman" size="100%"&gt;Kettimuthu, R&lt;/style&gt;&lt;/author&gt;&lt;author&gt;&lt;style face="normal" font="Times New Roman" size="100%"&gt;Foster, I&lt;/style&gt;&lt;/author&gt;&lt;/authors&gt;&lt;/contributors&gt;&lt;titles&gt;&lt;title&gt;&lt;style face="normal" font="Times New Roman" size="100%"&gt;Globus GridFTP: What&amp;apos;s New in 2007&lt;/style&gt;&lt;/title&gt;&lt;secondary-title&gt;&lt;style face="normal" font="Times New Roman" size="100%"&gt;Proceedings of the First International Conference on Networks for Grid Applications (GridNets 2007)&lt;/style&gt;&lt;/secondary-title&gt;&lt;/titles&gt;&lt;dates&gt;&lt;year&gt;&lt;style face="normal" font="Times New Roman" size="100%"&gt;2007&lt;/style&gt;&lt;/year&gt;&lt;pub-dates&gt;&lt;date&gt;&lt;style face="normal" font="Times New Roman" size="100%"&gt;October&lt;/style&gt;&lt;/date&gt;&lt;/pub-dates&gt;&lt;/dates&gt;&lt;urls&gt;&lt;/urls&gt;&lt;/record&gt;&lt;/Cite&gt;&lt;/EndNote&gt;</w:instrText>
        </w:r>
        <w:r w:rsidR="0033544C">
          <w:fldChar w:fldCharType="separate"/>
        </w:r>
        <w:r w:rsidR="008E1941">
          <w:rPr>
            <w:noProof/>
          </w:rPr>
          <w:t>[49]</w:t>
        </w:r>
        <w:r w:rsidR="0033544C">
          <w:fldChar w:fldCharType="end"/>
        </w:r>
        <w:r w:rsidR="003A3345">
          <w:t xml:space="preserve"> by </w:t>
        </w:r>
        <w:r w:rsidR="00A105E2">
          <w:t>utilizing</w:t>
        </w:r>
        <w:r w:rsidR="003A3345">
          <w:t xml:space="preserve"> Web Service </w:t>
        </w:r>
        <w:r w:rsidR="0033544C">
          <w:fldChar w:fldCharType="begin"/>
        </w:r>
        <w:r w:rsidR="00CF1EDE">
          <w:instrText xml:space="preserve"> ADDIN EN.CITE &lt;EndNote&gt;&lt;Cite&gt;&lt;Author&gt;Allcock&lt;/Author&gt;&lt;Year&gt;2004&lt;/Year&gt;&lt;RecNum&gt;15&lt;/RecNum&gt;&lt;record&gt;&lt;rec-number&gt;15&lt;/rec-number&gt;&lt;foreign-keys&gt;&lt;key app="EN" db-id="eref9pfvov2rdiedsstvpxdme2tz0v2ew02z"&gt;15&lt;/key&gt;&lt;/foreign-keys&gt;&lt;ref-type name="Conference Paper"&gt;47&lt;/ref-type&gt;&lt;contributors&gt;&lt;authors&gt;&lt;author&gt;Allcock, W.E.&lt;/author&gt;&lt;author&gt;Foster, I.&lt;/author&gt;&lt;author&gt;Madduri, R.&lt;/author&gt;&lt;/authors&gt;&lt;/contributors&gt;&lt;titles&gt;&lt;title&gt;Reliable Data Transport: A Critical Service for the Grid&lt;/title&gt;&lt;secondary-title&gt;Building Service Based Grids Workshop, Global Grid Forum&lt;/secondary-title&gt;&lt;/titles&gt;&lt;dates&gt;&lt;year&gt;2004&lt;/year&gt;&lt;pub-dates&gt;&lt;date&gt;11, June 2004.&lt;/date&gt;&lt;/pub-dates&gt;&lt;/dates&gt;&lt;urls&gt;&lt;/urls&gt;&lt;/record&gt;&lt;/Cite&gt;&lt;/EndNote&gt;</w:instrText>
        </w:r>
        <w:r w:rsidR="005876AF" w:rsidDel="00CF1EDE">
          <w:instrText xml:space="preserve"> ADDIN EN.CITE &lt;EndNote&gt;&lt;Cite&gt;&lt;Author&gt;Allcock&lt;/Author&gt;&lt;Year&gt;2004&lt;/Year&gt;&lt;RecNum&gt;15&lt;/RecNum&gt;&lt;record&gt;&lt;rec-number&gt;15&lt;/rec-number&gt;&lt;foreign-keys&gt;&lt;key app="EN" db-id="eref9pfvov2rdiedsstvpxdme2tz0v2ew02z"&gt;15&lt;/key&gt;&lt;/foreign-keys&gt;&lt;ref-type name="Conference Paper"&gt;47&lt;/ref-type&gt;&lt;contributors&gt;&lt;authors&gt;&lt;author&gt;Allcock, W.E.&lt;/author&gt;&lt;author&gt;Foster, I.&lt;/author&gt;&lt;author&gt;Madduri, R.&lt;/author&gt;&lt;/authors&gt;&lt;/contributors&gt;&lt;titles&gt;&lt;title&gt;Reliable Data Transport: A Critical Service for the Grid&lt;/title&gt;&lt;secondary-title&gt;Building Service Based Grids Workshop, Global Grid Forum&lt;/secondary-title&gt;&lt;/titles&gt;&lt;dates&gt;&lt;year&gt;2004&lt;/year&gt;&lt;pub-dates&gt;&lt;date&gt;11, June 2004.&lt;/date&gt;&lt;/pub-dates&gt;&lt;/dates&gt;&lt;urls&gt;&lt;/urls&gt;&lt;/record&gt;&lt;/Cite&gt;&lt;/EndNote&gt;</w:instrText>
        </w:r>
        <w:r w:rsidR="0033544C">
          <w:fldChar w:fldCharType="separate"/>
        </w:r>
        <w:r w:rsidR="008E1941">
          <w:rPr>
            <w:noProof/>
          </w:rPr>
          <w:t>[43]</w:t>
        </w:r>
        <w:r w:rsidR="0033544C">
          <w:fldChar w:fldCharType="end"/>
        </w:r>
        <w:r w:rsidR="000419AE">
          <w:t xml:space="preserve"> </w:t>
        </w:r>
        <w:r w:rsidR="003A3345">
          <w:t xml:space="preserve">features. </w:t>
        </w:r>
        <w:r w:rsidR="00CB23EB">
          <w:t>For this reason</w:t>
        </w:r>
        <w:r w:rsidR="00346584">
          <w:t xml:space="preserve">, it is </w:t>
        </w:r>
        <w:r w:rsidR="00B1458E">
          <w:t xml:space="preserve">very </w:t>
        </w:r>
        <w:r w:rsidR="00CB23EB">
          <w:t>inevitable</w:t>
        </w:r>
        <w:r w:rsidR="00346584">
          <w:t xml:space="preserve"> to have many </w:t>
        </w:r>
        <w:r w:rsidR="000419AE">
          <w:t>and diverse</w:t>
        </w:r>
        <w:r w:rsidR="003A3345">
          <w:t xml:space="preserve"> </w:t>
        </w:r>
        <w:r w:rsidR="00346584">
          <w:t>systems in this area</w:t>
        </w:r>
        <w:r w:rsidR="003A3345">
          <w:t>.</w:t>
        </w:r>
      </w:ins>
    </w:p>
    <w:p w:rsidR="000419AE" w:rsidRDefault="00CB23EB" w:rsidP="00E551F2">
      <w:pPr>
        <w:pStyle w:val="BodyText"/>
        <w:rPr>
          <w:ins w:id="629" w:author="." w:date="2009-05-30T03:16:00Z"/>
        </w:rPr>
      </w:pPr>
      <w:ins w:id="630" w:author="." w:date="2009-05-30T03:16:00Z">
        <w:r>
          <w:t xml:space="preserve">In spite of </w:t>
        </w:r>
        <w:r w:rsidR="0061161A">
          <w:t xml:space="preserve">the </w:t>
        </w:r>
        <w:r w:rsidR="000419AE">
          <w:t xml:space="preserve">availability </w:t>
        </w:r>
        <w:r w:rsidR="0061161A">
          <w:t>of a</w:t>
        </w:r>
        <w:r>
          <w:t xml:space="preserve"> great number of</w:t>
        </w:r>
        <w:r w:rsidR="000419AE">
          <w:t xml:space="preserve"> systems, we consider that there are </w:t>
        </w:r>
        <w:r w:rsidR="0061161A">
          <w:t xml:space="preserve">still </w:t>
        </w:r>
        <w:r w:rsidR="000419AE">
          <w:t xml:space="preserve">some issues which have not been </w:t>
        </w:r>
        <w:r w:rsidR="0061161A">
          <w:t>settled</w:t>
        </w:r>
        <w:r w:rsidR="000419AE">
          <w:t xml:space="preserve"> </w:t>
        </w:r>
        <w:r w:rsidR="0061161A">
          <w:t>permanently –which is not possible,</w:t>
        </w:r>
        <w:r w:rsidR="000419AE">
          <w:t xml:space="preserve"> and new technologies which ha</w:t>
        </w:r>
        <w:r w:rsidR="0061161A">
          <w:t>ve</w:t>
        </w:r>
        <w:r w:rsidR="000419AE">
          <w:t xml:space="preserve"> been exploited </w:t>
        </w:r>
        <w:r w:rsidR="0061161A">
          <w:t>to the full</w:t>
        </w:r>
        <w:r w:rsidR="000419AE">
          <w:t>. I</w:t>
        </w:r>
        <w:r w:rsidR="000D169C">
          <w:t>t would better to say</w:t>
        </w:r>
        <w:r w:rsidR="000419AE">
          <w:t xml:space="preserve"> </w:t>
        </w:r>
        <w:r w:rsidR="00DB4121">
          <w:t>efficient</w:t>
        </w:r>
        <w:r w:rsidR="000419AE">
          <w:t xml:space="preserve"> use of underlying system</w:t>
        </w:r>
        <w:r w:rsidR="0061161A">
          <w:t>’s</w:t>
        </w:r>
        <w:r w:rsidR="000419AE">
          <w:t xml:space="preserve"> </w:t>
        </w:r>
        <w:r w:rsidR="000D169C">
          <w:t xml:space="preserve">resources </w:t>
        </w:r>
        <w:r w:rsidR="000419AE">
          <w:t xml:space="preserve">by </w:t>
        </w:r>
        <w:r w:rsidR="00A334F5">
          <w:t>exploiting</w:t>
        </w:r>
        <w:r w:rsidR="000419AE">
          <w:t xml:space="preserve"> peer-to-peer</w:t>
        </w:r>
        <w:r w:rsidR="00A334F5">
          <w:t xml:space="preserve"> technologies such as </w:t>
        </w:r>
        <w:r w:rsidR="00A22666">
          <w:t>BitTorrent</w:t>
        </w:r>
        <w:r w:rsidR="00A334F5">
          <w:t xml:space="preserve"> has not been experimented thoroughly in our opinion. </w:t>
        </w:r>
        <w:r w:rsidR="00CA0B01">
          <w:t xml:space="preserve"> Consequently, current systems are still lack </w:t>
        </w:r>
        <w:r w:rsidR="00435E61">
          <w:t>of some</w:t>
        </w:r>
        <w:r w:rsidR="00CA0B01">
          <w:t xml:space="preserve"> important fea</w:t>
        </w:r>
        <w:r w:rsidR="00435E61">
          <w:t>t</w:t>
        </w:r>
        <w:r w:rsidR="00CA0B01">
          <w:t>ures</w:t>
        </w:r>
        <w:r w:rsidR="00435E61">
          <w:t xml:space="preserve"> from which scientific community benefited greatly.</w:t>
        </w:r>
        <w:r w:rsidR="00CA0B01">
          <w:t xml:space="preserve"> </w:t>
        </w:r>
        <w:r w:rsidR="000D169C">
          <w:t>In this chapter</w:t>
        </w:r>
        <w:r w:rsidR="0061161A">
          <w:t>,</w:t>
        </w:r>
        <w:r w:rsidR="000D169C">
          <w:t xml:space="preserve"> we describe our approach which </w:t>
        </w:r>
        <w:r w:rsidR="00435E61">
          <w:t xml:space="preserve">not only provides </w:t>
        </w:r>
        <w:r w:rsidR="000D169C">
          <w:t>above</w:t>
        </w:r>
        <w:r w:rsidR="00435E61">
          <w:t xml:space="preserve">-mentioned missing features but also conforms to Web Service standards. </w:t>
        </w:r>
      </w:ins>
    </w:p>
    <w:p w:rsidR="00AC43DC" w:rsidRDefault="007E007E" w:rsidP="00286226">
      <w:pPr>
        <w:pStyle w:val="Heading2"/>
        <w:rPr>
          <w:ins w:id="631" w:author="." w:date="2009-05-30T03:16:00Z"/>
        </w:rPr>
      </w:pPr>
      <w:bookmarkStart w:id="632" w:name="_Toc192404446"/>
      <w:bookmarkStart w:id="633" w:name="_Toc192405057"/>
      <w:bookmarkStart w:id="634" w:name="_Toc192405942"/>
      <w:bookmarkStart w:id="635" w:name="_Toc228272594"/>
      <w:ins w:id="636" w:author="." w:date="2009-05-30T03:16:00Z">
        <w:r>
          <w:lastRenderedPageBreak/>
          <w:t>Main Components of the GridTorrent Framework</w:t>
        </w:r>
        <w:bookmarkEnd w:id="632"/>
        <w:bookmarkEnd w:id="633"/>
        <w:bookmarkEnd w:id="634"/>
        <w:bookmarkEnd w:id="635"/>
      </w:ins>
    </w:p>
    <w:p w:rsidR="00AA1F2F" w:rsidRDefault="0090122E" w:rsidP="0090122E">
      <w:pPr>
        <w:pStyle w:val="BodyText"/>
        <w:rPr>
          <w:ins w:id="637" w:author="." w:date="2009-05-30T03:16:00Z"/>
        </w:rPr>
      </w:pPr>
      <w:ins w:id="638" w:author="." w:date="2009-05-30T03:16:00Z">
        <w:r>
          <w:t xml:space="preserve">The </w:t>
        </w:r>
        <w:r w:rsidR="00556CF0">
          <w:t>GridTorrent entails</w:t>
        </w:r>
        <w:r w:rsidR="00053065">
          <w:t xml:space="preserve"> three major components</w:t>
        </w:r>
        <w:r>
          <w:t xml:space="preserve"> because of distributed and collaborative requirements of scientific applications</w:t>
        </w:r>
        <w:r w:rsidR="00CF5FEB">
          <w:t>;</w:t>
        </w:r>
        <w:r w:rsidR="00053065">
          <w:t xml:space="preserve"> </w:t>
        </w:r>
      </w:ins>
    </w:p>
    <w:p w:rsidR="00AA1F2F" w:rsidRDefault="00AA1F2F" w:rsidP="00AA1F2F">
      <w:pPr>
        <w:pStyle w:val="BodyText"/>
        <w:numPr>
          <w:ilvl w:val="0"/>
          <w:numId w:val="7"/>
        </w:numPr>
        <w:rPr>
          <w:ins w:id="639" w:author="." w:date="2009-05-30T03:16:00Z"/>
        </w:rPr>
      </w:pPr>
      <w:ins w:id="640" w:author="." w:date="2009-05-30T03:16:00Z">
        <w:r>
          <w:t>T</w:t>
        </w:r>
        <w:r w:rsidR="00053065">
          <w:t>he GridT</w:t>
        </w:r>
        <w:r>
          <w:t xml:space="preserve">orrent </w:t>
        </w:r>
        <w:r w:rsidR="00126516">
          <w:t>Peer</w:t>
        </w:r>
        <w:r>
          <w:t xml:space="preserve"> (</w:t>
        </w:r>
        <w:r w:rsidR="00126516">
          <w:t>GTP</w:t>
        </w:r>
        <w:r>
          <w:t xml:space="preserve">) </w:t>
        </w:r>
        <w:r w:rsidR="00DB4121">
          <w:t xml:space="preserve">which </w:t>
        </w:r>
        <w:r>
          <w:t>provid</w:t>
        </w:r>
        <w:r w:rsidR="00DB4121">
          <w:t>es</w:t>
        </w:r>
        <w:r>
          <w:t xml:space="preserve"> the services required to data sharing among the peers,</w:t>
        </w:r>
      </w:ins>
    </w:p>
    <w:p w:rsidR="00AA1F2F" w:rsidRDefault="00AA1F2F" w:rsidP="00AA1F2F">
      <w:pPr>
        <w:pStyle w:val="BodyText"/>
        <w:numPr>
          <w:ilvl w:val="0"/>
          <w:numId w:val="7"/>
        </w:numPr>
        <w:rPr>
          <w:ins w:id="641" w:author="." w:date="2009-05-30T03:16:00Z"/>
        </w:rPr>
      </w:pPr>
      <w:ins w:id="642" w:author="." w:date="2009-05-30T03:16:00Z">
        <w:r>
          <w:t xml:space="preserve">The WS-Tracker </w:t>
        </w:r>
        <w:r w:rsidR="00DB4121">
          <w:t xml:space="preserve">which </w:t>
        </w:r>
        <w:r>
          <w:t xml:space="preserve">is responsible for coordination between the </w:t>
        </w:r>
        <w:r w:rsidR="00126516">
          <w:t>GTP</w:t>
        </w:r>
        <w:r>
          <w:t>s,</w:t>
        </w:r>
      </w:ins>
    </w:p>
    <w:p w:rsidR="0090122E" w:rsidRDefault="00AA1F2F" w:rsidP="0090122E">
      <w:pPr>
        <w:pStyle w:val="BodyText"/>
        <w:numPr>
          <w:ilvl w:val="0"/>
          <w:numId w:val="7"/>
        </w:numPr>
        <w:rPr>
          <w:ins w:id="643" w:author="." w:date="2009-05-30T03:16:00Z"/>
        </w:rPr>
      </w:pPr>
      <w:ins w:id="644" w:author="." w:date="2009-05-30T03:16:00Z">
        <w:r>
          <w:t>T</w:t>
        </w:r>
        <w:r w:rsidR="00053065">
          <w:t>he Collabor</w:t>
        </w:r>
        <w:r>
          <w:t xml:space="preserve">ation and Content Manager (CCM) </w:t>
        </w:r>
        <w:r w:rsidR="00DB4121">
          <w:t xml:space="preserve">which </w:t>
        </w:r>
        <w:r>
          <w:t>enabl</w:t>
        </w:r>
        <w:r w:rsidR="00DB4121">
          <w:t>es</w:t>
        </w:r>
        <w:r>
          <w:t xml:space="preserve"> users to publish, subscribe</w:t>
        </w:r>
        <w:r w:rsidR="00B35F37">
          <w:t>,</w:t>
        </w:r>
        <w:r>
          <w:t xml:space="preserve"> and manage their contents.</w:t>
        </w:r>
      </w:ins>
    </w:p>
    <w:p w:rsidR="00C56D1E" w:rsidRDefault="00C56D1E" w:rsidP="0090122E">
      <w:pPr>
        <w:pStyle w:val="BodyText"/>
        <w:rPr>
          <w:ins w:id="645" w:author="." w:date="2009-05-30T03:16:00Z"/>
        </w:rPr>
      </w:pPr>
      <w:ins w:id="646" w:author="." w:date="2009-05-30T03:16:00Z">
        <w:r>
          <w:t xml:space="preserve">Each of these components consists of several internal services for different </w:t>
        </w:r>
        <w:r w:rsidR="00770CF8">
          <w:t>objectives</w:t>
        </w:r>
        <w:r>
          <w:t xml:space="preserve"> ranging from security to different data transfer protocols.  We discuss the details of these components in the following chapters; in this section, we just give a brief overview of the architecture of the whole system</w:t>
        </w:r>
        <w:r w:rsidR="009145A2">
          <w:t xml:space="preserve"> and basic information about the interactions between components</w:t>
        </w:r>
        <w:r>
          <w:t>.</w:t>
        </w:r>
      </w:ins>
    </w:p>
    <w:p w:rsidR="000502A6" w:rsidRDefault="0085267E" w:rsidP="00356831">
      <w:pPr>
        <w:pStyle w:val="BodyText"/>
        <w:rPr>
          <w:ins w:id="647" w:author="." w:date="2009-05-30T03:16:00Z"/>
        </w:rPr>
      </w:pPr>
      <w:ins w:id="648" w:author="." w:date="2009-05-30T03:16:00Z">
        <w:r>
          <w:t xml:space="preserve">Since each component depends </w:t>
        </w:r>
        <w:r w:rsidR="0090122E">
          <w:t xml:space="preserve">on </w:t>
        </w:r>
        <w:r w:rsidR="00D60868">
          <w:t xml:space="preserve">another </w:t>
        </w:r>
        <w:r w:rsidR="0090122E">
          <w:t>component</w:t>
        </w:r>
        <w:r>
          <w:t xml:space="preserve"> </w:t>
        </w:r>
        <w:r w:rsidR="00770CF8">
          <w:t>so as</w:t>
        </w:r>
        <w:r>
          <w:t xml:space="preserve"> to perform correctly and successfully</w:t>
        </w:r>
        <w:r w:rsidR="00D60868">
          <w:t xml:space="preserve">, </w:t>
        </w:r>
        <w:r w:rsidR="0090122E">
          <w:t>e</w:t>
        </w:r>
        <w:r w:rsidR="00D60868">
          <w:t xml:space="preserve">very </w:t>
        </w:r>
        <w:r w:rsidR="0090122E">
          <w:t>part</w:t>
        </w:r>
        <w:r w:rsidR="00D60868">
          <w:t xml:space="preserve"> of the GTF is as important as one another. </w:t>
        </w:r>
        <w:r w:rsidR="0033544C">
          <w:fldChar w:fldCharType="begin"/>
        </w:r>
        <w:r w:rsidR="00356831">
          <w:instrText xml:space="preserve"> REF _Ref193771320 \h </w:instrText>
        </w:r>
      </w:ins>
      <w:ins w:id="649" w:author="." w:date="2009-05-30T03:16:00Z">
        <w:r w:rsidR="0033544C">
          <w:fldChar w:fldCharType="separate"/>
        </w:r>
        <w:r w:rsidR="007B4C25">
          <w:t xml:space="preserve">Figure </w:t>
        </w:r>
        <w:r w:rsidR="007B4C25">
          <w:rPr>
            <w:noProof/>
          </w:rPr>
          <w:t>3</w:t>
        </w:r>
        <w:r w:rsidR="007B4C25">
          <w:noBreakHyphen/>
        </w:r>
        <w:r w:rsidR="007B4C25">
          <w:rPr>
            <w:noProof/>
          </w:rPr>
          <w:t>1</w:t>
        </w:r>
        <w:r w:rsidR="0033544C">
          <w:fldChar w:fldCharType="end"/>
        </w:r>
        <w:r w:rsidR="00356831">
          <w:t xml:space="preserve"> presents the overall architecture of and interactions between GridTorrent components.</w:t>
        </w:r>
      </w:ins>
    </w:p>
    <w:p w:rsidR="003E14F8" w:rsidRDefault="00356831" w:rsidP="00356831">
      <w:pPr>
        <w:pStyle w:val="BodyText"/>
        <w:rPr>
          <w:ins w:id="650" w:author="." w:date="2009-05-30T03:16:00Z"/>
        </w:rPr>
      </w:pPr>
      <w:ins w:id="651" w:author="." w:date="2009-05-30T03:16:00Z">
        <w:r>
          <w:t xml:space="preserve">A </w:t>
        </w:r>
        <w:r w:rsidRPr="00770CF8">
          <w:rPr>
            <w:i/>
          </w:rPr>
          <w:t>user</w:t>
        </w:r>
        <w:r>
          <w:t xml:space="preserve"> is a real person who is interested in sharing and managing his/her contents through the CCM, initiates the </w:t>
        </w:r>
        <w:r w:rsidR="00126516">
          <w:t>GTP</w:t>
        </w:r>
        <w:r>
          <w:t xml:space="preserve"> </w:t>
        </w:r>
        <w:r w:rsidR="00770CF8">
          <w:t>in order</w:t>
        </w:r>
        <w:r>
          <w:t xml:space="preserve"> that the actual data transferring process can start. While there is no </w:t>
        </w:r>
        <w:r w:rsidR="00320FEC">
          <w:t xml:space="preserve">restriction imposed upon choosing the users’ accesses to their </w:t>
        </w:r>
        <w:r w:rsidR="00126516">
          <w:t>GTP</w:t>
        </w:r>
        <w:r w:rsidR="00320FEC">
          <w:t>s,</w:t>
        </w:r>
        <w:r>
          <w:t xml:space="preserve"> </w:t>
        </w:r>
        <w:r w:rsidR="00320FEC">
          <w:t>they a</w:t>
        </w:r>
        <w:r>
          <w:t>ccess</w:t>
        </w:r>
        <w:r w:rsidR="00320FEC">
          <w:t xml:space="preserve"> the CCM through HTTP protocol similar to regular web site’s access. A user is permitted to own and manage more than one </w:t>
        </w:r>
        <w:r w:rsidR="00126516">
          <w:t>GTP</w:t>
        </w:r>
        <w:r w:rsidR="00320FEC">
          <w:t xml:space="preserve"> if it is necessary.</w:t>
        </w:r>
        <w:r w:rsidR="00781087">
          <w:t xml:space="preserve"> </w:t>
        </w:r>
      </w:ins>
    </w:p>
    <w:bookmarkStart w:id="652" w:name="_Toc192404447"/>
    <w:bookmarkStart w:id="653" w:name="_Toc192405058"/>
    <w:bookmarkStart w:id="654" w:name="_Toc192405943"/>
    <w:p w:rsidR="00683068" w:rsidRDefault="00832A68" w:rsidP="00683068">
      <w:pPr>
        <w:pStyle w:val="BodyText"/>
        <w:keepNext/>
        <w:ind w:firstLine="0"/>
        <w:rPr>
          <w:ins w:id="655" w:author="." w:date="2009-05-30T03:16:00Z"/>
        </w:rPr>
      </w:pPr>
      <w:ins w:id="656" w:author="." w:date="2009-05-30T03:16:00Z">
        <w:r>
          <w:object w:dxaOrig="13263" w:dyaOrig="9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05pt;height:389.15pt" o:ole="">
              <v:imagedata r:id="rId14" o:title=""/>
            </v:shape>
            <o:OLEObject Type="Embed" ProgID="Visio.Drawing.11" ShapeID="_x0000_i1025" DrawAspect="Content" ObjectID="_1306817412" r:id="rId15"/>
          </w:object>
        </w:r>
      </w:ins>
    </w:p>
    <w:p w:rsidR="00683068" w:rsidRDefault="00683068" w:rsidP="00683068">
      <w:pPr>
        <w:pStyle w:val="Caption"/>
        <w:rPr>
          <w:ins w:id="657" w:author="." w:date="2009-05-30T03:16:00Z"/>
        </w:rPr>
      </w:pPr>
      <w:bookmarkStart w:id="658" w:name="_Ref228314650"/>
      <w:ins w:id="659" w:author="." w:date="2009-05-30T03:16:00Z">
        <w:r>
          <w:t xml:space="preserve">Figure </w:t>
        </w:r>
      </w:ins>
      <w:ins w:id="660" w:author="." w:date="2009-05-31T10:14:00Z">
        <w:r w:rsidR="0033544C">
          <w:fldChar w:fldCharType="begin"/>
        </w:r>
        <w:r w:rsidR="007A19D2">
          <w:instrText xml:space="preserve"> STYLEREF 1 \s </w:instrText>
        </w:r>
      </w:ins>
      <w:r w:rsidR="0033544C">
        <w:fldChar w:fldCharType="separate"/>
      </w:r>
      <w:r w:rsidR="007A19D2">
        <w:rPr>
          <w:noProof/>
        </w:rPr>
        <w:t>3</w:t>
      </w:r>
      <w:ins w:id="661"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662" w:author="." w:date="2009-05-31T10:14:00Z">
        <w:r w:rsidR="007A19D2">
          <w:rPr>
            <w:noProof/>
          </w:rPr>
          <w:t>1</w:t>
        </w:r>
        <w:r w:rsidR="0033544C">
          <w:fldChar w:fldCharType="end"/>
        </w:r>
      </w:ins>
      <w:del w:id="663" w:author="." w:date="2009-05-30T02:04:00Z">
        <w:r w:rsidR="0033544C" w:rsidDel="003D3922">
          <w:fldChar w:fldCharType="begin"/>
        </w:r>
        <w:r w:rsidR="0024759D" w:rsidDel="003D3922">
          <w:delInstrText xml:space="preserve"> STYLEREF 1 \s </w:delInstrText>
        </w:r>
        <w:r w:rsidR="0033544C" w:rsidDel="003D3922">
          <w:fldChar w:fldCharType="separate"/>
        </w:r>
        <w:r w:rsidDel="003D3922">
          <w:rPr>
            <w:noProof/>
          </w:rPr>
          <w:delText>3</w:delText>
        </w:r>
        <w:r w:rsidR="0033544C" w:rsidDel="003D3922">
          <w:fldChar w:fldCharType="end"/>
        </w:r>
        <w:r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Del="003D3922">
          <w:rPr>
            <w:noProof/>
          </w:rPr>
          <w:delText>1</w:delText>
        </w:r>
        <w:r w:rsidR="0033544C" w:rsidDel="003D3922">
          <w:fldChar w:fldCharType="end"/>
        </w:r>
      </w:del>
      <w:bookmarkEnd w:id="658"/>
      <w:ins w:id="664" w:author="." w:date="2009-05-30T03:16:00Z">
        <w:r>
          <w:t xml:space="preserve"> </w:t>
        </w:r>
        <w:r w:rsidRPr="00AE5518">
          <w:t>GridTorrent Framework is composed of a peer, a Web Service Tracker, and a Collaboration and Content Manager. Each component communicates with another one via different protocols such as HTTP, TCP, and parallel TCP streams</w:t>
        </w:r>
      </w:ins>
    </w:p>
    <w:p w:rsidR="002B150E" w:rsidRDefault="0076555D" w:rsidP="0076555D">
      <w:pPr>
        <w:pStyle w:val="BodyText"/>
        <w:rPr>
          <w:ins w:id="665" w:author="." w:date="2009-05-30T03:16:00Z"/>
        </w:rPr>
      </w:pPr>
      <w:ins w:id="666" w:author="." w:date="2009-05-30T03:16:00Z">
        <w:r>
          <w:t xml:space="preserve">The first component is the GridTorrent </w:t>
        </w:r>
        <w:r w:rsidR="00126516">
          <w:t>Peer</w:t>
        </w:r>
      </w:ins>
      <w:ins w:id="667" w:author="." w:date="2009-05-30T03:04:00Z">
        <w:r w:rsidR="000A0F4C">
          <w:t>. It</w:t>
        </w:r>
      </w:ins>
      <w:del w:id="668" w:author="." w:date="2009-05-30T03:04:00Z">
        <w:r w:rsidDel="000A0F4C">
          <w:delText xml:space="preserve"> </w:delText>
        </w:r>
      </w:del>
      <w:del w:id="669" w:author="." w:date="2009-05-30T03:03:00Z">
        <w:r w:rsidDel="000A0F4C">
          <w:delText xml:space="preserve">which </w:delText>
        </w:r>
      </w:del>
      <w:ins w:id="670" w:author="." w:date="2009-05-30T03:03:00Z">
        <w:r w:rsidR="000A0F4C">
          <w:t xml:space="preserve"> </w:t>
        </w:r>
      </w:ins>
      <w:ins w:id="671" w:author="." w:date="2009-05-30T03:16:00Z">
        <w:r>
          <w:t xml:space="preserve">is </w:t>
        </w:r>
      </w:ins>
      <w:ins w:id="672" w:author="." w:date="2009-05-30T03:21:00Z">
        <w:r w:rsidR="007F55FB">
          <w:t xml:space="preserve">a </w:t>
        </w:r>
      </w:ins>
      <w:ins w:id="673" w:author="." w:date="2009-05-30T03:16:00Z">
        <w:r>
          <w:t xml:space="preserve">software </w:t>
        </w:r>
      </w:ins>
      <w:ins w:id="674" w:author="." w:date="2009-05-30T03:04:00Z">
        <w:r w:rsidR="000A0F4C">
          <w:t xml:space="preserve">system </w:t>
        </w:r>
      </w:ins>
      <w:del w:id="675" w:author="." w:date="2009-05-30T03:04:00Z">
        <w:r w:rsidDel="000A0F4C">
          <w:delText xml:space="preserve">that </w:delText>
        </w:r>
      </w:del>
      <w:ins w:id="676" w:author="." w:date="2009-05-30T03:16:00Z">
        <w:r>
          <w:t>run</w:t>
        </w:r>
      </w:ins>
      <w:del w:id="677" w:author="." w:date="2009-05-30T03:04:00Z">
        <w:r w:rsidDel="000A0F4C">
          <w:delText>s</w:delText>
        </w:r>
      </w:del>
      <w:ins w:id="678" w:author="." w:date="2009-05-30T03:04:00Z">
        <w:r w:rsidR="000A0F4C">
          <w:t>ning</w:t>
        </w:r>
      </w:ins>
      <w:ins w:id="679" w:author="." w:date="2009-05-30T03:16:00Z">
        <w:r>
          <w:t xml:space="preserve"> on users’ computers and provides services to support transferring data among interested peers, enforcing security constraints, and delivering up-to-date information to WS-Tracker in order to help</w:t>
        </w:r>
        <w:r w:rsidRPr="00770CF8">
          <w:t xml:space="preserve"> </w:t>
        </w:r>
        <w:r>
          <w:t xml:space="preserve">WS-Tracker to perform its coordinator task among the peers. Owing to massive data sets generated by scientific instruments or computer </w:t>
        </w:r>
        <w:r>
          <w:lastRenderedPageBreak/>
          <w:t xml:space="preserve">simulations, transmission of bulk data at high-speed across wide area networks is the major concern in scientific community.  Accordingly, the </w:t>
        </w:r>
        <w:r w:rsidR="00126516">
          <w:t>GTP</w:t>
        </w:r>
        <w:r>
          <w:t xml:space="preserve"> supports parallel streams to improve the performance or provide better system resources usage. </w:t>
        </w:r>
        <w:r w:rsidR="002B150E">
          <w:t>As it is illustrated in</w:t>
        </w:r>
        <w:r w:rsidR="00683068">
          <w:t xml:space="preserve"> </w:t>
        </w:r>
        <w:r w:rsidR="0033544C">
          <w:fldChar w:fldCharType="begin"/>
        </w:r>
        <w:r w:rsidR="00683068">
          <w:instrText xml:space="preserve"> REF _Ref228314650 \h </w:instrText>
        </w:r>
      </w:ins>
      <w:ins w:id="680" w:author="." w:date="2009-05-30T03:16:00Z">
        <w:r w:rsidR="0033544C">
          <w:fldChar w:fldCharType="separate"/>
        </w:r>
        <w:r w:rsidR="00683068">
          <w:t xml:space="preserve">Figure </w:t>
        </w:r>
        <w:r w:rsidR="00683068">
          <w:rPr>
            <w:noProof/>
          </w:rPr>
          <w:t>3</w:t>
        </w:r>
        <w:r w:rsidR="00683068">
          <w:noBreakHyphen/>
        </w:r>
        <w:r w:rsidR="00683068">
          <w:rPr>
            <w:noProof/>
          </w:rPr>
          <w:t>1</w:t>
        </w:r>
        <w:r w:rsidR="0033544C">
          <w:fldChar w:fldCharType="end"/>
        </w:r>
        <w:r w:rsidR="002B150E">
          <w:t xml:space="preserve">, whereas it communicates with other </w:t>
        </w:r>
        <w:r w:rsidR="00126516">
          <w:t>GTP</w:t>
        </w:r>
        <w:r w:rsidR="002B150E">
          <w:t xml:space="preserve">s via </w:t>
        </w:r>
        <w:r>
          <w:t xml:space="preserve">single </w:t>
        </w:r>
        <w:r w:rsidR="002B150E">
          <w:t xml:space="preserve">TCP </w:t>
        </w:r>
        <w:r>
          <w:t xml:space="preserve">stream or parallel </w:t>
        </w:r>
        <w:r w:rsidR="002B150E">
          <w:t xml:space="preserve">TCP </w:t>
        </w:r>
        <w:r>
          <w:t xml:space="preserve">(PTCP) streams </w:t>
        </w:r>
        <w:r w:rsidR="002B150E">
          <w:t xml:space="preserve">for data transfer, it interacts with the WS-Tracker as a traditional Web Service client and request and response SOAP messages over HTTP are exchanged with the WS-Tracker in order to update its current information. Details of the </w:t>
        </w:r>
        <w:r w:rsidR="00126516">
          <w:t>GTP</w:t>
        </w:r>
        <w:r w:rsidR="002B150E">
          <w:t xml:space="preserve"> are discussed in Chapter 4.</w:t>
        </w:r>
      </w:ins>
    </w:p>
    <w:p w:rsidR="004A4CBE" w:rsidRDefault="00D974DE" w:rsidP="00356831">
      <w:pPr>
        <w:pStyle w:val="BodyText"/>
        <w:rPr>
          <w:ins w:id="681" w:author="." w:date="2009-05-30T03:16:00Z"/>
        </w:rPr>
      </w:pPr>
      <w:ins w:id="682" w:author="." w:date="2009-05-30T03:16:00Z">
        <w:r>
          <w:t>The</w:t>
        </w:r>
        <w:r w:rsidR="00E07CD0">
          <w:t xml:space="preserve"> </w:t>
        </w:r>
        <w:r>
          <w:t xml:space="preserve">WS-Tracker is </w:t>
        </w:r>
        <w:r w:rsidR="00E07CD0">
          <w:t xml:space="preserve">the second component of the GTF and </w:t>
        </w:r>
        <w:r>
          <w:t xml:space="preserve">a Web Service </w:t>
        </w:r>
        <w:r w:rsidR="0076555D">
          <w:t xml:space="preserve">and advance </w:t>
        </w:r>
        <w:r>
          <w:t xml:space="preserve">version of a regular </w:t>
        </w:r>
        <w:r w:rsidR="00A22666">
          <w:t>BitTorrent</w:t>
        </w:r>
        <w:r>
          <w:t xml:space="preserve"> tracker </w:t>
        </w:r>
        <w:r w:rsidR="0076555D">
          <w:t>by</w:t>
        </w:r>
        <w:r>
          <w:t xml:space="preserve"> add</w:t>
        </w:r>
        <w:r w:rsidR="0076555D">
          <w:t>ing</w:t>
        </w:r>
        <w:r>
          <w:t xml:space="preserve"> several vital features. A regular tracker is a simple </w:t>
        </w:r>
        <w:r w:rsidR="00A46E42">
          <w:t xml:space="preserve">HTTP/HTTPS service </w:t>
        </w:r>
        <w:r w:rsidR="0033544C">
          <w:fldChar w:fldCharType="begin"/>
        </w:r>
        <w:r w:rsidR="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5876AF" w:rsidDel="00CF1EDE">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33544C">
          <w:fldChar w:fldCharType="separate"/>
        </w:r>
        <w:r w:rsidR="008E1941">
          <w:rPr>
            <w:noProof/>
          </w:rPr>
          <w:t>[88]</w:t>
        </w:r>
        <w:r w:rsidR="0033544C">
          <w:fldChar w:fldCharType="end"/>
        </w:r>
        <w:r>
          <w:t xml:space="preserve"> which </w:t>
        </w:r>
        <w:r w:rsidR="00A46E42">
          <w:t xml:space="preserve">responds to HTTP GET requests and it is impossible to </w:t>
        </w:r>
        <w:r w:rsidR="004A4CBE">
          <w:t>include</w:t>
        </w:r>
        <w:r w:rsidR="00A46E42">
          <w:t xml:space="preserve"> additional features such as access control list feature which is generally </w:t>
        </w:r>
        <w:r w:rsidR="0037192E">
          <w:t xml:space="preserve">vital and </w:t>
        </w:r>
        <w:r w:rsidR="00A46E42">
          <w:t>required for scientific data sharing</w:t>
        </w:r>
        <w:r w:rsidR="0076555D">
          <w:t xml:space="preserve"> in the view of security authorization</w:t>
        </w:r>
        <w:r w:rsidR="00A46E42">
          <w:t>.</w:t>
        </w:r>
        <w:r>
          <w:t xml:space="preserve"> </w:t>
        </w:r>
        <w:r w:rsidR="00A46E42">
          <w:t xml:space="preserve"> Additionally, because of the nature of Web Service feature</w:t>
        </w:r>
        <w:r w:rsidR="00C24191">
          <w:t xml:space="preserve">, new functionalities and services can be deployed easily on WS-Tracker </w:t>
        </w:r>
        <w:r w:rsidR="00012190">
          <w:t>through WSDL interface which makes the WS-Tracker</w:t>
        </w:r>
        <w:r w:rsidR="004A4CBE">
          <w:t xml:space="preserve"> very adaptable for newly emerging cases and special </w:t>
        </w:r>
        <w:r w:rsidR="00C24191">
          <w:t>requirements</w:t>
        </w:r>
        <w:r w:rsidR="004A4CBE">
          <w:t xml:space="preserve">. </w:t>
        </w:r>
        <w:r w:rsidR="00A46E42">
          <w:t xml:space="preserve">As a result, we </w:t>
        </w:r>
        <w:r w:rsidR="004A4CBE">
          <w:t>developed a Web Service version of tracker in our design. We explain its design in details in Chapter 6.</w:t>
        </w:r>
      </w:ins>
    </w:p>
    <w:p w:rsidR="00012190" w:rsidRDefault="00012190" w:rsidP="00356831">
      <w:pPr>
        <w:pStyle w:val="BodyText"/>
        <w:rPr>
          <w:ins w:id="683" w:author="." w:date="2009-05-30T03:16:00Z"/>
        </w:rPr>
      </w:pPr>
      <w:ins w:id="684" w:author="." w:date="2009-05-30T03:16:00Z">
        <w:r>
          <w:t xml:space="preserve">Although other network protocols can be utilized for exchanging SOAP messages, the WS-Tracker uses only HTTP in prototype version. Security issues are addressed by integrating the Grid Security Infrastructure </w:t>
        </w:r>
        <w:r w:rsidR="0033544C">
          <w:fldChar w:fldCharType="begin"/>
        </w:r>
        <w:r w:rsidR="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8E1941">
          <w:rPr>
            <w:noProof/>
          </w:rPr>
          <w:t>[103]</w:t>
        </w:r>
        <w:r w:rsidR="0033544C">
          <w:fldChar w:fldCharType="end"/>
        </w:r>
        <w:r>
          <w:t xml:space="preserve"> and it is discussed in chapter 7.</w:t>
        </w:r>
      </w:ins>
    </w:p>
    <w:p w:rsidR="00F93212" w:rsidRDefault="001C0D41" w:rsidP="00356831">
      <w:pPr>
        <w:pStyle w:val="BodyText"/>
        <w:rPr>
          <w:ins w:id="685" w:author="." w:date="2009-05-30T03:16:00Z"/>
        </w:rPr>
      </w:pPr>
      <w:ins w:id="686" w:author="." w:date="2009-05-30T03:16:00Z">
        <w:r>
          <w:lastRenderedPageBreak/>
          <w:t>The settings of u</w:t>
        </w:r>
        <w:r w:rsidR="00356831">
          <w:t>sers</w:t>
        </w:r>
        <w:r w:rsidR="0037192E">
          <w:t>’ contents</w:t>
        </w:r>
        <w:r w:rsidR="00356831">
          <w:t xml:space="preserve"> </w:t>
        </w:r>
        <w:r>
          <w:t xml:space="preserve">for </w:t>
        </w:r>
        <w:r w:rsidR="0037192E">
          <w:t xml:space="preserve">sharing </w:t>
        </w:r>
        <w:r w:rsidR="00356831">
          <w:t xml:space="preserve">are </w:t>
        </w:r>
        <w:r w:rsidR="0037192E">
          <w:t xml:space="preserve">stored in to a database through </w:t>
        </w:r>
        <w:r w:rsidR="00356831">
          <w:t xml:space="preserve">the </w:t>
        </w:r>
        <w:r w:rsidR="0037192E">
          <w:t xml:space="preserve">CCM. </w:t>
        </w:r>
        <w:r w:rsidR="00EA7CCD">
          <w:t xml:space="preserve">We use MySQL </w:t>
        </w:r>
        <w:r w:rsidR="0033544C">
          <w:fldChar w:fldCharType="begin"/>
        </w:r>
        <w:r w:rsidR="003260A0">
          <w:instrText xml:space="preserve"> ADDIN EN.CITE &lt;EndNote&gt;&lt;Cite&gt;&lt;Author&gt;Globus Alliance&lt;/Author&gt;&lt;RecNum&gt;120&lt;/RecNum&gt;&lt;record&gt;&lt;rec-number&gt;120&lt;/rec-number&gt;&lt;foreign-keys&gt;&lt;key app='EN' db-id='eref9pfvov2rdiedsstvpxdme2tz0v2ew02z'&gt;120&lt;/key&gt;&lt;/foreign-keys&gt;&lt;ref-type name='Web Page'&gt;12&lt;/ref-type&gt;&lt;contributors&gt;&lt;/contributors&gt;&lt;titles&gt;&lt;title&gt;MySQL&lt;/title&gt;&lt;/titles&gt;&lt;dates&gt;&lt;year&gt;2007&lt;/year&gt;&lt;/dates&gt;&lt;urls&gt;&lt;related-urls&gt;&lt;url&gt;http://www.mysql.com/&lt;/url&gt;&lt;/related-urls&gt;&lt;/urls&gt;&lt;/record&gt;&lt;/Cite&gt;&lt;/EndNote&gt;</w:instrText>
        </w:r>
        <w:r w:rsidR="0033544C">
          <w:fldChar w:fldCharType="separate"/>
        </w:r>
        <w:r w:rsidR="008E1941">
          <w:t>[47]</w:t>
        </w:r>
        <w:r w:rsidR="0033544C">
          <w:fldChar w:fldCharType="end"/>
        </w:r>
        <w:r w:rsidR="00EA7CCD">
          <w:t xml:space="preserve"> database server for this purpose. </w:t>
        </w:r>
        <w:r w:rsidR="00F93212">
          <w:t xml:space="preserve">The WS-Tracker retrieves the stored information from MySQL through JDBC </w:t>
        </w:r>
        <w:r w:rsidR="00803E7E">
          <w:t xml:space="preserve">connections </w:t>
        </w:r>
        <w:r w:rsidR="00F93212">
          <w:t>as in shown in</w:t>
        </w:r>
        <w:r w:rsidR="00683068">
          <w:t xml:space="preserve"> </w:t>
        </w:r>
        <w:r w:rsidR="0033544C">
          <w:fldChar w:fldCharType="begin"/>
        </w:r>
        <w:r w:rsidR="00683068">
          <w:instrText xml:space="preserve"> REF _Ref228314650 \h </w:instrText>
        </w:r>
      </w:ins>
      <w:ins w:id="687" w:author="." w:date="2009-05-30T03:16:00Z">
        <w:r w:rsidR="0033544C">
          <w:fldChar w:fldCharType="separate"/>
        </w:r>
        <w:r w:rsidR="00683068">
          <w:t xml:space="preserve">Figure </w:t>
        </w:r>
        <w:r w:rsidR="00683068">
          <w:rPr>
            <w:noProof/>
          </w:rPr>
          <w:t>3</w:t>
        </w:r>
        <w:r w:rsidR="00683068">
          <w:noBreakHyphen/>
        </w:r>
        <w:r w:rsidR="00683068">
          <w:rPr>
            <w:noProof/>
          </w:rPr>
          <w:t>1</w:t>
        </w:r>
        <w:r w:rsidR="0033544C">
          <w:fldChar w:fldCharType="end"/>
        </w:r>
        <w:r w:rsidR="00F93212">
          <w:t xml:space="preserve">. </w:t>
        </w:r>
      </w:ins>
    </w:p>
    <w:p w:rsidR="0069342A" w:rsidRDefault="00E07CD0" w:rsidP="00356831">
      <w:pPr>
        <w:pStyle w:val="BodyText"/>
        <w:rPr>
          <w:ins w:id="688" w:author="." w:date="2009-05-30T03:16:00Z"/>
        </w:rPr>
      </w:pPr>
      <w:ins w:id="689" w:author="." w:date="2009-05-30T03:16:00Z">
        <w:r>
          <w:t>The last unit is the Collaboration and Content Manager</w:t>
        </w:r>
        <w:r w:rsidR="00755EFE">
          <w:t xml:space="preserve"> which is accessed by users via HTTP</w:t>
        </w:r>
        <w:r w:rsidR="0007083D">
          <w:t xml:space="preserve">. </w:t>
        </w:r>
        <w:r>
          <w:t xml:space="preserve"> </w:t>
        </w:r>
        <w:r w:rsidR="0007083D">
          <w:t xml:space="preserve">It </w:t>
        </w:r>
        <w:r w:rsidR="00C903CD">
          <w:t xml:space="preserve">consists </w:t>
        </w:r>
        <w:r w:rsidR="0095736B">
          <w:t>of several</w:t>
        </w:r>
        <w:r w:rsidR="00C903CD">
          <w:t xml:space="preserve"> JSP based interfaces </w:t>
        </w:r>
        <w:r w:rsidR="0095736B">
          <w:t xml:space="preserve">leveraging newly emerged AJAX </w:t>
        </w:r>
        <w:r w:rsidR="0033544C">
          <w:fldChar w:fldCharType="begin"/>
        </w:r>
        <w:r w:rsidR="00CF1EDE">
          <w:instrText xml:space="preserve"> ADDIN EN.CITE &lt;EndNote&gt;&lt;Cite&gt;&lt;Author&gt;Mahemoff&lt;/Author&gt;&lt;Year&gt;2006&lt;/Year&gt;&lt;RecNum&gt;181&lt;/RecNum&gt;&lt;record&gt;&lt;rec-number&gt;181&lt;/rec-number&gt;&lt;foreign-keys&gt;&lt;key app="EN" db-id="eref9pfvov2rdiedsstvpxdme2tz0v2ew02z"&gt;181&lt;/key&gt;&lt;/foreign-keys&gt;&lt;ref-type name="Book"&gt;6&lt;/ref-type&gt;&lt;contributors&gt;&lt;authors&gt;&lt;author&gt;Mahemoff, M&lt;/author&gt;&lt;/authors&gt;&lt;/contributors&gt;&lt;titles&gt;&lt;title&gt;Ajax Design Patterns&lt;/title&gt;&lt;/titles&gt;&lt;dates&gt;&lt;year&gt;2006&lt;/year&gt;&lt;/dates&gt;&lt;publisher&gt;O&amp;apos;Reilly Media, Inc.&lt;/publisher&gt;&lt;urls&gt;&lt;/urls&gt;&lt;/record&gt;&lt;/Cite&gt;&lt;/EndNote&gt;</w:instrText>
        </w:r>
        <w:r w:rsidR="005876AF" w:rsidDel="00CF1EDE">
          <w:instrText xml:space="preserve"> ADDIN EN.CITE &lt;EndNote&gt;&lt;Cite&gt;&lt;Author&gt;Mahemoff&lt;/Author&gt;&lt;Year&gt;2006&lt;/Year&gt;&lt;RecNum&gt;181&lt;/RecNum&gt;&lt;record&gt;&lt;rec-number&gt;181&lt;/rec-number&gt;&lt;foreign-keys&gt;&lt;key app="EN" db-id="eref9pfvov2rdiedsstvpxdme2tz0v2ew02z"&gt;181&lt;/key&gt;&lt;/foreign-keys&gt;&lt;ref-type name="Book"&gt;6&lt;/ref-type&gt;&lt;contributors&gt;&lt;authors&gt;&lt;author&gt;Mahemoff, M&lt;/author&gt;&lt;/authors&gt;&lt;/contributors&gt;&lt;titles&gt;&lt;title&gt;Ajax Design Patterns&lt;/title&gt;&lt;/titles&gt;&lt;dates&gt;&lt;year&gt;2006&lt;/year&gt;&lt;/dates&gt;&lt;publisher&gt;O&amp;apos;Reilly Media, Inc.&lt;/publisher&gt;&lt;urls&gt;&lt;/urls&gt;&lt;/record&gt;&lt;/Cite&gt;&lt;/EndNote&gt;</w:instrText>
        </w:r>
        <w:r w:rsidR="0033544C">
          <w:fldChar w:fldCharType="separate"/>
        </w:r>
        <w:r w:rsidR="008E1941">
          <w:rPr>
            <w:noProof/>
          </w:rPr>
          <w:t>[104]</w:t>
        </w:r>
        <w:r w:rsidR="0033544C">
          <w:fldChar w:fldCharType="end"/>
        </w:r>
        <w:r w:rsidR="0095736B">
          <w:t xml:space="preserve"> techniques, and is </w:t>
        </w:r>
        <w:r w:rsidR="0007083D">
          <w:t xml:space="preserve">composed of two sub </w:t>
        </w:r>
        <w:r w:rsidR="0095736B">
          <w:t xml:space="preserve">major </w:t>
        </w:r>
        <w:r w:rsidR="0007083D">
          <w:t>components: C</w:t>
        </w:r>
        <w:r w:rsidR="00EC690B">
          <w:t xml:space="preserve">ollaboration Manager and Content </w:t>
        </w:r>
        <w:r w:rsidR="007B56C3">
          <w:t>M</w:t>
        </w:r>
        <w:r w:rsidR="00EC690B">
          <w:t xml:space="preserve">anager. As their names denotes, Collaboration Manager provides </w:t>
        </w:r>
        <w:r w:rsidR="00547B2A">
          <w:t xml:space="preserve">a </w:t>
        </w:r>
        <w:r w:rsidR="004C2D39">
          <w:t xml:space="preserve">collaborative </w:t>
        </w:r>
        <w:r w:rsidR="00547B2A">
          <w:t xml:space="preserve">substratum </w:t>
        </w:r>
        <w:r w:rsidR="004C2D39">
          <w:t>to</w:t>
        </w:r>
        <w:r w:rsidR="00547B2A">
          <w:t xml:space="preserve"> registered users to </w:t>
        </w:r>
        <w:r w:rsidR="004C2D39">
          <w:t xml:space="preserve">by permitting them to </w:t>
        </w:r>
        <w:r w:rsidR="00547B2A">
          <w:t xml:space="preserve">create their </w:t>
        </w:r>
        <w:r w:rsidR="005A7A34">
          <w:t xml:space="preserve">friend lists. This list is </w:t>
        </w:r>
        <w:r w:rsidR="004C2D39">
          <w:t>used to</w:t>
        </w:r>
        <w:r w:rsidR="005A7A34">
          <w:t xml:space="preserve"> </w:t>
        </w:r>
        <w:r w:rsidR="004C2D39">
          <w:t xml:space="preserve">inform all the users in it when a new content is published by the owner of the list. </w:t>
        </w:r>
      </w:ins>
    </w:p>
    <w:p w:rsidR="001E1061" w:rsidRDefault="007B56C3" w:rsidP="00356831">
      <w:pPr>
        <w:pStyle w:val="BodyText"/>
        <w:rPr>
          <w:ins w:id="690" w:author="." w:date="2009-05-30T03:16:00Z"/>
        </w:rPr>
      </w:pPr>
      <w:ins w:id="691" w:author="." w:date="2009-05-30T03:16:00Z">
        <w:r>
          <w:t xml:space="preserve">The Content Manager </w:t>
        </w:r>
        <w:r w:rsidR="007C1DB4">
          <w:t xml:space="preserve">offers services </w:t>
        </w:r>
        <w:r w:rsidR="001C0D41">
          <w:t>permitting</w:t>
        </w:r>
        <w:r w:rsidR="00755EFE">
          <w:t xml:space="preserve"> users to do search on available contents, publish their contents, and subscribe to contents which are allowed them to download. All required information to achieve above services is stored into MySQL database, accessed by WS-Tracker as well, via JDBC connections. </w:t>
        </w:r>
      </w:ins>
    </w:p>
    <w:p w:rsidR="00604F4B" w:rsidRDefault="001E1061" w:rsidP="00356831">
      <w:pPr>
        <w:pStyle w:val="BodyText"/>
        <w:rPr>
          <w:ins w:id="692" w:author="." w:date="2009-05-30T03:16:00Z"/>
        </w:rPr>
      </w:pPr>
      <w:ins w:id="693" w:author="." w:date="2009-05-30T03:16:00Z">
        <w:r>
          <w:t xml:space="preserve">In Chapter 5, details of both Collaboration and Content Managers are discussed in </w:t>
        </w:r>
        <w:r w:rsidR="005A1A4E">
          <w:t>detail</w:t>
        </w:r>
        <w:r>
          <w:t xml:space="preserve">. </w:t>
        </w:r>
      </w:ins>
    </w:p>
    <w:p w:rsidR="004D33C6" w:rsidRDefault="004C7AE0" w:rsidP="00356831">
      <w:pPr>
        <w:pStyle w:val="BodyText"/>
        <w:rPr>
          <w:ins w:id="694" w:author="." w:date="2009-05-30T03:16:00Z"/>
        </w:rPr>
      </w:pPr>
      <w:ins w:id="695" w:author="." w:date="2009-05-30T03:16:00Z">
        <w:r>
          <w:t>After re</w:t>
        </w:r>
        <w:r w:rsidR="00C425B9">
          <w:t>viewing briefly each component,</w:t>
        </w:r>
        <w:r w:rsidR="004D33C6">
          <w:t xml:space="preserve"> we can </w:t>
        </w:r>
        <w:r w:rsidR="00C425B9">
          <w:t>summarize</w:t>
        </w:r>
        <w:r w:rsidR="004D33C6">
          <w:t xml:space="preserve"> interactions between components. </w:t>
        </w:r>
        <w:r w:rsidR="00C425B9">
          <w:t xml:space="preserve">Users are the initiators of the whole system. They register to the CCM and start their </w:t>
        </w:r>
        <w:r w:rsidR="00126516">
          <w:t>GTP</w:t>
        </w:r>
        <w:r w:rsidR="00C425B9">
          <w:t>s. Additionally; they share their contents and collaborate with each other through the CCM.</w:t>
        </w:r>
      </w:ins>
    </w:p>
    <w:p w:rsidR="00C425B9" w:rsidRDefault="00C425B9" w:rsidP="00356831">
      <w:pPr>
        <w:pStyle w:val="BodyText"/>
        <w:rPr>
          <w:ins w:id="696" w:author="." w:date="2009-05-30T03:16:00Z"/>
        </w:rPr>
      </w:pPr>
      <w:ins w:id="697" w:author="." w:date="2009-05-30T03:16:00Z">
        <w:r>
          <w:lastRenderedPageBreak/>
          <w:t xml:space="preserve">The CCM stores users’ information to database server using JDBC connections. The same information are retrieved and delivered to the </w:t>
        </w:r>
        <w:r w:rsidR="00126516">
          <w:t>GTP</w:t>
        </w:r>
        <w:r>
          <w:t xml:space="preserve"> by the WS-Tracker via same database access protocol –JDBC. </w:t>
        </w:r>
      </w:ins>
    </w:p>
    <w:p w:rsidR="00C425B9" w:rsidRDefault="00C425B9" w:rsidP="00356831">
      <w:pPr>
        <w:pStyle w:val="BodyText"/>
        <w:rPr>
          <w:ins w:id="698" w:author="." w:date="2009-05-30T03:16:00Z"/>
        </w:rPr>
      </w:pPr>
      <w:ins w:id="699" w:author="." w:date="2009-05-30T03:16:00Z">
        <w:r>
          <w:t xml:space="preserve">The </w:t>
        </w:r>
        <w:r w:rsidR="00126516">
          <w:t>GTP</w:t>
        </w:r>
        <w:r>
          <w:t xml:space="preserve">s start either a downloading or uploading process corresponding to messages delivered by the </w:t>
        </w:r>
        <w:bookmarkStart w:id="700" w:name="OLE_LINK1"/>
        <w:bookmarkStart w:id="701" w:name="OLE_LINK2"/>
        <w:r>
          <w:t>WS-Tracker</w:t>
        </w:r>
        <w:bookmarkEnd w:id="700"/>
        <w:bookmarkEnd w:id="701"/>
        <w:r>
          <w:t xml:space="preserve">. In </w:t>
        </w:r>
        <w:r w:rsidR="00DA60E1">
          <w:t>addition data sharing task, it uploads its current statistical information into the WS-Tracker to help carry out its coordinator job successfully.</w:t>
        </w:r>
      </w:ins>
    </w:p>
    <w:p w:rsidR="007E007E" w:rsidRDefault="007E007E" w:rsidP="00286226">
      <w:pPr>
        <w:pStyle w:val="Heading2"/>
        <w:rPr>
          <w:ins w:id="702" w:author="." w:date="2009-05-30T03:16:00Z"/>
        </w:rPr>
      </w:pPr>
      <w:bookmarkStart w:id="703" w:name="_Toc228272595"/>
      <w:ins w:id="704" w:author="." w:date="2009-05-30T03:16:00Z">
        <w:r>
          <w:t>Summary</w:t>
        </w:r>
        <w:bookmarkEnd w:id="652"/>
        <w:bookmarkEnd w:id="653"/>
        <w:bookmarkEnd w:id="654"/>
        <w:bookmarkEnd w:id="703"/>
      </w:ins>
    </w:p>
    <w:p w:rsidR="007E007E" w:rsidRDefault="00604F4B" w:rsidP="00053065">
      <w:pPr>
        <w:pStyle w:val="BodyText"/>
        <w:rPr>
          <w:ins w:id="705" w:author="." w:date="2009-05-30T03:16:00Z"/>
        </w:rPr>
      </w:pPr>
      <w:ins w:id="706" w:author="." w:date="2009-05-30T03:16:00Z">
        <w:r>
          <w:t xml:space="preserve">In this chapter, we have presented an overview of our GridTorrent Framework architecture. The GTF architecture consists of three major components in order to meet requirements of data sharing process of scientific community. We adopt </w:t>
        </w:r>
        <w:r w:rsidR="00EF38C3">
          <w:t xml:space="preserve">open peer-to-peer standard for data sharing task and Web Service standards for implementing the coordinator of peers, WS-Tracker, so that new and complex features could be deployed easily without modifying the whole architecture. </w:t>
        </w:r>
        <w:r w:rsidR="00F27E44">
          <w:t>We also summarize briefly each component and their functionalities and the protocols used between them.</w:t>
        </w:r>
      </w:ins>
    </w:p>
    <w:p w:rsidR="00EE52F7" w:rsidRDefault="00EE52F7" w:rsidP="00EE52F7">
      <w:pPr>
        <w:pStyle w:val="BodyText"/>
        <w:ind w:firstLine="0"/>
        <w:rPr>
          <w:ins w:id="707" w:author="." w:date="2009-05-30T03:16:00Z"/>
        </w:rPr>
      </w:pPr>
    </w:p>
    <w:p w:rsidR="00591521" w:rsidRDefault="00591521">
      <w:pPr>
        <w:rPr>
          <w:ins w:id="708" w:author="." w:date="2009-05-30T03:16:00Z"/>
          <w:rFonts w:ascii="Times New Roman" w:hAnsi="Times New Roman"/>
        </w:rPr>
      </w:pPr>
      <w:ins w:id="709" w:author="." w:date="2009-05-30T03:16:00Z">
        <w:r>
          <w:br w:type="page"/>
        </w:r>
      </w:ins>
    </w:p>
    <w:p w:rsidR="00B631B2" w:rsidRDefault="00B631B2">
      <w:pPr>
        <w:rPr>
          <w:ins w:id="710" w:author="." w:date="2009-05-30T03:16:00Z"/>
        </w:rPr>
      </w:pPr>
    </w:p>
    <w:p w:rsidR="00EE52F7" w:rsidRDefault="00EE52F7" w:rsidP="00286226">
      <w:pPr>
        <w:pStyle w:val="Heading1"/>
        <w:rPr>
          <w:ins w:id="711" w:author="." w:date="2009-05-30T03:16:00Z"/>
        </w:rPr>
      </w:pPr>
      <w:bookmarkStart w:id="712" w:name="_Toc192405059"/>
      <w:bookmarkStart w:id="713" w:name="_Toc192405944"/>
      <w:bookmarkStart w:id="714" w:name="_Ref215799304"/>
      <w:bookmarkEnd w:id="712"/>
      <w:bookmarkEnd w:id="713"/>
    </w:p>
    <w:p w:rsidR="00EE52F7" w:rsidRDefault="00713321" w:rsidP="00EE52F7">
      <w:pPr>
        <w:pStyle w:val="ChapterTitle"/>
        <w:rPr>
          <w:ins w:id="715" w:author="." w:date="2009-05-30T03:16:00Z"/>
        </w:rPr>
      </w:pPr>
      <w:bookmarkStart w:id="716" w:name="_Toc192404448"/>
      <w:bookmarkStart w:id="717" w:name="_Toc228272596"/>
      <w:bookmarkEnd w:id="714"/>
      <w:ins w:id="718" w:author="." w:date="2009-05-30T03:16:00Z">
        <w:r>
          <w:t xml:space="preserve">The </w:t>
        </w:r>
        <w:r w:rsidR="00643B4B">
          <w:t xml:space="preserve">GridTorrent </w:t>
        </w:r>
        <w:r w:rsidR="00683068">
          <w:t>Peer</w:t>
        </w:r>
        <w:r w:rsidR="00643B4B">
          <w:t xml:space="preserve"> Architecture</w:t>
        </w:r>
        <w:bookmarkEnd w:id="716"/>
        <w:bookmarkEnd w:id="717"/>
      </w:ins>
    </w:p>
    <w:p w:rsidR="009637DE" w:rsidRDefault="009637DE" w:rsidP="00286226">
      <w:pPr>
        <w:pStyle w:val="Heading2"/>
        <w:rPr>
          <w:ins w:id="719" w:author="." w:date="2009-05-30T03:16:00Z"/>
        </w:rPr>
      </w:pPr>
      <w:bookmarkStart w:id="720" w:name="_Toc228272597"/>
      <w:ins w:id="721" w:author="." w:date="2009-05-30T03:16:00Z">
        <w:r>
          <w:t>Introduction</w:t>
        </w:r>
        <w:bookmarkEnd w:id="720"/>
      </w:ins>
    </w:p>
    <w:p w:rsidR="00AD5E05" w:rsidRDefault="00AD5E05" w:rsidP="00AD5E05">
      <w:pPr>
        <w:pStyle w:val="BodyText"/>
        <w:rPr>
          <w:ins w:id="722" w:author="." w:date="2009-05-30T03:25:00Z"/>
        </w:rPr>
      </w:pPr>
      <w:ins w:id="723" w:author="." w:date="2009-05-30T03:25:00Z">
        <w:r>
          <w:t xml:space="preserve">As GridTorrent Framework is primarily designed for scientific communities, it offers a high performance data </w:t>
        </w:r>
        <w:commentRangeStart w:id="724"/>
        <w:r>
          <w:t xml:space="preserve">transfer </w:t>
        </w:r>
        <w:commentRangeEnd w:id="724"/>
        <w:r>
          <w:rPr>
            <w:rStyle w:val="CommentReference"/>
            <w:rFonts w:ascii="Times" w:hAnsi="Times"/>
          </w:rPr>
          <w:commentReference w:id="724"/>
        </w:r>
        <w:r>
          <w:t xml:space="preserve">and sharing technique with a collaboration framework. </w:t>
        </w:r>
        <w:commentRangeStart w:id="725"/>
        <w:r>
          <w:t xml:space="preserve">In the previous chapters, we explained the motivation and rationale for Grid Torrent Framework Architecture and provided a high-level overview and description of our design decisions and overall approach. </w:t>
        </w:r>
        <w:commentRangeEnd w:id="725"/>
        <w:r>
          <w:rPr>
            <w:rStyle w:val="CommentReference"/>
            <w:rFonts w:ascii="Times" w:hAnsi="Times"/>
          </w:rPr>
          <w:commentReference w:id="725"/>
        </w:r>
      </w:ins>
    </w:p>
    <w:p w:rsidR="0061735E" w:rsidDel="00AD5E05" w:rsidRDefault="00023B4D" w:rsidP="00713321">
      <w:pPr>
        <w:pStyle w:val="BodyText"/>
        <w:rPr>
          <w:del w:id="726" w:author="." w:date="2009-05-30T03:26:00Z"/>
        </w:rPr>
      </w:pPr>
      <w:commentRangeStart w:id="727"/>
      <w:del w:id="728" w:author="." w:date="2009-05-30T03:26:00Z">
        <w:r w:rsidDel="00AD5E05">
          <w:delText xml:space="preserve">In the previous </w:delText>
        </w:r>
        <w:r w:rsidR="00220912" w:rsidDel="00AD5E05">
          <w:delText>chapters,</w:delText>
        </w:r>
        <w:r w:rsidDel="00AD5E05">
          <w:delText xml:space="preserve"> we</w:delText>
        </w:r>
        <w:r w:rsidR="0061735E" w:rsidDel="00AD5E05">
          <w:delText xml:space="preserve"> </w:delText>
        </w:r>
        <w:r w:rsidDel="00AD5E05">
          <w:delText xml:space="preserve">explained the </w:delText>
        </w:r>
        <w:r w:rsidR="0061735E" w:rsidDel="00AD5E05">
          <w:delText xml:space="preserve">motivation and rationale for </w:delText>
        </w:r>
      </w:del>
      <w:del w:id="729" w:author="." w:date="2009-05-30T03:16:00Z">
        <w:r>
          <w:delText>Gri</w:delText>
        </w:r>
        <w:r w:rsidR="0061735E">
          <w:delText>dTorrent</w:delText>
        </w:r>
      </w:del>
      <w:del w:id="730" w:author="." w:date="2009-05-30T03:26:00Z">
        <w:r w:rsidR="0061735E" w:rsidDel="00AD5E05">
          <w:delText xml:space="preserve"> Framework </w:delText>
        </w:r>
        <w:r w:rsidR="00220912" w:rsidDel="00AD5E05">
          <w:delText>Architecture</w:delText>
        </w:r>
      </w:del>
      <w:del w:id="731" w:author="." w:date="2009-05-30T03:16:00Z">
        <w:r w:rsidR="00220912">
          <w:delText xml:space="preserve"> that</w:delText>
        </w:r>
        <w:r w:rsidR="00FA6D2C">
          <w:delText xml:space="preserve"> </w:delText>
        </w:r>
        <w:r w:rsidR="0061735E">
          <w:delText>offer</w:delText>
        </w:r>
        <w:r w:rsidR="00FA6D2C">
          <w:delText>s</w:delText>
        </w:r>
        <w:r w:rsidR="0061735E">
          <w:delText xml:space="preserve"> a framework for </w:delText>
        </w:r>
        <w:r>
          <w:delText>high performance data transferring and sharing primarily for scientific communit</w:delText>
        </w:r>
        <w:r w:rsidR="0061735E">
          <w:delText>ies,</w:delText>
        </w:r>
      </w:del>
      <w:del w:id="732" w:author="." w:date="2009-05-30T03:26:00Z">
        <w:r w:rsidR="0061735E" w:rsidDel="00AD5E05">
          <w:delText xml:space="preserve"> and provided a </w:delText>
        </w:r>
        <w:r w:rsidR="00220912" w:rsidDel="00AD5E05">
          <w:delText>high-level</w:delText>
        </w:r>
        <w:r w:rsidR="0061735E" w:rsidDel="00AD5E05">
          <w:delText xml:space="preserve"> overview and description of our design decisions and overall approach. </w:delText>
        </w:r>
        <w:commentRangeEnd w:id="727"/>
        <w:r w:rsidR="0046008F" w:rsidDel="00AD5E05">
          <w:rPr>
            <w:rStyle w:val="CommentReference"/>
            <w:rFonts w:ascii="Times" w:hAnsi="Times"/>
          </w:rPr>
          <w:commentReference w:id="727"/>
        </w:r>
      </w:del>
    </w:p>
    <w:p w:rsidR="004C5D9A" w:rsidRDefault="004C5D9A" w:rsidP="004C5D9A">
      <w:pPr>
        <w:pStyle w:val="BodyText"/>
      </w:pPr>
      <w:r>
        <w:t xml:space="preserve">In this chapter, </w:t>
      </w:r>
      <w:commentRangeStart w:id="733"/>
      <w:commentRangeStart w:id="734"/>
      <w:r>
        <w:t xml:space="preserve">we </w:t>
      </w:r>
      <w:ins w:id="735" w:author="." w:date="2009-05-30T03:16:00Z">
        <w:r w:rsidR="00CE32F8">
          <w:t>performed a</w:t>
        </w:r>
        <w:r>
          <w:t xml:space="preserve"> detail</w:t>
        </w:r>
        <w:r w:rsidR="00CE32F8">
          <w:t>ed analysis of</w:t>
        </w:r>
      </w:ins>
      <w:del w:id="736" w:author="." w:date="2009-05-30T03:16:00Z">
        <w:r w:rsidR="00BC747D">
          <w:delText>extend more</w:delText>
        </w:r>
        <w:r>
          <w:delText xml:space="preserve"> details about</w:delText>
        </w:r>
      </w:del>
      <w:r>
        <w:t xml:space="preserve"> low </w:t>
      </w:r>
      <w:commentRangeEnd w:id="733"/>
      <w:r w:rsidR="0046008F">
        <w:rPr>
          <w:rStyle w:val="CommentReference"/>
          <w:rFonts w:ascii="Times" w:hAnsi="Times"/>
        </w:rPr>
        <w:commentReference w:id="733"/>
      </w:r>
      <w:commentRangeEnd w:id="734"/>
      <w:r w:rsidR="0046008F">
        <w:rPr>
          <w:rStyle w:val="CommentReference"/>
          <w:rFonts w:ascii="Times" w:hAnsi="Times"/>
        </w:rPr>
        <w:commentReference w:id="734"/>
      </w:r>
      <w:r>
        <w:t xml:space="preserve">level and architectural design decisions of the GridTorrent Framework </w:t>
      </w:r>
      <w:r w:rsidR="00220912">
        <w:t xml:space="preserve">Client </w:t>
      </w:r>
      <w:r w:rsidR="00220912" w:rsidRPr="00037077">
        <w:t>that</w:t>
      </w:r>
      <w:r w:rsidRPr="00037077">
        <w:t xml:space="preserve"> is responsible for </w:t>
      </w:r>
      <w:r w:rsidR="00ED75F4" w:rsidRPr="00037077">
        <w:t>actual</w:t>
      </w:r>
      <w:r w:rsidRPr="00037077">
        <w:t xml:space="preserve"> data</w:t>
      </w:r>
      <w:r>
        <w:t xml:space="preserve"> </w:t>
      </w:r>
      <w:del w:id="737" w:author="." w:date="2009-05-31T09:15:00Z">
        <w:r w:rsidDel="00037077">
          <w:delText xml:space="preserve">sharing and </w:delText>
        </w:r>
      </w:del>
      <w:r>
        <w:t>transfer</w:t>
      </w:r>
      <w:del w:id="738" w:author="." w:date="2009-05-31T09:15:00Z">
        <w:r w:rsidDel="00037077">
          <w:delText>ring</w:delText>
        </w:r>
      </w:del>
      <w:ins w:id="739" w:author="." w:date="2009-05-31T09:15:00Z">
        <w:r w:rsidR="00037077">
          <w:t xml:space="preserve"> and sharing</w:t>
        </w:r>
      </w:ins>
      <w:r>
        <w:t xml:space="preserve"> processes </w:t>
      </w:r>
      <w:ins w:id="740" w:author="." w:date="2009-05-31T09:16:00Z">
        <w:r w:rsidR="00037077">
          <w:t>among</w:t>
        </w:r>
      </w:ins>
      <w:del w:id="741" w:author="." w:date="2009-05-31T09:16:00Z">
        <w:r w:rsidDel="00037077">
          <w:delText>between</w:delText>
        </w:r>
      </w:del>
      <w:r>
        <w:t xml:space="preserve"> the peers.</w:t>
      </w:r>
      <w:r w:rsidR="000F7E36">
        <w:t xml:space="preserve"> In addition, we present a thorough description of key components and their </w:t>
      </w:r>
      <w:commentRangeStart w:id="742"/>
      <w:r w:rsidR="000F7E36">
        <w:t>implementation</w:t>
      </w:r>
      <w:commentRangeEnd w:id="742"/>
      <w:ins w:id="743" w:author="." w:date="2009-05-30T03:16:00Z">
        <w:r w:rsidR="0046008F">
          <w:rPr>
            <w:rStyle w:val="CommentReference"/>
            <w:rFonts w:ascii="Times" w:hAnsi="Times"/>
          </w:rPr>
          <w:commentReference w:id="742"/>
        </w:r>
        <w:r w:rsidR="00CE32F8">
          <w:t>s</w:t>
        </w:r>
      </w:ins>
      <w:r w:rsidR="000F7E36">
        <w:t>.</w:t>
      </w:r>
      <w:r>
        <w:t xml:space="preserve"> </w:t>
      </w:r>
    </w:p>
    <w:p w:rsidR="00330EEE" w:rsidDel="007A19D2" w:rsidRDefault="005A4C32" w:rsidP="007A19D2">
      <w:pPr>
        <w:pStyle w:val="BodyText"/>
        <w:rPr>
          <w:del w:id="744" w:author="." w:date="2009-05-31T10:12:00Z"/>
        </w:rPr>
      </w:pPr>
      <w:r>
        <w:t xml:space="preserve">Available techniques for data </w:t>
      </w:r>
      <w:ins w:id="745" w:author="." w:date="2009-05-31T09:17:00Z">
        <w:r w:rsidR="00037077">
          <w:t>movement</w:t>
        </w:r>
      </w:ins>
      <w:del w:id="746" w:author="." w:date="2009-05-31T09:17:00Z">
        <w:r w:rsidDel="00037077">
          <w:delText>transferring</w:delText>
        </w:r>
      </w:del>
      <w:r>
        <w:t xml:space="preserve"> are classified into two categories:</w:t>
      </w:r>
      <w:r w:rsidR="0076124C">
        <w:t xml:space="preserve"> client/</w:t>
      </w:r>
      <w:r w:rsidR="00764CBF">
        <w:t>server and</w:t>
      </w:r>
      <w:r w:rsidR="0076124C">
        <w:t xml:space="preserve"> peer</w:t>
      </w:r>
      <w:r>
        <w:t>-to-</w:t>
      </w:r>
      <w:r w:rsidR="0076124C">
        <w:t xml:space="preserve">peer. In the former model, </w:t>
      </w:r>
      <w:ins w:id="747" w:author="." w:date="2009-05-30T03:27:00Z">
        <w:r w:rsidR="00AD5E05">
          <w:t xml:space="preserve">the </w:t>
        </w:r>
      </w:ins>
      <w:r w:rsidR="0076124C">
        <w:t>client initiates data transferring</w:t>
      </w:r>
      <w:ins w:id="748" w:author="." w:date="2009-05-31T10:13:00Z">
        <w:r w:rsidR="007A19D2">
          <w:t xml:space="preserve"> </w:t>
        </w:r>
        <w:r w:rsidR="007A19D2">
          <w:lastRenderedPageBreak/>
          <w:t xml:space="preserve">process and the server delivers the requested data to the client. As shown in </w:t>
        </w:r>
        <w:r w:rsidR="0033544C">
          <w:fldChar w:fldCharType="begin"/>
        </w:r>
        <w:r w:rsidR="007A19D2">
          <w:instrText xml:space="preserve"> REF _Ref195444125 \h </w:instrText>
        </w:r>
      </w:ins>
      <w:ins w:id="749" w:author="." w:date="2009-05-31T10:13:00Z">
        <w:r w:rsidR="0033544C">
          <w:fldChar w:fldCharType="separate"/>
        </w:r>
        <w:r w:rsidR="007A19D2" w:rsidRPr="00FA659C">
          <w:t xml:space="preserve">Figure </w:t>
        </w:r>
        <w:r w:rsidR="007A19D2">
          <w:rPr>
            <w:noProof/>
          </w:rPr>
          <w:t>4</w:t>
        </w:r>
        <w:r w:rsidR="007A19D2">
          <w:noBreakHyphen/>
        </w:r>
        <w:r w:rsidR="007A19D2">
          <w:rPr>
            <w:noProof/>
          </w:rPr>
          <w:t>1</w:t>
        </w:r>
        <w:r w:rsidR="0033544C">
          <w:fldChar w:fldCharType="end"/>
        </w:r>
        <w:r w:rsidR="007A19D2">
          <w:t xml:space="preserve">, </w:t>
        </w:r>
      </w:ins>
      <w:r w:rsidR="0076124C">
        <w:t xml:space="preserve"> </w:t>
      </w:r>
      <w:del w:id="750" w:author="." w:date="2009-05-31T10:12:00Z">
        <w:r w:rsidR="0076124C" w:rsidDel="007A19D2">
          <w:delText>process and server delivers the requested data to client.</w:delText>
        </w:r>
        <w:r w:rsidR="002C3733" w:rsidDel="007A19D2">
          <w:delText xml:space="preserve"> </w:delText>
        </w:r>
        <w:r w:rsidR="0062524A" w:rsidDel="007A19D2">
          <w:delText xml:space="preserve">As </w:delText>
        </w:r>
      </w:del>
      <w:del w:id="751" w:author="." w:date="2009-05-31T10:11:00Z">
        <w:r w:rsidR="0062524A" w:rsidDel="007A19D2">
          <w:delText xml:space="preserve">it is </w:delText>
        </w:r>
      </w:del>
      <w:del w:id="752" w:author="." w:date="2009-05-31T10:12:00Z">
        <w:r w:rsidR="0062524A" w:rsidDel="007A19D2">
          <w:delText xml:space="preserve">shown in </w:delText>
        </w:r>
        <w:r w:rsidR="0033544C" w:rsidDel="007A19D2">
          <w:fldChar w:fldCharType="begin"/>
        </w:r>
        <w:r w:rsidR="0062524A" w:rsidDel="007A19D2">
          <w:delInstrText xml:space="preserve"> REF _Ref195444125 \h </w:delInstrText>
        </w:r>
        <w:r w:rsidR="0033544C" w:rsidDel="007A19D2">
          <w:fldChar w:fldCharType="separate"/>
        </w:r>
        <w:r w:rsidR="007B4C25" w:rsidRPr="00FA659C" w:rsidDel="007A19D2">
          <w:delText xml:space="preserve">Figure </w:delText>
        </w:r>
        <w:r w:rsidR="007B4C25" w:rsidDel="007A19D2">
          <w:rPr>
            <w:noProof/>
          </w:rPr>
          <w:delText>4</w:delText>
        </w:r>
        <w:r w:rsidR="007B4C25" w:rsidDel="007A19D2">
          <w:noBreakHyphen/>
        </w:r>
        <w:r w:rsidR="007B4C25" w:rsidDel="007A19D2">
          <w:rPr>
            <w:noProof/>
          </w:rPr>
          <w:delText>1</w:delText>
        </w:r>
        <w:r w:rsidR="0033544C" w:rsidDel="007A19D2">
          <w:fldChar w:fldCharType="end"/>
        </w:r>
        <w:r w:rsidR="0062524A" w:rsidDel="007A19D2">
          <w:delText>, t</w:delText>
        </w:r>
        <w:r w:rsidR="0062524A" w:rsidRPr="0062524A" w:rsidDel="007A19D2">
          <w:delText>his model could support a heterogeneous collection of clients</w:delText>
        </w:r>
        <w:r w:rsidR="00330EEE" w:rsidRPr="00330EEE" w:rsidDel="007A19D2">
          <w:delText xml:space="preserve"> </w:delText>
        </w:r>
        <w:r w:rsidR="00330EEE" w:rsidDel="007A19D2">
          <w:delText>which span a very wide spectrum that includes desktops, PDAs and other handheld devices, appliances, and other networked resources</w:delText>
        </w:r>
        <w:r w:rsidR="0062524A" w:rsidRPr="0062524A" w:rsidDel="007A19D2">
          <w:delText xml:space="preserve"> when the client ser</w:delText>
        </w:r>
        <w:r w:rsidR="0062524A" w:rsidDel="007A19D2">
          <w:delText xml:space="preserve">vice is kept </w:delText>
        </w:r>
        <w:commentRangeStart w:id="753"/>
        <w:r w:rsidR="0062524A" w:rsidDel="007A19D2">
          <w:delText xml:space="preserve">very </w:delText>
        </w:r>
        <w:commentRangeEnd w:id="753"/>
        <w:r w:rsidR="0046008F" w:rsidDel="007A19D2">
          <w:rPr>
            <w:rStyle w:val="CommentReference"/>
            <w:rFonts w:ascii="Times" w:hAnsi="Times"/>
          </w:rPr>
          <w:commentReference w:id="753"/>
        </w:r>
        <w:r w:rsidR="0062524A" w:rsidDel="007A19D2">
          <w:delText>light service</w:delText>
        </w:r>
        <w:r w:rsidR="00330EEE" w:rsidDel="007A19D2">
          <w:delText>.</w:delText>
        </w:r>
        <w:r w:rsidR="0062524A" w:rsidDel="007A19D2">
          <w:delText xml:space="preserve"> </w:delText>
        </w:r>
        <w:r w:rsidR="00330EEE" w:rsidDel="007A19D2">
          <w:delText xml:space="preserve">However, </w:delText>
        </w:r>
        <w:r w:rsidR="0062524A" w:rsidDel="007A19D2">
          <w:delText>t</w:delText>
        </w:r>
        <w:r w:rsidR="002C3733" w:rsidDel="007A19D2">
          <w:delText xml:space="preserve">his model has </w:delText>
        </w:r>
      </w:del>
      <w:del w:id="754" w:author="." w:date="2009-05-30T03:16:00Z">
        <w:r w:rsidR="002C3733">
          <w:delText xml:space="preserve">couple of </w:delText>
        </w:r>
      </w:del>
      <w:del w:id="755" w:author="." w:date="2009-05-31T10:12:00Z">
        <w:r w:rsidR="002C3733" w:rsidDel="007A19D2">
          <w:delText xml:space="preserve">disadvantages under </w:delText>
        </w:r>
      </w:del>
      <w:del w:id="756" w:author="." w:date="2009-05-30T03:16:00Z">
        <w:r w:rsidR="002C3733">
          <w:delText xml:space="preserve">a </w:delText>
        </w:r>
      </w:del>
      <w:del w:id="757" w:author="." w:date="2009-05-31T10:12:00Z">
        <w:r w:rsidR="002C3733" w:rsidDel="007A19D2">
          <w:delText xml:space="preserve">certain </w:delText>
        </w:r>
      </w:del>
      <w:del w:id="758" w:author="." w:date="2009-05-30T03:16:00Z">
        <w:r w:rsidR="002C3733">
          <w:delText>scenario</w:delText>
        </w:r>
        <w:r w:rsidR="0062524A">
          <w:delText xml:space="preserve"> nevertheless</w:delText>
        </w:r>
        <w:r w:rsidR="002C3733">
          <w:delText>.</w:delText>
        </w:r>
      </w:del>
      <w:del w:id="759" w:author="." w:date="2009-05-31T10:12:00Z">
        <w:r w:rsidR="002C3733" w:rsidDel="007A19D2">
          <w:delText xml:space="preserve"> For example</w:delText>
        </w:r>
        <w:r w:rsidR="00764CBF" w:rsidDel="007A19D2">
          <w:delText>, if</w:delText>
        </w:r>
        <w:r w:rsidR="0076124C" w:rsidDel="007A19D2">
          <w:delText xml:space="preserve"> there is more than one client and all of them are interested in the same data, the server must provide the demanded data to all demanding clients. In other words, </w:delText>
        </w:r>
        <w:r w:rsidR="00F079CE" w:rsidDel="007A19D2">
          <w:delText xml:space="preserve">none of the active </w:delText>
        </w:r>
        <w:r w:rsidR="0076124C" w:rsidDel="007A19D2">
          <w:delText xml:space="preserve">clients </w:delText>
        </w:r>
        <w:r w:rsidR="00F079CE" w:rsidDel="007A19D2">
          <w:delText xml:space="preserve">involves </w:delText>
        </w:r>
      </w:del>
      <w:del w:id="760" w:author="." w:date="2009-05-30T03:16:00Z">
        <w:r w:rsidR="00F079CE">
          <w:delText xml:space="preserve">themselves </w:delText>
        </w:r>
      </w:del>
      <w:del w:id="761" w:author="." w:date="2009-05-31T10:12:00Z">
        <w:r w:rsidR="00F079CE" w:rsidDel="007A19D2">
          <w:delText xml:space="preserve">in </w:delText>
        </w:r>
        <w:r w:rsidR="0076124C" w:rsidDel="007A19D2">
          <w:delText>any p</w:delText>
        </w:r>
        <w:r w:rsidR="00F079CE" w:rsidDel="007A19D2">
          <w:delText xml:space="preserve">art of data transferring processes except the </w:delText>
        </w:r>
        <w:commentRangeStart w:id="762"/>
        <w:r w:rsidR="00F079CE" w:rsidDel="007A19D2">
          <w:delText xml:space="preserve">one </w:delText>
        </w:r>
        <w:commentRangeEnd w:id="762"/>
        <w:r w:rsidR="00C0086D" w:rsidDel="007A19D2">
          <w:rPr>
            <w:rStyle w:val="CommentReference"/>
            <w:rFonts w:ascii="Times" w:hAnsi="Times"/>
          </w:rPr>
          <w:commentReference w:id="762"/>
        </w:r>
        <w:r w:rsidR="00F079CE" w:rsidDel="007A19D2">
          <w:delText xml:space="preserve">taking place between the server and itself. </w:delText>
        </w:r>
      </w:del>
      <w:del w:id="763" w:author="." w:date="2009-05-30T03:16:00Z">
        <w:r w:rsidR="009749B5">
          <w:delText>As a result,</w:delText>
        </w:r>
      </w:del>
      <w:del w:id="764" w:author="." w:date="2009-05-31T10:12:00Z">
        <w:r w:rsidR="009749B5" w:rsidDel="007A19D2">
          <w:delText xml:space="preserve"> </w:delText>
        </w:r>
        <w:r w:rsidR="002C3733" w:rsidDel="007A19D2">
          <w:delText xml:space="preserve">first disadvantage of client/server model might </w:delText>
        </w:r>
        <w:r w:rsidR="009D6B88" w:rsidDel="007A19D2">
          <w:delText xml:space="preserve">cause a severe data access </w:delText>
        </w:r>
        <w:r w:rsidR="002C3733" w:rsidDel="007A19D2">
          <w:delText xml:space="preserve">bottleneck </w:delText>
        </w:r>
        <w:r w:rsidR="009D6B88" w:rsidDel="007A19D2">
          <w:delText xml:space="preserve">because of </w:delText>
        </w:r>
        <w:r w:rsidR="002C3733" w:rsidDel="007A19D2">
          <w:delText>a considerable demand for a particular data at the server</w:delText>
        </w:r>
      </w:del>
      <w:del w:id="765" w:author="." w:date="2009-05-30T03:16:00Z">
        <w:r w:rsidR="002C3733">
          <w:delText xml:space="preserve"> </w:delText>
        </w:r>
        <w:r w:rsidR="00330EEE">
          <w:delText>that hosts the demanded data.</w:delText>
        </w:r>
      </w:del>
      <w:del w:id="766" w:author="." w:date="2009-05-31T10:12:00Z">
        <w:r w:rsidR="00330EEE" w:rsidDel="007A19D2">
          <w:delText xml:space="preserve">  Second drawback </w:delText>
        </w:r>
      </w:del>
      <w:commentRangeStart w:id="767"/>
      <w:del w:id="768" w:author="." w:date="2009-05-30T03:16:00Z">
        <w:r w:rsidR="00330EEE">
          <w:delText>is</w:delText>
        </w:r>
      </w:del>
      <w:del w:id="769" w:author="." w:date="2009-05-31T10:12:00Z">
        <w:r w:rsidR="00330EEE" w:rsidDel="007A19D2">
          <w:delText xml:space="preserve"> the </w:delText>
        </w:r>
        <w:commentRangeEnd w:id="767"/>
        <w:r w:rsidR="00C0086D" w:rsidDel="007A19D2">
          <w:rPr>
            <w:rStyle w:val="CommentReference"/>
            <w:rFonts w:ascii="Times" w:hAnsi="Times"/>
          </w:rPr>
          <w:commentReference w:id="767"/>
        </w:r>
      </w:del>
      <w:del w:id="770" w:author="." w:date="2009-05-30T03:16:00Z">
        <w:r w:rsidR="00330EEE">
          <w:delText xml:space="preserve">result of the </w:delText>
        </w:r>
      </w:del>
      <w:del w:id="771" w:author="." w:date="2009-05-31T10:12:00Z">
        <w:r w:rsidR="00330EEE" w:rsidDel="007A19D2">
          <w:delText>bottleneck problem and that all the available computing power</w:delText>
        </w:r>
      </w:del>
      <w:del w:id="772" w:author="." w:date="2009-05-30T03:16:00Z">
        <w:r w:rsidR="00330EEE">
          <w:delText xml:space="preserve"> of,</w:delText>
        </w:r>
      </w:del>
      <w:del w:id="773" w:author="." w:date="2009-05-31T10:12:00Z">
        <w:r w:rsidR="00330EEE" w:rsidDel="007A19D2">
          <w:delText xml:space="preserve"> I/O and network bandwidth resources of the clients stand idle during the data transferring process unless there are other jobs keep them busy</w:delText>
        </w:r>
      </w:del>
      <w:del w:id="774" w:author="." w:date="2009-05-30T03:16:00Z">
        <w:r w:rsidR="00330EEE">
          <w:delText>.</w:delText>
        </w:r>
      </w:del>
    </w:p>
    <w:p w:rsidR="00F56E0A" w:rsidDel="007A19D2" w:rsidRDefault="00330EEE" w:rsidP="007A19D2">
      <w:pPr>
        <w:pStyle w:val="BodyText"/>
        <w:rPr>
          <w:del w:id="775" w:author="." w:date="2009-05-31T10:12:00Z"/>
        </w:rPr>
      </w:pPr>
      <w:del w:id="776" w:author="." w:date="2009-05-30T03:16:00Z">
        <w:r>
          <w:delText>In</w:delText>
        </w:r>
      </w:del>
      <w:del w:id="777" w:author="." w:date="2009-05-31T10:12:00Z">
        <w:r w:rsidDel="007A19D2">
          <w:delText xml:space="preserve"> the second data transfer model, similar to client/server model, a client </w:delText>
        </w:r>
      </w:del>
      <w:del w:id="778" w:author="." w:date="2009-05-30T03:16:00Z">
        <w:r>
          <w:delText xml:space="preserve">commences </w:delText>
        </w:r>
      </w:del>
      <w:del w:id="779" w:author="." w:date="2009-05-31T10:12:00Z">
        <w:r w:rsidDel="007A19D2">
          <w:delText xml:space="preserve">data </w:delText>
        </w:r>
      </w:del>
      <w:del w:id="780" w:author="." w:date="2009-05-30T03:16:00Z">
        <w:r>
          <w:delText>transferring</w:delText>
        </w:r>
      </w:del>
      <w:del w:id="781" w:author="." w:date="2009-05-31T10:12:00Z">
        <w:r w:rsidDel="007A19D2">
          <w:delText xml:space="preserve"> process.</w:delText>
        </w:r>
      </w:del>
      <w:del w:id="782" w:author="." w:date="2009-05-30T03:16:00Z">
        <w:r>
          <w:delText xml:space="preserve"> However,</w:delText>
        </w:r>
      </w:del>
      <w:del w:id="783" w:author="." w:date="2009-05-31T10:12:00Z">
        <w:r w:rsidDel="007A19D2">
          <w:delText xml:space="preserve"> peer-to-peer model allows each peer to serve</w:delText>
        </w:r>
      </w:del>
      <w:del w:id="784" w:author="." w:date="2009-05-30T03:16:00Z">
        <w:r>
          <w:delText xml:space="preserve"> </w:delText>
        </w:r>
      </w:del>
      <w:del w:id="785" w:author="." w:date="2009-05-31T10:12:00Z">
        <w:r w:rsidDel="007A19D2">
          <w:delText xml:space="preserve"> both as a client and a server at the same time by uniformly dividing all responsibilities among all participants. Therefore, a downloading peer (client) can deliver the downloaded segment of the downloading data to another peer (client) as a server. This model might address </w:delText>
        </w:r>
      </w:del>
      <w:del w:id="786" w:author="." w:date="2009-05-30T03:16:00Z">
        <w:r>
          <w:delText>above-mentioned</w:delText>
        </w:r>
      </w:del>
      <w:del w:id="787" w:author="." w:date="2009-05-31T10:12:00Z">
        <w:r w:rsidDel="007A19D2">
          <w:delText xml:space="preserve"> disadvantages </w:delText>
        </w:r>
      </w:del>
      <w:del w:id="788" w:author="." w:date="2009-05-30T03:16:00Z">
        <w:r>
          <w:delText xml:space="preserve">caused by </w:delText>
        </w:r>
      </w:del>
      <w:del w:id="789" w:author="." w:date="2009-05-31T10:12:00Z">
        <w:r w:rsidDel="007A19D2">
          <w:delText>client/server model.</w:delText>
        </w:r>
      </w:del>
      <w:commentRangeStart w:id="790"/>
      <w:del w:id="791" w:author="." w:date="2009-05-30T03:16:00Z">
        <w:r>
          <w:delText xml:space="preserve"> </w:delText>
        </w:r>
        <w:r w:rsidRPr="00F0078A">
          <w:delText xml:space="preserve">Although, </w:delText>
        </w:r>
        <w:r>
          <w:delText>similar</w:delText>
        </w:r>
      </w:del>
      <w:del w:id="792" w:author="." w:date="2009-05-31T10:12:00Z">
        <w:r w:rsidDel="007A19D2">
          <w:delText xml:space="preserve"> to client/server model as shown in </w:delText>
        </w:r>
        <w:r w:rsidR="0033544C" w:rsidDel="007A19D2">
          <w:fldChar w:fldCharType="begin"/>
        </w:r>
        <w:r w:rsidDel="007A19D2">
          <w:delInstrText xml:space="preserve"> REF _Ref195446328 \h </w:delInstrText>
        </w:r>
        <w:r w:rsidR="0033544C" w:rsidDel="007A19D2">
          <w:fldChar w:fldCharType="separate"/>
        </w:r>
        <w:r w:rsidR="007B4C25" w:rsidDel="007A19D2">
          <w:delText xml:space="preserve">Figure </w:delText>
        </w:r>
        <w:r w:rsidR="007B4C25" w:rsidDel="007A19D2">
          <w:rPr>
            <w:noProof/>
          </w:rPr>
          <w:delText>4</w:delText>
        </w:r>
        <w:r w:rsidR="007B4C25" w:rsidDel="007A19D2">
          <w:noBreakHyphen/>
        </w:r>
        <w:r w:rsidR="007B4C25" w:rsidDel="007A19D2">
          <w:rPr>
            <w:noProof/>
          </w:rPr>
          <w:delText>2</w:delText>
        </w:r>
        <w:r w:rsidR="0033544C" w:rsidDel="007A19D2">
          <w:fldChar w:fldCharType="end"/>
        </w:r>
        <w:r w:rsidDel="007A19D2">
          <w:delText xml:space="preserve">, </w:delText>
        </w:r>
        <w:r w:rsidRPr="00F0078A" w:rsidDel="007A19D2">
          <w:delText>it</w:delText>
        </w:r>
        <w:r w:rsidR="00A1598C" w:rsidRPr="00A1598C" w:rsidDel="007A19D2">
          <w:delText xml:space="preserve"> </w:delText>
        </w:r>
        <w:r w:rsidR="00A1598C" w:rsidRPr="00F0078A" w:rsidDel="007A19D2">
          <w:delText>is possible</w:delText>
        </w:r>
        <w:r w:rsidR="00A1598C" w:rsidDel="007A19D2">
          <w:delText xml:space="preserve"> </w:delText>
        </w:r>
        <w:r w:rsidR="00A1598C" w:rsidRPr="00F0078A" w:rsidDel="007A19D2">
          <w:delText xml:space="preserve">that </w:delText>
        </w:r>
        <w:r w:rsidR="00A1598C" w:rsidDel="007A19D2">
          <w:delText xml:space="preserve">to </w:delText>
        </w:r>
        <w:r w:rsidR="00A1598C" w:rsidRPr="00F0078A" w:rsidDel="007A19D2">
          <w:delText>support highly diverse collection of peers with different hardware features</w:delText>
        </w:r>
      </w:del>
      <w:del w:id="793" w:author="." w:date="2009-05-30T03:16:00Z">
        <w:r w:rsidR="00A1598C" w:rsidRPr="00F0078A">
          <w:delText>,</w:delText>
        </w:r>
      </w:del>
      <w:del w:id="794" w:author="." w:date="2009-05-31T10:12:00Z">
        <w:r w:rsidR="00A1598C" w:rsidRPr="00F0078A" w:rsidDel="007A19D2">
          <w:delText xml:space="preserve"> it is very </w:delText>
        </w:r>
        <w:r w:rsidR="00A1598C" w:rsidDel="007A19D2">
          <w:delText>un</w:delText>
        </w:r>
        <w:r w:rsidR="00A1598C" w:rsidRPr="00F0078A" w:rsidDel="007A19D2">
          <w:delText xml:space="preserve">practical </w:delText>
        </w:r>
        <w:r w:rsidR="00A1598C" w:rsidDel="007A19D2">
          <w:delText xml:space="preserve">to </w:delText>
        </w:r>
        <w:r w:rsidR="00A1598C" w:rsidRPr="00F0078A" w:rsidDel="007A19D2">
          <w:delText>us</w:delText>
        </w:r>
        <w:r w:rsidR="00A1598C" w:rsidDel="007A19D2">
          <w:delText>e</w:delText>
        </w:r>
        <w:r w:rsidR="00A1598C" w:rsidRPr="00F0078A" w:rsidDel="007A19D2">
          <w:delText xml:space="preserve"> very tiny gadgets with limited memory and low computing power since each peer has to </w:delText>
        </w:r>
        <w:r w:rsidR="00A1598C" w:rsidDel="007A19D2">
          <w:delText xml:space="preserve">function both </w:delText>
        </w:r>
      </w:del>
      <w:del w:id="795" w:author="." w:date="2009-05-30T03:16:00Z">
        <w:r w:rsidR="00A1598C">
          <w:delText xml:space="preserve">as </w:delText>
        </w:r>
      </w:del>
      <w:del w:id="796" w:author="." w:date="2009-05-31T10:12:00Z">
        <w:r w:rsidR="00A1598C" w:rsidDel="007A19D2">
          <w:delText>a client and a server simultaneously.</w:delText>
        </w:r>
        <w:r w:rsidRPr="00F0078A" w:rsidDel="007A19D2">
          <w:delText xml:space="preserve"> </w:delText>
        </w:r>
        <w:commentRangeEnd w:id="790"/>
        <w:r w:rsidR="00C63DED" w:rsidDel="007A19D2">
          <w:rPr>
            <w:rStyle w:val="CommentReference"/>
            <w:rFonts w:ascii="Times" w:hAnsi="Times"/>
          </w:rPr>
          <w:commentReference w:id="790"/>
        </w:r>
      </w:del>
    </w:p>
    <w:p w:rsidR="00A1598C" w:rsidRDefault="00A1598C" w:rsidP="007A19D2">
      <w:pPr>
        <w:pStyle w:val="BodyText"/>
      </w:pPr>
      <w:del w:id="797" w:author="." w:date="2009-05-30T03:16:00Z">
        <w:r>
          <w:delText>As a result</w:delText>
        </w:r>
      </w:del>
      <w:del w:id="798" w:author="." w:date="2009-05-31T10:12:00Z">
        <w:r w:rsidDel="007A19D2">
          <w:delText xml:space="preserve"> of </w:delText>
        </w:r>
      </w:del>
      <w:del w:id="799" w:author="." w:date="2009-05-30T03:16:00Z">
        <w:r>
          <w:delText xml:space="preserve">this, </w:delText>
        </w:r>
      </w:del>
      <w:del w:id="800" w:author="." w:date="2009-05-31T10:12:00Z">
        <w:r w:rsidDel="007A19D2">
          <w:delText xml:space="preserve">we have developed a novel data transfer layer </w:delText>
        </w:r>
      </w:del>
      <w:del w:id="801" w:author="." w:date="2009-05-30T03:05:00Z">
        <w:r w:rsidDel="003037D7">
          <w:delText xml:space="preserve">which </w:delText>
        </w:r>
      </w:del>
      <w:del w:id="802" w:author="." w:date="2009-05-31T10:12:00Z">
        <w:r w:rsidR="0033544C" w:rsidRPr="0033544C">
          <w:rPr>
            <w:highlight w:val="yellow"/>
            <w:rPrChange w:id="803" w:author="." w:date="2009-05-30T03:16:00Z">
              <w:rPr/>
            </w:rPrChange>
          </w:rPr>
          <w:delText>is based upon</w:delText>
        </w:r>
        <w:r w:rsidDel="007A19D2">
          <w:delText xml:space="preserve"> peer-to-peer data sharing algorithm of BitTorrent </w:delText>
        </w:r>
        <w:r w:rsidR="0033544C" w:rsidDel="007A19D2">
          <w:fldChar w:fldCharType="begin"/>
        </w:r>
      </w:del>
      <w:del w:id="804" w:author="." w:date="2009-05-30T00:43:00Z">
        <w:r w:rsidDel="00CF1EDE">
          <w:del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&lt;/number&gt;&lt;dates&gt;&lt;year&gt;2007&lt;/year&gt;&lt;/dates&gt;&lt;label&gt;Bittorrent&lt;/label&gt;&lt;urls&gt;&lt;related-urls&gt;&lt;url&gt;http://www.bittorrent.org/index.html&lt;/url&gt;&lt;/related-urls&gt;&lt;/urls&gt;&lt;/record&gt;&lt;/Cite&gt;&lt;/EndNote&gt;</w:delInstrText>
        </w:r>
      </w:del>
      <w:del w:id="805" w:author="." w:date="2009-05-31T10:12:00Z">
        <w:r w:rsidR="0033544C" w:rsidDel="007A19D2">
          <w:fldChar w:fldCharType="separate"/>
        </w:r>
        <w:r w:rsidDel="007A19D2">
          <w:rPr>
            <w:noProof/>
          </w:rPr>
          <w:delText>[</w:delText>
        </w:r>
      </w:del>
      <w:del w:id="806" w:author="." w:date="2009-05-30T03:16:00Z">
        <w:r>
          <w:rPr>
            <w:noProof/>
          </w:rPr>
          <w:delText>86, 88</w:delText>
        </w:r>
      </w:del>
      <w:del w:id="807" w:author="." w:date="2009-05-31T10:12:00Z">
        <w:r w:rsidDel="007A19D2">
          <w:rPr>
            <w:noProof/>
          </w:rPr>
          <w:delText>]</w:delText>
        </w:r>
        <w:r w:rsidR="0033544C" w:rsidDel="007A19D2">
          <w:fldChar w:fldCharType="end"/>
        </w:r>
        <w:r w:rsidDel="007A19D2">
          <w:delText xml:space="preserve"> with the underlying </w:delText>
        </w:r>
        <w:r w:rsidR="0033544C" w:rsidRPr="0033544C">
          <w:rPr>
            <w:highlight w:val="yellow"/>
            <w:rPrChange w:id="808" w:author="." w:date="2009-05-30T03:16:00Z">
              <w:rPr/>
            </w:rPrChange>
          </w:rPr>
          <w:delText>single</w:delText>
        </w:r>
        <w:r w:rsidR="003A15B2" w:rsidDel="007A19D2">
          <w:delText xml:space="preserve"> </w:delText>
        </w:r>
      </w:del>
      <w:del w:id="809" w:author="." w:date="2009-05-30T03:16:00Z">
        <w:r w:rsidR="003A15B2">
          <w:delText>TCP and</w:delText>
        </w:r>
      </w:del>
      <w:commentRangeStart w:id="810"/>
      <w:del w:id="811" w:author="." w:date="2009-05-31T10:12:00Z">
        <w:r w:rsidR="003A15B2" w:rsidDel="007A19D2">
          <w:delText xml:space="preserve"> </w:delText>
        </w:r>
        <w:r w:rsidR="0033544C" w:rsidRPr="0033544C">
          <w:rPr>
            <w:highlight w:val="yellow"/>
            <w:rPrChange w:id="812" w:author="." w:date="2009-05-30T03:16:00Z">
              <w:rPr/>
            </w:rPrChange>
          </w:rPr>
          <w:delText xml:space="preserve">parallel TCP </w:delText>
        </w:r>
        <w:commentRangeEnd w:id="810"/>
        <w:r w:rsidR="00C63DED" w:rsidDel="007A19D2">
          <w:rPr>
            <w:rStyle w:val="CommentReference"/>
            <w:rFonts w:ascii="Times" w:hAnsi="Times"/>
          </w:rPr>
          <w:commentReference w:id="810"/>
        </w:r>
        <w:r w:rsidR="0033544C" w:rsidRPr="0033544C" w:rsidDel="007A19D2">
          <w:rPr>
            <w:highlight w:val="yellow"/>
            <w:rPrChange w:id="813" w:author="." w:date="2009-05-30T03:16:00Z">
              <w:rPr/>
            </w:rPrChange>
          </w:rPr>
          <w:fldChar w:fldCharType="begin"/>
        </w:r>
      </w:del>
      <w:del w:id="814" w:author="." w:date="2009-05-30T00:43:00Z">
        <w:r w:rsidRPr="0048433B" w:rsidDel="00CF1EDE">
          <w:rPr>
            <w:highlight w:val="yellow"/>
          </w:rPr>
          <w:delInstrText xml:space="preserve"> ADDIN EN.CITE &lt;EndNote&gt;&lt;Cite&gt;&lt;Author&gt;Kaplan&lt;/Author&gt;&lt;Year&gt;2007&lt;/Year&gt;&lt;RecNum&gt;57&lt;/RecNum&gt;&lt;record&gt;&lt;rec-number&gt;57&lt;/rec-number&gt;&lt;foreign-keys&gt;&lt;key app="EN" db-id="eref9pfvov2rdiedsstvpxdme2tz0v2ew02z"&gt;57&lt;/key&gt;&lt;/foreign-keys&gt;&lt;ref-type name="Conference Paper"&gt;47&lt;/ref-type&gt;&lt;contributors&gt;&lt;authors&gt;&lt;author&gt;Kaplan, A.&lt;/author&gt;&lt;author&gt;Fox, G.</w:delInstrText>
        </w:r>
        <w:r w:rsidR="0033544C" w:rsidRPr="0033544C">
          <w:rPr>
            <w:highlight w:val="yellow"/>
            <w:rPrChange w:id="815" w:author="." w:date="2009-05-30T03:16:00Z">
              <w:rPr/>
            </w:rPrChange>
          </w:rPr>
          <w:delInstrText xml:space="preserve"> C.&lt;/author&gt;&lt;author&gt;von Laszewski, G.&lt;/author&gt;&lt;/authors&gt;&lt;/contributors&gt;&lt;titles&gt;&lt;title&gt;GridTorrent Framework: A High-performance Data Transfer and Data Sharing Framework for Scientific Computing&lt;/title&gt;&lt;secondary-title&gt;GCE07 Workshop&lt;/secondary-title&gt;&lt;/titles&gt;&lt;dates&gt;&lt;year&gt;2007&lt;/year&gt;&lt;pub-dates&gt;&lt;date&gt;November 11-12 2007&lt;/date&gt;&lt;/pub-dates&gt;&lt;/dates&gt;&lt;pub-location&gt;Reno Nevada&lt;/pub-location&gt;&lt;label&gt;GridTorrent&lt;/label&gt;&lt;urls&gt;&lt;/urls&gt;&lt;/record&gt;&lt;/Cite&gt;&lt;/EndNote&gt;</w:delInstrText>
        </w:r>
      </w:del>
      <w:del w:id="816" w:author="." w:date="2009-05-31T10:12:00Z">
        <w:r w:rsidR="0033544C" w:rsidRPr="0033544C" w:rsidDel="007A19D2">
          <w:rPr>
            <w:highlight w:val="yellow"/>
            <w:rPrChange w:id="817" w:author="." w:date="2009-05-30T03:16:00Z">
              <w:rPr/>
            </w:rPrChange>
          </w:rPr>
          <w:fldChar w:fldCharType="separate"/>
        </w:r>
        <w:r w:rsidR="0033544C" w:rsidRPr="0033544C">
          <w:rPr>
            <w:highlight w:val="yellow"/>
            <w:rPrChange w:id="818" w:author="." w:date="2009-05-30T03:16:00Z">
              <w:rPr/>
            </w:rPrChange>
          </w:rPr>
          <w:delText>[</w:delText>
        </w:r>
      </w:del>
      <w:del w:id="819" w:author="." w:date="2009-05-30T03:16:00Z">
        <w:r w:rsidRPr="0048433B">
          <w:rPr>
            <w:noProof/>
            <w:highlight w:val="yellow"/>
          </w:rPr>
          <w:delText>105</w:delText>
        </w:r>
      </w:del>
      <w:del w:id="820" w:author="." w:date="2009-05-31T10:12:00Z">
        <w:r w:rsidR="0033544C" w:rsidRPr="0033544C">
          <w:rPr>
            <w:highlight w:val="yellow"/>
            <w:rPrChange w:id="821" w:author="." w:date="2009-05-30T03:16:00Z">
              <w:rPr/>
            </w:rPrChange>
          </w:rPr>
          <w:delText>]</w:delText>
        </w:r>
        <w:r w:rsidR="0033544C" w:rsidRPr="0033544C" w:rsidDel="007A19D2">
          <w:rPr>
            <w:highlight w:val="yellow"/>
            <w:rPrChange w:id="822" w:author="." w:date="2009-05-30T03:16:00Z">
              <w:rPr/>
            </w:rPrChange>
          </w:rPr>
          <w:fldChar w:fldCharType="end"/>
        </w:r>
        <w:r w:rsidR="0033544C" w:rsidRPr="0033544C">
          <w:rPr>
            <w:highlight w:val="yellow"/>
            <w:rPrChange w:id="823" w:author="." w:date="2009-05-30T03:16:00Z">
              <w:rPr/>
            </w:rPrChange>
          </w:rPr>
          <w:delText xml:space="preserve">  streams</w:delText>
        </w:r>
        <w:r w:rsidR="003A15B2" w:rsidDel="007A19D2">
          <w:delText xml:space="preserve"> </w:delText>
        </w:r>
        <w:r w:rsidDel="007A19D2">
          <w:delText>as data delivery protocols in our current prototype.</w:delText>
        </w:r>
      </w:del>
      <w:ins w:id="824" w:author="." w:date="2009-05-31T10:17:00Z">
        <w:r w:rsidR="007A19D2" w:rsidRPr="007A19D2">
          <w:t xml:space="preserve"> </w:t>
        </w:r>
        <w:r w:rsidR="007A19D2">
          <w:t>t</w:t>
        </w:r>
        <w:r w:rsidR="007A19D2" w:rsidRPr="0062524A">
          <w:t>his model could support a heterogeneous collection of clients</w:t>
        </w:r>
        <w:r w:rsidR="007A19D2" w:rsidRPr="00330EEE">
          <w:t xml:space="preserve"> </w:t>
        </w:r>
        <w:r w:rsidR="007A19D2">
          <w:t>which span a very wide spectrum that includes desktops, PDAs and other handheld devices, appliances, and other networked resources</w:t>
        </w:r>
        <w:r w:rsidR="007A19D2" w:rsidRPr="0062524A">
          <w:t xml:space="preserve"> when the client ser</w:t>
        </w:r>
        <w:r w:rsidR="007A19D2">
          <w:t xml:space="preserve">vice is kept as a </w:t>
        </w:r>
        <w:commentRangeStart w:id="825"/>
        <w:r w:rsidR="007A19D2">
          <w:t xml:space="preserve">very </w:t>
        </w:r>
        <w:commentRangeEnd w:id="825"/>
        <w:r w:rsidR="007A19D2">
          <w:rPr>
            <w:rStyle w:val="CommentReference"/>
            <w:rFonts w:ascii="Times" w:hAnsi="Times"/>
          </w:rPr>
          <w:commentReference w:id="825"/>
        </w:r>
        <w:r w:rsidR="007A19D2">
          <w:t>light service.</w:t>
        </w:r>
      </w:ins>
    </w:p>
    <w:p w:rsidR="00000000" w:rsidRDefault="00003948">
      <w:pPr>
        <w:pStyle w:val="BodyText"/>
        <w:ind w:firstLine="0"/>
        <w:pPrChange w:id="826" w:author="." w:date="2009-05-30T03:16:00Z">
          <w:pPr>
            <w:pStyle w:val="BodyText"/>
          </w:pPr>
        </w:pPrChange>
      </w:pPr>
      <w:r>
        <w:object w:dxaOrig="10408" w:dyaOrig="5937">
          <v:shape id="_x0000_i1026" type="#_x0000_t75" style="width:421.3pt;height:241pt" o:ole="">
            <v:imagedata r:id="rId16" o:title=""/>
          </v:shape>
          <o:OLEObject Type="Embed" ProgID="Visio.Drawing.11" ShapeID="_x0000_i1026" DrawAspect="Content" ObjectID="_1306817413" r:id="rId17"/>
        </w:object>
      </w:r>
    </w:p>
    <w:p w:rsidR="00003948" w:rsidRPr="00FA659C" w:rsidRDefault="00FA659C" w:rsidP="00286226">
      <w:pPr>
        <w:pStyle w:val="Caption"/>
        <w:outlineLvl w:val="0"/>
      </w:pPr>
      <w:bookmarkStart w:id="827" w:name="_Ref195444125"/>
      <w:bookmarkStart w:id="828" w:name="_Toc228209038"/>
      <w:commentRangeStart w:id="829"/>
      <w:r w:rsidRPr="00FA659C">
        <w:t xml:space="preserve">Figure </w:t>
      </w:r>
      <w:ins w:id="830" w:author="." w:date="2009-05-30T02:46:00Z">
        <w:r w:rsidR="0033544C">
          <w:fldChar w:fldCharType="begin"/>
        </w:r>
        <w:r w:rsidR="00762A6D">
          <w:instrText xml:space="preserve"> STYLEREF 1 \s </w:instrText>
        </w:r>
      </w:ins>
      <w:r w:rsidR="0033544C">
        <w:fldChar w:fldCharType="separate"/>
      </w:r>
      <w:r w:rsidR="00762A6D">
        <w:rPr>
          <w:noProof/>
        </w:rPr>
        <w:t>4</w:t>
      </w:r>
      <w:ins w:id="831" w:author="." w:date="2009-05-30T02:46:00Z">
        <w:r w:rsidR="0033544C">
          <w:fldChar w:fldCharType="end"/>
        </w:r>
      </w:ins>
      <w:del w:id="832" w:author="." w:date="2009-05-30T03:16:00Z">
        <w:r w:rsidR="00683068">
          <w:noBreakHyphen/>
        </w:r>
      </w:del>
      <w:ins w:id="833" w:author="." w:date="2009-05-30T02:46:00Z">
        <w:r w:rsidR="00762A6D">
          <w:noBreakHyphen/>
        </w:r>
      </w:ins>
      <w:ins w:id="834" w:author="." w:date="2009-05-31T10:14:00Z">
        <w:r w:rsidR="0033544C">
          <w:fldChar w:fldCharType="begin"/>
        </w:r>
        <w:r w:rsidR="007A19D2">
          <w:instrText xml:space="preserve"> STYLEREF 1 \s </w:instrText>
        </w:r>
      </w:ins>
      <w:r w:rsidR="0033544C">
        <w:fldChar w:fldCharType="separate"/>
      </w:r>
      <w:r w:rsidR="007A19D2">
        <w:rPr>
          <w:noProof/>
        </w:rPr>
        <w:t>4</w:t>
      </w:r>
      <w:ins w:id="835"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836" w:author="." w:date="2009-05-31T10:14:00Z">
        <w:r w:rsidR="007A19D2">
          <w:rPr>
            <w:noProof/>
          </w:rPr>
          <w:t>1</w:t>
        </w:r>
        <w:r w:rsidR="0033544C">
          <w:fldChar w:fldCharType="end"/>
        </w:r>
      </w:ins>
      <w:del w:id="837"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w:delText>
        </w:r>
        <w:r w:rsidR="0033544C" w:rsidDel="003D3922">
          <w:fldChar w:fldCharType="end"/>
        </w:r>
      </w:del>
      <w:bookmarkEnd w:id="827"/>
      <w:r w:rsidRPr="00FA659C">
        <w:t xml:space="preserve"> Client/Server model</w:t>
      </w:r>
      <w:bookmarkEnd w:id="828"/>
      <w:r w:rsidRPr="00FA659C">
        <w:t xml:space="preserve"> </w:t>
      </w:r>
      <w:commentRangeEnd w:id="829"/>
      <w:r w:rsidR="003D467E">
        <w:rPr>
          <w:rStyle w:val="CommentReference"/>
          <w:rFonts w:ascii="Times" w:hAnsi="Times"/>
          <w:b w:val="0"/>
        </w:rPr>
        <w:commentReference w:id="829"/>
      </w:r>
    </w:p>
    <w:p w:rsidR="007A19D2" w:rsidRDefault="007A19D2" w:rsidP="007A19D2">
      <w:pPr>
        <w:pStyle w:val="BodyText"/>
        <w:rPr>
          <w:ins w:id="838" w:author="." w:date="2009-05-31T10:15:00Z"/>
        </w:rPr>
      </w:pPr>
      <w:bookmarkStart w:id="839" w:name="_Toc228272598"/>
      <w:ins w:id="840" w:author="." w:date="2009-05-31T10:12:00Z">
        <w:r>
          <w:t>However, this model has several</w:t>
        </w:r>
        <w:commentRangeStart w:id="841"/>
        <w:r>
          <w:t xml:space="preserve"> </w:t>
        </w:r>
        <w:commentRangeEnd w:id="841"/>
        <w:r>
          <w:rPr>
            <w:rStyle w:val="CommentReference"/>
            <w:rFonts w:ascii="Times" w:hAnsi="Times"/>
          </w:rPr>
          <w:commentReference w:id="841"/>
        </w:r>
        <w:r>
          <w:t xml:space="preserve">disadvantages under </w:t>
        </w:r>
        <w:commentRangeStart w:id="842"/>
        <w:r>
          <w:t>certain scenarios</w:t>
        </w:r>
        <w:commentRangeEnd w:id="842"/>
        <w:r>
          <w:rPr>
            <w:rStyle w:val="CommentReference"/>
            <w:rFonts w:ascii="Times" w:hAnsi="Times"/>
          </w:rPr>
          <w:commentReference w:id="842"/>
        </w:r>
        <w:r>
          <w:t xml:space="preserve">. For example, </w:t>
        </w:r>
      </w:ins>
      <w:ins w:id="843" w:author="." w:date="2009-05-31T10:18:00Z">
        <w:r>
          <w:t>when</w:t>
        </w:r>
      </w:ins>
      <w:ins w:id="844" w:author="." w:date="2009-05-31T10:12:00Z">
        <w:r>
          <w:t xml:space="preserve"> there is more than one client and all of them are interested in the same data, the server must provide the demanded data to all demanding clients. In other words, none of the active clients involves </w:t>
        </w:r>
        <w:commentRangeStart w:id="845"/>
        <w:r>
          <w:t xml:space="preserve">itself </w:t>
        </w:r>
        <w:commentRangeEnd w:id="845"/>
        <w:r>
          <w:rPr>
            <w:rStyle w:val="CommentReference"/>
            <w:rFonts w:ascii="Times" w:hAnsi="Times"/>
          </w:rPr>
          <w:commentReference w:id="845"/>
        </w:r>
        <w:r>
          <w:t xml:space="preserve">in any part of data transferring processes except the </w:t>
        </w:r>
        <w:commentRangeStart w:id="846"/>
        <w:r>
          <w:t xml:space="preserve">one </w:t>
        </w:r>
        <w:commentRangeEnd w:id="846"/>
        <w:r>
          <w:rPr>
            <w:rStyle w:val="CommentReference"/>
            <w:rFonts w:ascii="Times" w:hAnsi="Times"/>
          </w:rPr>
          <w:commentReference w:id="846"/>
        </w:r>
        <w:r>
          <w:t xml:space="preserve">taking place between the server and itself. </w:t>
        </w:r>
        <w:commentRangeStart w:id="847"/>
        <w:r>
          <w:t>Hence</w:t>
        </w:r>
        <w:commentRangeEnd w:id="847"/>
        <w:r>
          <w:rPr>
            <w:rStyle w:val="CommentReference"/>
            <w:rFonts w:ascii="Times" w:hAnsi="Times"/>
          </w:rPr>
          <w:commentReference w:id="847"/>
        </w:r>
        <w:r>
          <w:t>, the first disadvantage of client/server model might cause a severe data access bottleneck because of a considerable demand for a particular data at the server</w:t>
        </w:r>
        <w:r>
          <w:rPr>
            <w:rStyle w:val="CommentReference"/>
            <w:rFonts w:ascii="Times" w:hAnsi="Times"/>
          </w:rPr>
          <w:commentReference w:id="848"/>
        </w:r>
        <w:r>
          <w:t xml:space="preserve">.  Second drawback </w:t>
        </w:r>
        <w:commentRangeStart w:id="849"/>
        <w:r>
          <w:t xml:space="preserve">stems from the </w:t>
        </w:r>
        <w:commentRangeEnd w:id="849"/>
        <w:r>
          <w:rPr>
            <w:rStyle w:val="CommentReference"/>
            <w:rFonts w:ascii="Times" w:hAnsi="Times"/>
          </w:rPr>
          <w:commentReference w:id="849"/>
        </w:r>
        <w:r>
          <w:t>bottleneck problem and that all the available computing power</w:t>
        </w:r>
        <w:commentRangeStart w:id="850"/>
        <w:r>
          <w:t>,</w:t>
        </w:r>
        <w:commentRangeEnd w:id="850"/>
        <w:r>
          <w:rPr>
            <w:rStyle w:val="CommentReference"/>
            <w:rFonts w:ascii="Times" w:hAnsi="Times"/>
          </w:rPr>
          <w:commentReference w:id="850"/>
        </w:r>
        <w:r>
          <w:t xml:space="preserve"> I/O and </w:t>
        </w:r>
        <w:r>
          <w:lastRenderedPageBreak/>
          <w:t xml:space="preserve">network bandwidth resources of the clients stand idle during the data transferring process unless there are other </w:t>
        </w:r>
        <w:commentRangeStart w:id="851"/>
        <w:r>
          <w:t>jobs keep them busy</w:t>
        </w:r>
        <w:commentRangeEnd w:id="851"/>
        <w:r>
          <w:rPr>
            <w:rStyle w:val="CommentReference"/>
            <w:rFonts w:ascii="Times" w:hAnsi="Times"/>
          </w:rPr>
          <w:commentReference w:id="851"/>
        </w:r>
        <w:r>
          <w:t>.</w:t>
        </w:r>
      </w:ins>
      <w:ins w:id="852" w:author="." w:date="2009-05-31T10:15:00Z">
        <w:r>
          <w:t xml:space="preserve"> </w:t>
        </w:r>
      </w:ins>
    </w:p>
    <w:p w:rsidR="007A19D2" w:rsidRDefault="007A19D2" w:rsidP="007A19D2">
      <w:pPr>
        <w:pStyle w:val="BodyText"/>
        <w:rPr>
          <w:ins w:id="853" w:author="." w:date="2009-05-31T10:14:00Z"/>
        </w:rPr>
      </w:pPr>
      <w:ins w:id="854" w:author="." w:date="2009-05-31T10:15:00Z">
        <w:r>
          <w:t>On the other hand, i</w:t>
        </w:r>
        <w:commentRangeStart w:id="855"/>
        <w:r>
          <w:t>n</w:t>
        </w:r>
        <w:commentRangeEnd w:id="855"/>
        <w:r>
          <w:rPr>
            <w:rStyle w:val="CommentReference"/>
            <w:rFonts w:ascii="Times" w:hAnsi="Times"/>
          </w:rPr>
          <w:commentReference w:id="855"/>
        </w:r>
        <w:r>
          <w:t xml:space="preserve"> the second data transfer model, similar to client/server model, a client </w:t>
        </w:r>
        <w:commentRangeStart w:id="856"/>
        <w:r>
          <w:t xml:space="preserve">initiates </w:t>
        </w:r>
        <w:commentRangeEnd w:id="856"/>
        <w:r>
          <w:rPr>
            <w:rStyle w:val="CommentReference"/>
            <w:rFonts w:ascii="Times" w:hAnsi="Times"/>
          </w:rPr>
          <w:commentReference w:id="856"/>
        </w:r>
        <w:r>
          <w:t xml:space="preserve">the data transfer process. </w:t>
        </w:r>
        <w:commentRangeStart w:id="857"/>
        <w:r>
          <w:t>Her</w:t>
        </w:r>
        <w:commentRangeEnd w:id="857"/>
        <w:r>
          <w:t>e</w:t>
        </w:r>
        <w:r>
          <w:rPr>
            <w:rStyle w:val="CommentReference"/>
            <w:rFonts w:ascii="Times" w:hAnsi="Times"/>
          </w:rPr>
          <w:commentReference w:id="857"/>
        </w:r>
        <w:r>
          <w:t>, the distinction between the peer-to-peer model and the client/server model is that the former allows each peer to serve both as a client and a server at the same time by uniformly dividing all responsibilities among all participants. Therefore, a downloading peer (client) can deliver the downloaded segment of the downloading data to another peer (client) as a server. This model might address the disadvantages of the client/server model. Similar</w:t>
        </w:r>
      </w:ins>
    </w:p>
    <w:p w:rsidR="007A19D2" w:rsidRDefault="007A19D2" w:rsidP="007A19D2">
      <w:pPr>
        <w:pStyle w:val="BodyText"/>
        <w:keepNext/>
        <w:ind w:firstLine="0"/>
        <w:rPr>
          <w:ins w:id="858" w:author="." w:date="2009-05-31T10:14:00Z"/>
        </w:rPr>
      </w:pPr>
      <w:ins w:id="859" w:author="." w:date="2009-05-31T10:14:00Z">
        <w:r>
          <w:object w:dxaOrig="12650" w:dyaOrig="8132">
            <v:shape id="_x0000_i1027" type="#_x0000_t75" style="width:422.5pt;height:271.35pt" o:ole="">
              <v:imagedata r:id="rId18" o:title=""/>
            </v:shape>
            <o:OLEObject Type="Embed" ProgID="Visio.Drawing.11" ShapeID="_x0000_i1027" DrawAspect="Content" ObjectID="_1306817414" r:id="rId19"/>
          </w:object>
        </w:r>
      </w:ins>
    </w:p>
    <w:p w:rsidR="007A19D2" w:rsidRDefault="007A19D2" w:rsidP="007A19D2">
      <w:pPr>
        <w:pStyle w:val="Caption"/>
        <w:rPr>
          <w:ins w:id="860" w:author="." w:date="2009-05-31T10:12:00Z"/>
        </w:rPr>
      </w:pPr>
      <w:ins w:id="861" w:author="." w:date="2009-05-31T10:14:00Z">
        <w:r>
          <w:t xml:space="preserve">Figure </w:t>
        </w:r>
        <w:r w:rsidR="0033544C">
          <w:fldChar w:fldCharType="begin"/>
        </w:r>
        <w:r>
          <w:instrText xml:space="preserve"> STYLEREF 1 \s </w:instrText>
        </w:r>
      </w:ins>
      <w:r w:rsidR="0033544C">
        <w:fldChar w:fldCharType="separate"/>
      </w:r>
      <w:r>
        <w:rPr>
          <w:noProof/>
        </w:rPr>
        <w:t>4</w:t>
      </w:r>
      <w:ins w:id="862" w:author="." w:date="2009-05-31T10:14:00Z">
        <w:r w:rsidR="0033544C">
          <w:fldChar w:fldCharType="end"/>
        </w:r>
        <w:r>
          <w:noBreakHyphen/>
        </w:r>
        <w:r w:rsidR="0033544C">
          <w:fldChar w:fldCharType="begin"/>
        </w:r>
        <w:r>
          <w:instrText xml:space="preserve"> SEQ Figure \* ARABIC \s 1 </w:instrText>
        </w:r>
      </w:ins>
      <w:r w:rsidR="0033544C">
        <w:fldChar w:fldCharType="separate"/>
      </w:r>
      <w:ins w:id="863" w:author="." w:date="2009-05-31T10:14:00Z">
        <w:r>
          <w:rPr>
            <w:noProof/>
          </w:rPr>
          <w:t>2</w:t>
        </w:r>
        <w:r w:rsidR="0033544C">
          <w:fldChar w:fldCharType="end"/>
        </w:r>
        <w:r>
          <w:t xml:space="preserve"> </w:t>
        </w:r>
        <w:r w:rsidRPr="003A45B5">
          <w:t>Peer-to-peer model</w:t>
        </w:r>
      </w:ins>
    </w:p>
    <w:p w:rsidR="007A19D2" w:rsidRDefault="007A19D2" w:rsidP="007A19D2">
      <w:pPr>
        <w:pStyle w:val="BodyText"/>
        <w:ind w:firstLine="0"/>
        <w:rPr>
          <w:ins w:id="864" w:author="." w:date="2009-05-31T10:12:00Z"/>
        </w:rPr>
      </w:pPr>
      <w:commentRangeStart w:id="865"/>
      <w:ins w:id="866" w:author="." w:date="2009-05-31T10:12:00Z">
        <w:r>
          <w:t xml:space="preserve">to client/server model as shown in </w:t>
        </w:r>
        <w:r w:rsidR="0033544C">
          <w:fldChar w:fldCharType="begin"/>
        </w:r>
        <w:r>
          <w:instrText xml:space="preserve"> REF _Ref195446328 \h </w:instrText>
        </w:r>
      </w:ins>
      <w:ins w:id="867" w:author="." w:date="2009-05-31T10:12:00Z">
        <w:r w:rsidR="0033544C">
          <w:fldChar w:fldCharType="separate"/>
        </w:r>
        <w:r>
          <w:t xml:space="preserve">Figure </w:t>
        </w:r>
        <w:r>
          <w:rPr>
            <w:noProof/>
          </w:rPr>
          <w:t>4</w:t>
        </w:r>
        <w:r>
          <w:noBreakHyphen/>
        </w:r>
        <w:r>
          <w:rPr>
            <w:noProof/>
          </w:rPr>
          <w:t>2</w:t>
        </w:r>
        <w:r w:rsidR="0033544C">
          <w:fldChar w:fldCharType="end"/>
        </w:r>
        <w:r>
          <w:t xml:space="preserve">, </w:t>
        </w:r>
        <w:r w:rsidRPr="00F0078A">
          <w:t>it</w:t>
        </w:r>
        <w:r w:rsidRPr="00A1598C">
          <w:t xml:space="preserve"> </w:t>
        </w:r>
        <w:r w:rsidRPr="00F0078A">
          <w:t>is possible</w:t>
        </w:r>
        <w:r>
          <w:t xml:space="preserve"> </w:t>
        </w:r>
        <w:r w:rsidRPr="00F0078A">
          <w:t xml:space="preserve">that </w:t>
        </w:r>
        <w:r>
          <w:t xml:space="preserve">to </w:t>
        </w:r>
        <w:r w:rsidRPr="00F0078A">
          <w:t>support highly diverse collection of peers with different hardware features</w:t>
        </w:r>
        <w:r>
          <w:t>. Yet</w:t>
        </w:r>
        <w:r w:rsidRPr="00F0078A">
          <w:t xml:space="preserve"> it is very </w:t>
        </w:r>
        <w:r>
          <w:t>un</w:t>
        </w:r>
        <w:r w:rsidRPr="00F0078A">
          <w:t xml:space="preserve">practical </w:t>
        </w:r>
        <w:r>
          <w:t xml:space="preserve">to </w:t>
        </w:r>
        <w:r w:rsidRPr="00F0078A">
          <w:lastRenderedPageBreak/>
          <w:t>us</w:t>
        </w:r>
        <w:r>
          <w:t>e</w:t>
        </w:r>
        <w:r w:rsidRPr="00F0078A">
          <w:t xml:space="preserve"> very tiny gadgets with limited memory and low computing power since each peer has to </w:t>
        </w:r>
        <w:r>
          <w:t>function as both a client and a server simultaneously.</w:t>
        </w:r>
        <w:r w:rsidRPr="00F0078A">
          <w:t xml:space="preserve"> </w:t>
        </w:r>
        <w:commentRangeEnd w:id="865"/>
        <w:r>
          <w:rPr>
            <w:rStyle w:val="CommentReference"/>
            <w:rFonts w:ascii="Times" w:hAnsi="Times"/>
          </w:rPr>
          <w:commentReference w:id="865"/>
        </w:r>
      </w:ins>
    </w:p>
    <w:p w:rsidR="007A19D2" w:rsidRDefault="007A19D2" w:rsidP="007A19D2">
      <w:pPr>
        <w:pStyle w:val="BodyText"/>
        <w:rPr>
          <w:ins w:id="868" w:author="." w:date="2009-05-31T10:12:00Z"/>
        </w:rPr>
      </w:pPr>
      <w:commentRangeStart w:id="869"/>
      <w:ins w:id="870" w:author="." w:date="2009-05-31T10:12:00Z">
        <w:r>
          <w:t xml:space="preserve">By realizing the shortcomings of both models, </w:t>
        </w:r>
        <w:commentRangeEnd w:id="869"/>
        <w:r>
          <w:rPr>
            <w:rStyle w:val="CommentReference"/>
            <w:rFonts w:ascii="Times" w:hAnsi="Times"/>
          </w:rPr>
          <w:commentReference w:id="869"/>
        </w:r>
        <w:r>
          <w:t xml:space="preserve">we have developed a novel data transfer layer that </w:t>
        </w:r>
        <w:r w:rsidRPr="007A19D2">
          <w:t>is based upon</w:t>
        </w:r>
        <w:r>
          <w:t xml:space="preserve"> peer-to-peer data sharing algorithm of BitTorrent </w:t>
        </w:r>
        <w:r w:rsidR="0033544C">
          <w:fldChar w:fldCharType="begin"/>
        </w:r>
        <w:r>
          <w:instrText xml:space="preserve"> ADDIN EN.CITE &lt;EndNote&gt;&lt;Cite&gt;&lt;Author&gt;Brian&lt;/Author&gt;&lt;Year&gt;Accessed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&lt;/number&gt;&lt;dates&gt;&lt;year&gt;2007&lt;/year&gt;&lt;/dates&gt;&lt;label&gt;Bittorrent&lt;/label&gt;&lt;urls&gt;&lt;related-urls&gt;&lt;url&gt;http://www.bittorrent.org/index.html&lt;/url&gt;&lt;/related-urls&gt;&lt;/urls&gt;&lt;/record&gt;&lt;/Cite&gt;&lt;/EndNote&gt;</w:instrText>
        </w:r>
        <w:r w:rsidR="0033544C">
          <w:fldChar w:fldCharType="separate"/>
        </w:r>
        <w:r>
          <w:rPr>
            <w:noProof/>
          </w:rPr>
          <w:t>[8, 12]</w:t>
        </w:r>
        <w:r w:rsidR="0033544C">
          <w:fldChar w:fldCharType="end"/>
        </w:r>
        <w:r>
          <w:t xml:space="preserve"> with the underlying </w:t>
        </w:r>
        <w:r w:rsidRPr="007A19D2">
          <w:t>single</w:t>
        </w:r>
        <w:r>
          <w:t xml:space="preserve"> or </w:t>
        </w:r>
        <w:r w:rsidRPr="00AF0C3B">
          <w:t xml:space="preserve">parallel </w:t>
        </w:r>
        <w:r w:rsidRPr="007A19D2">
          <w:t xml:space="preserve">TCP </w:t>
        </w:r>
        <w:r w:rsidR="0033544C" w:rsidRPr="007A19D2">
          <w:fldChar w:fldCharType="begin"/>
        </w:r>
        <w:r w:rsidRPr="007A19D2">
          <w:instrText xml:space="preserve"> ADDIN EN.CITE &lt;EndNote&gt;&lt;Cite&gt;&lt;Author&gt;Kaplan&lt;/Author&gt;&lt;Year&gt;2007&lt;/Year&gt;&lt;RecNum&gt;57&lt;/RecNum&gt;&lt;record&gt;&lt;rec-number&gt;57&lt;/rec-number&gt;&lt;foreign-keys&gt;&lt;key app="EN" db-id="eref9pfvov2rdiedsstvpxdme2tz0v2ew02z"&gt;57&lt;/key&gt;&lt;/foreign-keys&gt;&lt;ref-type name="Conference Paper"&gt;47&lt;/ref-type&gt;&lt;contributors&gt;&lt;authors&gt;&lt;author&gt;Kaplan, A.&lt;/author&gt;&lt;author&gt;Fox, G. C.&lt;/author&gt;&lt;author&gt;von Laszewski, G.&lt;/author&gt;&lt;/authors&gt;&lt;/contributors&gt;&lt;titles&gt;&lt;title&gt;GridTorrent Framework: A High-performance Data Transfer and Data Sharing Framework for Scientific Computing&lt;/title&gt;&lt;secondary-title&gt;GCE07 Workshop&lt;/secondary-title&gt;&lt;/titles&gt;&lt;dates&gt;&lt;year&gt;2007&lt;/year&gt;&lt;pub-dates&gt;&lt;date&gt;November 11-12 2007&lt;/date&gt;&lt;/pub-dates&gt;&lt;/dates&gt;&lt;pub-location&gt;Reno Nevada&lt;/pub-location&gt;&lt;label&gt;GridTorrent&lt;/label&gt;&lt;urls&gt;&lt;/urls&gt;&lt;/record&gt;&lt;/Cite&gt;&lt;/EndNote&gt;</w:instrText>
        </w:r>
        <w:r w:rsidR="0033544C" w:rsidRPr="007A19D2">
          <w:fldChar w:fldCharType="separate"/>
        </w:r>
        <w:r w:rsidRPr="007A19D2">
          <w:t>[</w:t>
        </w:r>
        <w:r w:rsidRPr="007A19D2">
          <w:rPr>
            <w:noProof/>
          </w:rPr>
          <w:t>13</w:t>
        </w:r>
        <w:r w:rsidRPr="007A19D2">
          <w:t>]</w:t>
        </w:r>
        <w:r w:rsidR="0033544C" w:rsidRPr="007A19D2">
          <w:fldChar w:fldCharType="end"/>
        </w:r>
        <w:r w:rsidRPr="007A19D2">
          <w:t xml:space="preserve">  streams</w:t>
        </w:r>
        <w:r>
          <w:t xml:space="preserve"> as data delivery protocols in our current prototype.</w:t>
        </w:r>
      </w:ins>
    </w:p>
    <w:p w:rsidR="00330EEE" w:rsidRDefault="00330EEE" w:rsidP="00286226">
      <w:pPr>
        <w:pStyle w:val="Heading2"/>
      </w:pPr>
      <w:r>
        <w:t>Overview of the GridTorrent Framework Client Architecture</w:t>
      </w:r>
      <w:bookmarkEnd w:id="839"/>
    </w:p>
    <w:p w:rsidR="005B50F6" w:rsidRDefault="00330EEE" w:rsidP="00AF0C3B">
      <w:pPr>
        <w:pStyle w:val="BodyText"/>
        <w:rPr>
          <w:ins w:id="871" w:author="." w:date="2009-05-30T02:45:00Z"/>
        </w:rPr>
      </w:pPr>
      <w:r w:rsidRPr="007A19D2">
        <w:t>T</w:t>
      </w:r>
      <w:r w:rsidR="00A1598C" w:rsidRPr="007A19D2">
        <w:t>he</w:t>
      </w:r>
      <w:r>
        <w:t xml:space="preserve"> motivation behind our work is to provide a </w:t>
      </w:r>
      <w:ins w:id="872" w:author="." w:date="2009-05-31T10:30:00Z">
        <w:r w:rsidR="00AF0C3B">
          <w:t xml:space="preserve">peer-to-peer based, </w:t>
        </w:r>
      </w:ins>
      <w:r>
        <w:t xml:space="preserve">lightweight data transfer/management middleware that has </w:t>
      </w:r>
      <w:ins w:id="873" w:author="." w:date="2009-05-30T03:16:00Z">
        <w:r w:rsidR="007705A5">
          <w:t xml:space="preserve">a </w:t>
        </w:r>
      </w:ins>
      <w:r>
        <w:t>simple</w:t>
      </w:r>
      <w:ins w:id="874" w:author="." w:date="2009-05-31T10:26:00Z">
        <w:r w:rsidR="00AF0C3B">
          <w:t>,</w:t>
        </w:r>
      </w:ins>
      <w:r>
        <w:t xml:space="preserve"> extensible, easily modifiable architecture</w:t>
      </w:r>
      <w:ins w:id="875" w:author="." w:date="2009-05-30T03:16:00Z">
        <w:r w:rsidR="00574F7F">
          <w:t>. Moreover</w:t>
        </w:r>
        <w:r>
          <w:t xml:space="preserve">, </w:t>
        </w:r>
        <w:r w:rsidR="00574F7F">
          <w:t>it</w:t>
        </w:r>
      </w:ins>
      <w:r>
        <w:t xml:space="preserve"> can effortlessly </w:t>
      </w:r>
      <w:r w:rsidRPr="00AF0C3B">
        <w:t>be deployable in large numbers of distributed nodes and requires</w:t>
      </w:r>
      <w:r>
        <w:t xml:space="preserve"> the least amount of possible central control or management</w:t>
      </w:r>
      <w:ins w:id="876" w:author="." w:date="2009-05-31T10:27:00Z">
        <w:r w:rsidR="00AF0C3B">
          <w:t xml:space="preserve"> </w:t>
        </w:r>
      </w:ins>
      <w:r w:rsidR="004336C1">
        <w:t xml:space="preserve">tasks. </w:t>
      </w:r>
      <w:commentRangeStart w:id="877"/>
      <w:ins w:id="878" w:author="." w:date="2009-05-30T03:16:00Z">
        <w:r w:rsidR="00574F7F">
          <w:t>The</w:t>
        </w:r>
      </w:ins>
      <w:del w:id="879" w:author="." w:date="2009-05-30T03:16:00Z">
        <w:r w:rsidR="004336C1">
          <w:delText>For th</w:delText>
        </w:r>
        <w:r w:rsidR="00B30BA9">
          <w:delText>is</w:delText>
        </w:r>
        <w:r w:rsidR="004336C1">
          <w:delText xml:space="preserve"> purpose</w:delText>
        </w:r>
        <w:r w:rsidR="00B30BA9">
          <w:delText>,</w:delText>
        </w:r>
        <w:r w:rsidR="004336C1">
          <w:delText xml:space="preserve"> </w:delText>
        </w:r>
        <w:r w:rsidR="00FF5966">
          <w:delText xml:space="preserve">we have chosen </w:delText>
        </w:r>
        <w:r w:rsidR="000C4167">
          <w:delText>layered</w:delText>
        </w:r>
      </w:del>
      <w:r w:rsidR="000C4167">
        <w:t xml:space="preserve"> architecture</w:t>
      </w:r>
      <w:r w:rsidR="00FF5966">
        <w:t xml:space="preserve"> </w:t>
      </w:r>
      <w:ins w:id="880" w:author="." w:date="2009-05-30T03:16:00Z">
        <w:r w:rsidR="00574F7F">
          <w:t xml:space="preserve">of </w:t>
        </w:r>
      </w:ins>
      <w:del w:id="881" w:author="." w:date="2009-05-30T03:16:00Z">
        <w:r w:rsidR="00FF5966">
          <w:delText>for</w:delText>
        </w:r>
        <w:r w:rsidR="004F64E4">
          <w:delText xml:space="preserve"> </w:delText>
        </w:r>
        <w:r w:rsidR="007B0AAA">
          <w:delText xml:space="preserve">the </w:delText>
        </w:r>
      </w:del>
      <w:r w:rsidR="004F64E4">
        <w:t xml:space="preserve">GTFC </w:t>
      </w:r>
      <w:r w:rsidR="00FF5966">
        <w:t>design</w:t>
      </w:r>
      <w:r w:rsidR="00B30BA9">
        <w:t xml:space="preserve"> </w:t>
      </w:r>
      <w:ins w:id="882" w:author="." w:date="2009-05-30T03:16:00Z">
        <w:r w:rsidR="00574F7F">
          <w:t>bears the</w:t>
        </w:r>
      </w:ins>
      <w:del w:id="883" w:author="." w:date="2009-05-30T03:16:00Z">
        <w:r w:rsidR="00B30BA9">
          <w:delText>by taking</w:delText>
        </w:r>
      </w:del>
      <w:r w:rsidR="00B30BA9">
        <w:t xml:space="preserve"> advantage of peer-to-peer infrastructure and service oriented architecture</w:t>
      </w:r>
      <w:ins w:id="884" w:author="." w:date="2009-05-30T03:16:00Z">
        <w:r w:rsidR="004E2938">
          <w:t xml:space="preserve">, and hence we have chosen </w:t>
        </w:r>
        <w:r w:rsidR="000C4167">
          <w:t>layered architecture</w:t>
        </w:r>
        <w:commentRangeEnd w:id="877"/>
        <w:r w:rsidR="00364711">
          <w:rPr>
            <w:rStyle w:val="CommentReference"/>
            <w:rFonts w:ascii="Times" w:hAnsi="Times"/>
          </w:rPr>
          <w:commentReference w:id="877"/>
        </w:r>
        <w:r w:rsidR="00FF5966">
          <w:t>.</w:t>
        </w:r>
      </w:ins>
      <w:del w:id="885" w:author="." w:date="2009-05-30T03:16:00Z">
        <w:r w:rsidR="00FF5966">
          <w:delText>.</w:delText>
        </w:r>
      </w:del>
      <w:r w:rsidR="00FF5966">
        <w:t xml:space="preserve"> </w:t>
      </w:r>
      <w:r w:rsidR="00E47B0E">
        <w:t xml:space="preserve">The layered architecture </w:t>
      </w:r>
      <w:r w:rsidR="00F52C0F">
        <w:rPr>
          <w:rStyle w:val="CommentReference"/>
          <w:rFonts w:ascii="Times" w:hAnsi="Times"/>
        </w:rPr>
        <w:commentReference w:id="886"/>
      </w:r>
      <w:del w:id="887" w:author="." w:date="2009-05-30T03:16:00Z">
        <w:r w:rsidR="00E47B0E">
          <w:delText xml:space="preserve">of </w:delText>
        </w:r>
      </w:del>
      <w:r w:rsidR="00E47B0E">
        <w:t xml:space="preserve">and </w:t>
      </w:r>
      <w:r w:rsidR="00395821">
        <w:t>t</w:t>
      </w:r>
      <w:r w:rsidR="00395821" w:rsidRPr="003E7C69">
        <w:t>he</w:t>
      </w:r>
      <w:r w:rsidR="00B30BA9">
        <w:t xml:space="preserve"> components of the </w:t>
      </w:r>
      <w:r w:rsidR="00395821" w:rsidRPr="003E7C69">
        <w:t>G</w:t>
      </w:r>
      <w:r w:rsidR="00395821">
        <w:t>TFC</w:t>
      </w:r>
      <w:r w:rsidR="00395821" w:rsidRPr="003E7C69">
        <w:t xml:space="preserve"> </w:t>
      </w:r>
      <w:r w:rsidR="00E47B0E">
        <w:t xml:space="preserve">are </w:t>
      </w:r>
      <w:r w:rsidR="00722CE2">
        <w:t xml:space="preserve">illustrated </w:t>
      </w:r>
      <w:r w:rsidR="00E47B0E">
        <w:t xml:space="preserve">in </w:t>
      </w:r>
      <w:r w:rsidR="0033544C">
        <w:fldChar w:fldCharType="begin"/>
      </w:r>
      <w:r w:rsidR="00E47B0E">
        <w:instrText xml:space="preserve"> REF _Ref195445136 \h </w:instrText>
      </w:r>
      <w:r w:rsidR="0033544C">
        <w:fldChar w:fldCharType="separate"/>
      </w:r>
      <w:r w:rsidR="007B4C25">
        <w:t xml:space="preserve">Figure </w:t>
      </w:r>
      <w:r w:rsidR="007B4C25">
        <w:rPr>
          <w:noProof/>
        </w:rPr>
        <w:t>4</w:t>
      </w:r>
      <w:r w:rsidR="007B4C25">
        <w:noBreakHyphen/>
      </w:r>
      <w:r w:rsidR="007B4C25">
        <w:rPr>
          <w:noProof/>
        </w:rPr>
        <w:t>3</w:t>
      </w:r>
      <w:r w:rsidR="0033544C">
        <w:fldChar w:fldCharType="end"/>
      </w:r>
      <w:r w:rsidR="00E47B0E">
        <w:t xml:space="preserve">. These layers </w:t>
      </w:r>
      <w:commentRangeStart w:id="888"/>
      <w:r w:rsidR="00E47B0E">
        <w:t>are</w:t>
      </w:r>
      <w:commentRangeEnd w:id="888"/>
      <w:r w:rsidR="00F52C0F">
        <w:rPr>
          <w:rStyle w:val="CommentReference"/>
          <w:rFonts w:ascii="Times" w:hAnsi="Times"/>
        </w:rPr>
        <w:commentReference w:id="888"/>
      </w:r>
      <w:del w:id="889" w:author="." w:date="2009-05-30T03:16:00Z">
        <w:r w:rsidR="00E47B0E">
          <w:delText>:</w:delText>
        </w:r>
      </w:del>
      <w:r w:rsidR="00395821">
        <w:t xml:space="preserve"> security layer, core </w:t>
      </w:r>
      <w:r w:rsidR="00CE530F">
        <w:t>services</w:t>
      </w:r>
      <w:r w:rsidR="00395821">
        <w:t xml:space="preserve"> layer</w:t>
      </w:r>
      <w:r w:rsidR="00722CE2">
        <w:t>,</w:t>
      </w:r>
      <w:r w:rsidR="00395821">
        <w:t xml:space="preserve"> </w:t>
      </w:r>
      <w:r w:rsidR="00722CE2">
        <w:t>and</w:t>
      </w:r>
      <w:r w:rsidR="00395821">
        <w:t xml:space="preserve"> </w:t>
      </w:r>
      <w:r w:rsidR="005B50F6">
        <w:t>data sharing algorithm</w:t>
      </w:r>
      <w:r w:rsidR="00CE530F">
        <w:t xml:space="preserve"> layer</w:t>
      </w:r>
      <w:r w:rsidR="005B50F6">
        <w:t>.</w:t>
      </w:r>
      <w:r w:rsidR="00536146">
        <w:t xml:space="preserve"> </w:t>
      </w:r>
      <w:r w:rsidR="002B47B8">
        <w:t>The services provi</w:t>
      </w:r>
      <w:r w:rsidR="00796967">
        <w:t xml:space="preserve">ded by these </w:t>
      </w:r>
      <w:r w:rsidR="002B47B8">
        <w:t xml:space="preserve">layers are described in </w:t>
      </w:r>
      <w:ins w:id="890" w:author="." w:date="2009-05-30T03:16:00Z">
        <w:r w:rsidR="008D4BA5">
          <w:t xml:space="preserve">the </w:t>
        </w:r>
      </w:ins>
      <w:commentRangeStart w:id="891"/>
      <w:r w:rsidR="002B47B8">
        <w:t>next</w:t>
      </w:r>
      <w:commentRangeEnd w:id="891"/>
      <w:r w:rsidR="00F52C0F">
        <w:rPr>
          <w:rStyle w:val="CommentReference"/>
          <w:rFonts w:ascii="Times" w:hAnsi="Times"/>
        </w:rPr>
        <w:commentReference w:id="891"/>
      </w:r>
      <w:r w:rsidR="002B47B8">
        <w:t xml:space="preserve"> sections of this </w:t>
      </w:r>
      <w:ins w:id="892" w:author="." w:date="2009-05-30T03:16:00Z">
        <w:r w:rsidR="008D4BA5">
          <w:t>C</w:t>
        </w:r>
        <w:r w:rsidR="002B47B8">
          <w:t xml:space="preserve">hapter. </w:t>
        </w:r>
      </w:ins>
      <w:del w:id="893" w:author="." w:date="2009-05-30T03:16:00Z">
        <w:r w:rsidR="002B47B8">
          <w:delText xml:space="preserve">chapter. </w:delText>
        </w:r>
        <w:r w:rsidR="00796967">
          <w:tab/>
        </w:r>
      </w:del>
      <w:r w:rsidR="002B47B8">
        <w:t xml:space="preserve">Each layer </w:t>
      </w:r>
      <w:r w:rsidR="00796967">
        <w:t>is built</w:t>
      </w:r>
      <w:r w:rsidR="002B47B8">
        <w:t xml:space="preserve"> on top of </w:t>
      </w:r>
      <w:r w:rsidR="00796967">
        <w:t xml:space="preserve">another </w:t>
      </w:r>
      <w:r w:rsidR="00F52C0F">
        <w:rPr>
          <w:rStyle w:val="CommentReference"/>
          <w:rFonts w:ascii="Times" w:hAnsi="Times"/>
        </w:rPr>
        <w:commentReference w:id="894"/>
      </w:r>
      <w:del w:id="895" w:author="." w:date="2009-05-30T03:16:00Z">
        <w:r w:rsidR="00796967">
          <w:delText xml:space="preserve">layer </w:delText>
        </w:r>
      </w:del>
      <w:r w:rsidR="002B47B8">
        <w:t>and uses the services offered by the lower layers or adjacent modules.</w:t>
      </w:r>
      <w:r w:rsidR="009C2434">
        <w:t xml:space="preserve"> To provide services pertinent to security, the GTFC’s layered architecture </w:t>
      </w:r>
      <w:r w:rsidR="00796967">
        <w:t xml:space="preserve">is </w:t>
      </w:r>
      <w:ins w:id="896" w:author="." w:date="2009-05-30T03:16:00Z">
        <w:r w:rsidR="004E2938">
          <w:t>developed</w:t>
        </w:r>
        <w:commentRangeStart w:id="897"/>
        <w:r w:rsidR="009C2434">
          <w:t xml:space="preserve"> </w:t>
        </w:r>
        <w:commentRangeEnd w:id="897"/>
        <w:r w:rsidR="006C4779">
          <w:rPr>
            <w:rStyle w:val="CommentReference"/>
            <w:rFonts w:ascii="Times" w:hAnsi="Times"/>
          </w:rPr>
          <w:commentReference w:id="897"/>
        </w:r>
        <w:r w:rsidR="00806003">
          <w:t xml:space="preserve">a security framework </w:t>
        </w:r>
        <w:r w:rsidR="007B191A">
          <w:t xml:space="preserve">on Java Security framework, JAAS </w:t>
        </w:r>
        <w:r w:rsidR="007B191A" w:rsidRPr="007B191A">
          <w:t>(Java Authentication and Authorization Security)</w:t>
        </w:r>
        <w:r w:rsidR="007B191A">
          <w:t>, by following the design principles of Grid Security Infrastructure</w:t>
        </w:r>
        <w:r w:rsidR="007B191A" w:rsidRPr="007B191A">
          <w:t xml:space="preserve">. </w:t>
        </w:r>
        <w:r w:rsidR="007B191A">
          <w:t>GTFC’s security layer is extensible when it is necessary. It can be extended by the integration other security framework libraries such as Java CoG Kit and Java WS Security into GTFC’s security layer</w:t>
        </w:r>
      </w:ins>
      <w:del w:id="898" w:author="." w:date="2009-05-30T03:16:00Z">
        <w:r w:rsidR="009C2434">
          <w:delText>based on Grid Interface which consists of Java CoG Kit and Java WS Security</w:delText>
        </w:r>
        <w:r w:rsidR="00C6313E">
          <w:delText xml:space="preserve"> </w:delText>
        </w:r>
        <w:r w:rsidR="009C2434">
          <w:delText>middleware</w:delText>
        </w:r>
      </w:del>
      <w:r w:rsidR="009C2434">
        <w:t xml:space="preserve"> as shown in the figure.</w:t>
      </w:r>
    </w:p>
    <w:p w:rsidR="00000000" w:rsidRDefault="00762A6D">
      <w:pPr>
        <w:pStyle w:val="BodyText"/>
        <w:keepNext/>
        <w:ind w:firstLine="0"/>
        <w:rPr>
          <w:ins w:id="899" w:author="." w:date="2009-05-30T02:46:00Z"/>
        </w:rPr>
        <w:pPrChange w:id="900" w:author="." w:date="2009-05-30T02:46:00Z">
          <w:pPr>
            <w:pStyle w:val="BodyText"/>
            <w:ind w:firstLine="0"/>
          </w:pPr>
        </w:pPrChange>
      </w:pPr>
      <w:ins w:id="901" w:author="." w:date="2009-05-30T02:45:00Z">
        <w:r>
          <w:object w:dxaOrig="7406" w:dyaOrig="4648">
            <v:shape id="_x0000_i1028" type="#_x0000_t75" style="width:370.7pt;height:232.65pt" o:ole="">
              <v:imagedata r:id="rId20" o:title=""/>
            </v:shape>
            <o:OLEObject Type="Embed" ProgID="Visio.Drawing.11" ShapeID="_x0000_i1028" DrawAspect="Content" ObjectID="_1306817415" r:id="rId21"/>
          </w:object>
        </w:r>
      </w:ins>
    </w:p>
    <w:p w:rsidR="00000000" w:rsidRDefault="00762A6D">
      <w:pPr>
        <w:pStyle w:val="Caption"/>
        <w:rPr>
          <w:ins w:id="902" w:author="." w:date="2009-05-30T03:16:00Z"/>
        </w:rPr>
        <w:pPrChange w:id="903" w:author="." w:date="2009-05-30T02:46:00Z">
          <w:pPr>
            <w:pStyle w:val="BodyText"/>
            <w:ind w:firstLine="0"/>
          </w:pPr>
        </w:pPrChange>
      </w:pPr>
      <w:ins w:id="904" w:author="." w:date="2009-05-30T02:46:00Z">
        <w:r>
          <w:t xml:space="preserve">Figure </w:t>
        </w:r>
      </w:ins>
      <w:ins w:id="905" w:author="." w:date="2009-05-31T10:14:00Z">
        <w:r w:rsidR="0033544C">
          <w:fldChar w:fldCharType="begin"/>
        </w:r>
        <w:r w:rsidR="007A19D2">
          <w:instrText xml:space="preserve"> STYLEREF 1 \s </w:instrText>
        </w:r>
      </w:ins>
      <w:r w:rsidR="0033544C">
        <w:fldChar w:fldCharType="separate"/>
      </w:r>
      <w:r w:rsidR="007A19D2">
        <w:rPr>
          <w:noProof/>
        </w:rPr>
        <w:t>4</w:t>
      </w:r>
      <w:ins w:id="906"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907" w:author="." w:date="2009-05-31T10:14:00Z">
        <w:r w:rsidR="007A19D2">
          <w:rPr>
            <w:noProof/>
          </w:rPr>
          <w:t>3</w:t>
        </w:r>
        <w:r w:rsidR="0033544C">
          <w:fldChar w:fldCharType="end"/>
        </w:r>
      </w:ins>
      <w:ins w:id="908" w:author="." w:date="2009-05-30T02:46:00Z">
        <w:r>
          <w:t xml:space="preserve"> </w:t>
        </w:r>
      </w:ins>
      <w:ins w:id="909" w:author="." w:date="2009-05-30T03:10:00Z">
        <w:r w:rsidR="00826E1E">
          <w:t xml:space="preserve">General </w:t>
        </w:r>
      </w:ins>
      <w:ins w:id="910" w:author="." w:date="2009-05-30T03:11:00Z">
        <w:r w:rsidR="00826E1E">
          <w:t>a</w:t>
        </w:r>
        <w:r w:rsidR="00826E1E" w:rsidRPr="00900B10">
          <w:t xml:space="preserve">rchitecture </w:t>
        </w:r>
        <w:r w:rsidR="00826E1E">
          <w:t xml:space="preserve">of a </w:t>
        </w:r>
      </w:ins>
      <w:ins w:id="911" w:author="." w:date="2009-05-30T02:46:00Z">
        <w:r w:rsidRPr="00900B10">
          <w:t xml:space="preserve">GridTorrent </w:t>
        </w:r>
      </w:ins>
      <w:ins w:id="912" w:author="." w:date="2009-05-30T03:11:00Z">
        <w:r w:rsidR="00826E1E">
          <w:t>p</w:t>
        </w:r>
      </w:ins>
      <w:ins w:id="913" w:author="." w:date="2009-05-30T02:46:00Z">
        <w:r w:rsidRPr="00900B10">
          <w:t>eer</w:t>
        </w:r>
      </w:ins>
      <w:ins w:id="914" w:author="." w:date="2009-05-30T03:07:00Z">
        <w:r w:rsidR="00826E1E">
          <w:t xml:space="preserve">. </w:t>
        </w:r>
      </w:ins>
      <w:ins w:id="915" w:author="." w:date="2009-05-30T03:08:00Z">
        <w:r w:rsidR="00826E1E">
          <w:t>Whereas s</w:t>
        </w:r>
      </w:ins>
      <w:ins w:id="916" w:author="." w:date="2009-05-30T03:07:00Z">
        <w:r w:rsidR="00826E1E">
          <w:t>olid-lined boxes denote current implemented and utilized components</w:t>
        </w:r>
      </w:ins>
      <w:ins w:id="917" w:author="." w:date="2009-05-30T03:08:00Z">
        <w:r w:rsidR="00826E1E">
          <w:t xml:space="preserve">, dashed-lined boxes indicate third party components that </w:t>
        </w:r>
      </w:ins>
      <w:ins w:id="918" w:author="." w:date="2009-05-30T03:10:00Z">
        <w:r w:rsidR="00826E1E">
          <w:t>might</w:t>
        </w:r>
      </w:ins>
      <w:ins w:id="919" w:author="." w:date="2009-05-30T03:08:00Z">
        <w:r w:rsidR="00826E1E">
          <w:t xml:space="preserve"> be </w:t>
        </w:r>
      </w:ins>
      <w:ins w:id="920" w:author="." w:date="2009-05-30T03:09:00Z">
        <w:r w:rsidR="00826E1E">
          <w:t>integrated with GridTorrent for additional performance or security</w:t>
        </w:r>
      </w:ins>
      <w:ins w:id="921" w:author="." w:date="2009-05-30T03:10:00Z">
        <w:r w:rsidR="00826E1E">
          <w:t xml:space="preserve"> </w:t>
        </w:r>
      </w:ins>
      <w:ins w:id="922" w:author="." w:date="2009-05-30T03:09:00Z">
        <w:r w:rsidR="00826E1E">
          <w:t>improvement</w:t>
        </w:r>
      </w:ins>
      <w:ins w:id="923" w:author="." w:date="2009-05-30T03:10:00Z">
        <w:r w:rsidR="00826E1E">
          <w:t>.</w:t>
        </w:r>
      </w:ins>
      <w:ins w:id="924" w:author="." w:date="2009-05-30T03:09:00Z">
        <w:r w:rsidR="00826E1E">
          <w:t xml:space="preserve"> </w:t>
        </w:r>
      </w:ins>
      <w:ins w:id="925" w:author="." w:date="2009-05-30T03:08:00Z">
        <w:r w:rsidR="00826E1E">
          <w:t xml:space="preserve"> </w:t>
        </w:r>
      </w:ins>
    </w:p>
    <w:bookmarkStart w:id="926" w:name="OLE_LINK3"/>
    <w:bookmarkStart w:id="927" w:name="OLE_LINK4"/>
    <w:p w:rsidR="00000000" w:rsidRDefault="006B75CF">
      <w:pPr>
        <w:pStyle w:val="BodyText"/>
        <w:rPr>
          <w:del w:id="928" w:author="." w:date="2009-05-30T02:46:00Z"/>
        </w:rPr>
        <w:pPrChange w:id="929" w:author="." w:date="2009-05-30T03:16:00Z">
          <w:pPr>
            <w:pStyle w:val="BodyText"/>
            <w:keepNext/>
            <w:ind w:firstLine="0"/>
          </w:pPr>
        </w:pPrChange>
      </w:pPr>
      <w:del w:id="930" w:author="." w:date="2009-05-30T02:45:00Z">
        <w:r w:rsidRPr="004C2A9A" w:rsidDel="00762A6D">
          <w:object w:dxaOrig="7406" w:dyaOrig="4716">
            <v:shape id="_x0000_i1029" type="#_x0000_t75" style="width:370.1pt;height:235.65pt" o:ole="">
              <v:imagedata r:id="rId22" o:title=""/>
            </v:shape>
            <o:OLEObject Type="Embed" ProgID="Visio.Drawing.11" ShapeID="_x0000_i1029" DrawAspect="Content" ObjectID="_1306817416" r:id="rId23"/>
          </w:object>
        </w:r>
      </w:del>
      <w:bookmarkEnd w:id="926"/>
      <w:bookmarkEnd w:id="927"/>
    </w:p>
    <w:p w:rsidR="00000000" w:rsidRDefault="001C315C">
      <w:pPr>
        <w:pStyle w:val="BodyText"/>
        <w:rPr>
          <w:del w:id="931" w:author="." w:date="2009-05-30T02:46:00Z"/>
        </w:rPr>
        <w:pPrChange w:id="932" w:author="." w:date="2009-05-30T03:16:00Z">
          <w:pPr>
            <w:pStyle w:val="Caption"/>
            <w:outlineLvl w:val="0"/>
          </w:pPr>
        </w:pPrChange>
      </w:pPr>
      <w:bookmarkStart w:id="933" w:name="_Ref195445136"/>
      <w:bookmarkStart w:id="934" w:name="_Ref196860409"/>
      <w:bookmarkStart w:id="935" w:name="_Toc228209040"/>
      <w:del w:id="936" w:author="." w:date="2009-05-30T02:46:00Z">
        <w:r w:rsidDel="00762A6D">
          <w:delText xml:space="preserve">Figure </w:delText>
        </w:r>
      </w:del>
      <w:del w:id="937"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3</w:delText>
        </w:r>
        <w:r w:rsidR="0033544C" w:rsidDel="003D3922">
          <w:fldChar w:fldCharType="end"/>
        </w:r>
      </w:del>
      <w:bookmarkEnd w:id="933"/>
      <w:del w:id="938" w:author="." w:date="2009-05-30T02:46:00Z">
        <w:r w:rsidDel="00762A6D">
          <w:delText xml:space="preserve"> </w:delText>
        </w:r>
        <w:r w:rsidRPr="00A41CD0" w:rsidDel="00762A6D">
          <w:delText>Grid</w:delText>
        </w:r>
        <w:r w:rsidR="00536146" w:rsidDel="00762A6D">
          <w:delText>T</w:delText>
        </w:r>
        <w:r w:rsidRPr="00A41CD0" w:rsidDel="00762A6D">
          <w:delText xml:space="preserve">orrent Framework </w:delText>
        </w:r>
      </w:del>
      <w:del w:id="939" w:author="." w:date="2009-05-30T02:45:00Z">
        <w:r w:rsidRPr="00A41CD0" w:rsidDel="00762A6D">
          <w:delText>C</w:delText>
        </w:r>
      </w:del>
      <w:del w:id="940" w:author="." w:date="2009-05-30T02:46:00Z">
        <w:r w:rsidRPr="00A41CD0" w:rsidDel="00762A6D">
          <w:delText>lient Architecture</w:delText>
        </w:r>
        <w:bookmarkEnd w:id="934"/>
        <w:bookmarkEnd w:id="935"/>
      </w:del>
    </w:p>
    <w:p w:rsidR="00DA335C" w:rsidRDefault="00DA335C" w:rsidP="00DA335C">
      <w:pPr>
        <w:pStyle w:val="BodyText"/>
      </w:pPr>
      <w:r>
        <w:t>T</w:t>
      </w:r>
      <w:r w:rsidRPr="003E7C69">
        <w:t xml:space="preserve">he </w:t>
      </w:r>
      <w:r>
        <w:t xml:space="preserve">components of the </w:t>
      </w:r>
      <w:r w:rsidRPr="003E7C69">
        <w:t>G</w:t>
      </w:r>
      <w:r>
        <w:t>TFC</w:t>
      </w:r>
      <w:r w:rsidRPr="003E7C69">
        <w:t xml:space="preserve"> </w:t>
      </w:r>
      <w:r>
        <w:t>can be organized in a layered architecture as</w:t>
      </w:r>
      <w:commentRangeStart w:id="941"/>
      <w:r>
        <w:t xml:space="preserve"> </w:t>
      </w:r>
      <w:del w:id="942" w:author="." w:date="2009-05-30T03:16:00Z">
        <w:r>
          <w:delText xml:space="preserve">in </w:delText>
        </w:r>
      </w:del>
      <w:r>
        <w:t xml:space="preserve">shown in </w:t>
      </w:r>
      <w:r w:rsidRPr="003E7C69">
        <w:t>the</w:t>
      </w:r>
      <w:r>
        <w:t xml:space="preserve"> </w:t>
      </w:r>
      <w:r w:rsidRPr="003E7C69">
        <w:t>fi</w:t>
      </w:r>
      <w:r>
        <w:t>gure</w:t>
      </w:r>
      <w:commentRangeEnd w:id="941"/>
      <w:ins w:id="943" w:author="." w:date="2009-05-30T03:16:00Z">
        <w:r w:rsidR="00EE5BF2">
          <w:rPr>
            <w:rStyle w:val="CommentReference"/>
            <w:rFonts w:ascii="Times" w:hAnsi="Times"/>
          </w:rPr>
          <w:commentReference w:id="941"/>
        </w:r>
        <w:r>
          <w:t>.</w:t>
        </w:r>
      </w:ins>
      <w:del w:id="944" w:author="." w:date="2009-05-30T03:16:00Z">
        <w:r>
          <w:delText>.</w:delText>
        </w:r>
      </w:del>
      <w:r w:rsidRPr="003E7C69">
        <w:t xml:space="preserve"> </w:t>
      </w:r>
      <w:r>
        <w:t xml:space="preserve">These </w:t>
      </w:r>
      <w:ins w:id="945" w:author="." w:date="2009-05-30T03:16:00Z">
        <w:r w:rsidR="007B191A">
          <w:t xml:space="preserve">five </w:t>
        </w:r>
      </w:ins>
      <w:commentRangeStart w:id="946"/>
      <w:r>
        <w:t>module</w:t>
      </w:r>
      <w:r w:rsidRPr="003E7C69">
        <w:t>s</w:t>
      </w:r>
      <w:commentRangeEnd w:id="946"/>
      <w:r w:rsidR="00EE5BF2">
        <w:rPr>
          <w:rStyle w:val="CommentReference"/>
          <w:rFonts w:ascii="Times" w:hAnsi="Times"/>
        </w:rPr>
        <w:commentReference w:id="946"/>
      </w:r>
      <w:r>
        <w:t xml:space="preserve"> are</w:t>
      </w:r>
      <w:r w:rsidRPr="003E7C69">
        <w:t xml:space="preserve">: </w:t>
      </w:r>
      <w:r>
        <w:t>(1) T</w:t>
      </w:r>
      <w:r w:rsidRPr="003E7C69">
        <w:t xml:space="preserve">orrent </w:t>
      </w:r>
      <w:r>
        <w:t>D</w:t>
      </w:r>
      <w:r w:rsidRPr="003E7C69">
        <w:t xml:space="preserve">ata </w:t>
      </w:r>
      <w:r>
        <w:t>S</w:t>
      </w:r>
      <w:r w:rsidRPr="003E7C69">
        <w:t xml:space="preserve">haring </w:t>
      </w:r>
      <w:r>
        <w:t>Logic</w:t>
      </w:r>
      <w:r w:rsidRPr="003E7C69">
        <w:t xml:space="preserve">, </w:t>
      </w:r>
      <w:r>
        <w:t>(2) Task</w:t>
      </w:r>
      <w:r w:rsidRPr="003E7C69">
        <w:t xml:space="preserve"> </w:t>
      </w:r>
      <w:r>
        <w:t>M</w:t>
      </w:r>
      <w:r w:rsidRPr="003E7C69">
        <w:t xml:space="preserve">anager, </w:t>
      </w:r>
      <w:r>
        <w:t>(3)</w:t>
      </w:r>
      <w:r w:rsidRPr="003E7C69">
        <w:t xml:space="preserve"> WS-Tracker </w:t>
      </w:r>
      <w:r>
        <w:t>C</w:t>
      </w:r>
      <w:r w:rsidRPr="003E7C69">
        <w:t xml:space="preserve">lient, </w:t>
      </w:r>
      <w:r>
        <w:t>(4) Data Transfer Module</w:t>
      </w:r>
      <w:r w:rsidRPr="003E7C69">
        <w:t xml:space="preserve">s, and </w:t>
      </w:r>
      <w:r>
        <w:t>(5) S</w:t>
      </w:r>
      <w:r w:rsidRPr="003E7C69">
        <w:t xml:space="preserve">ecurity </w:t>
      </w:r>
      <w:r>
        <w:t>M</w:t>
      </w:r>
      <w:r w:rsidRPr="003E7C69">
        <w:t xml:space="preserve">anager. </w:t>
      </w:r>
    </w:p>
    <w:p w:rsidR="001261B1" w:rsidRDefault="001261B1" w:rsidP="00286226">
      <w:pPr>
        <w:pStyle w:val="Heading2"/>
      </w:pPr>
      <w:bookmarkStart w:id="947" w:name="_Toc228272599"/>
      <w:r>
        <w:t>Torrent Data Sharing Logic</w:t>
      </w:r>
      <w:bookmarkEnd w:id="947"/>
    </w:p>
    <w:p w:rsidR="003F7987" w:rsidRDefault="001261B1" w:rsidP="001261B1">
      <w:pPr>
        <w:pStyle w:val="BodyText"/>
      </w:pPr>
      <w:r w:rsidRPr="001261B1">
        <w:t>Data Sharing Algorithm layer is responsible f</w:t>
      </w:r>
      <w:r w:rsidR="00552420">
        <w:t>or execution</w:t>
      </w:r>
      <w:r w:rsidR="0007716F">
        <w:t xml:space="preserve"> </w:t>
      </w:r>
      <w:r w:rsidR="00E6142C">
        <w:rPr>
          <w:rStyle w:val="CommentReference"/>
          <w:rFonts w:ascii="Times" w:hAnsi="Times"/>
        </w:rPr>
        <w:commentReference w:id="948"/>
      </w:r>
      <w:del w:id="949" w:author="." w:date="2009-05-30T03:16:00Z">
        <w:r w:rsidR="0007716F">
          <w:delText>of</w:delText>
        </w:r>
        <w:r w:rsidR="00552420">
          <w:delText xml:space="preserve"> </w:delText>
        </w:r>
      </w:del>
      <w:r w:rsidR="00552420">
        <w:t xml:space="preserve">and monitoring of </w:t>
      </w:r>
      <w:r w:rsidRPr="001261B1">
        <w:t xml:space="preserve">rules and </w:t>
      </w:r>
      <w:commentRangeStart w:id="950"/>
      <w:r w:rsidRPr="001261B1">
        <w:t>specifications</w:t>
      </w:r>
      <w:commentRangeEnd w:id="950"/>
      <w:ins w:id="951" w:author="." w:date="2009-05-30T03:16:00Z">
        <w:r w:rsidR="00E6142C">
          <w:rPr>
            <w:rStyle w:val="CommentReference"/>
            <w:rFonts w:ascii="Times" w:hAnsi="Times"/>
          </w:rPr>
          <w:commentReference w:id="950"/>
        </w:r>
        <w:r w:rsidRPr="001261B1">
          <w:t xml:space="preserve"> </w:t>
        </w:r>
        <w:r w:rsidR="007B191A">
          <w:t>t</w:t>
        </w:r>
        <w:r w:rsidR="00552420">
          <w:t>h</w:t>
        </w:r>
        <w:r w:rsidR="007B191A">
          <w:t>at</w:t>
        </w:r>
      </w:ins>
      <w:del w:id="952" w:author="." w:date="2009-05-30T03:16:00Z">
        <w:r w:rsidRPr="001261B1">
          <w:delText xml:space="preserve"> </w:delText>
        </w:r>
        <w:r w:rsidR="00552420">
          <w:delText>which</w:delText>
        </w:r>
      </w:del>
      <w:r w:rsidR="00552420">
        <w:t xml:space="preserve"> are required for fair, efficient and high performance peer-to-peer data transfer </w:t>
      </w:r>
      <w:commentRangeStart w:id="953"/>
      <w:r w:rsidR="00552420">
        <w:t xml:space="preserve">and </w:t>
      </w:r>
      <w:r w:rsidRPr="001261B1">
        <w:t>def</w:t>
      </w:r>
      <w:r w:rsidR="00552420">
        <w:t xml:space="preserve">ined </w:t>
      </w:r>
      <w:commentRangeEnd w:id="953"/>
      <w:ins w:id="954" w:author="." w:date="2009-05-30T03:16:00Z">
        <w:r w:rsidR="007B191A">
          <w:t>in</w:t>
        </w:r>
        <w:r w:rsidR="00E6142C">
          <w:rPr>
            <w:rStyle w:val="CommentReference"/>
            <w:rFonts w:ascii="Times" w:hAnsi="Times"/>
          </w:rPr>
          <w:commentReference w:id="953"/>
        </w:r>
      </w:ins>
      <w:del w:id="955" w:author="." w:date="2009-05-30T03:16:00Z">
        <w:r w:rsidR="00552420">
          <w:delText>by</w:delText>
        </w:r>
      </w:del>
      <w:r w:rsidR="00552420">
        <w:t xml:space="preserve"> </w:t>
      </w:r>
      <w:r w:rsidR="00A22666">
        <w:t>BitTorrent</w:t>
      </w:r>
      <w:r w:rsidR="00552420">
        <w:t xml:space="preserve"> </w:t>
      </w:r>
      <w:r w:rsidRPr="001261B1">
        <w:t>protocol</w:t>
      </w:r>
      <w:r w:rsidR="00552420">
        <w:t xml:space="preserve">.  </w:t>
      </w:r>
      <w:r w:rsidR="003F7987">
        <w:t>The</w:t>
      </w:r>
      <w:r w:rsidR="00552420">
        <w:t xml:space="preserve"> </w:t>
      </w:r>
      <w:r w:rsidR="003F7987">
        <w:t>services provided by Data Sharing Algorithm layer are as follows:</w:t>
      </w:r>
    </w:p>
    <w:p w:rsidR="003F7987" w:rsidRDefault="003F7987" w:rsidP="003F7987">
      <w:pPr>
        <w:pStyle w:val="BodyText"/>
        <w:numPr>
          <w:ilvl w:val="0"/>
          <w:numId w:val="13"/>
        </w:numPr>
      </w:pPr>
      <w:r>
        <w:t>Service of c</w:t>
      </w:r>
      <w:r w:rsidR="007D0FC8">
        <w:t>reat</w:t>
      </w:r>
      <w:r>
        <w:t>ing</w:t>
      </w:r>
      <w:r w:rsidR="007D0FC8">
        <w:t xml:space="preserve"> a .torrent metafile</w:t>
      </w:r>
      <w:r>
        <w:t xml:space="preserve"> for a given </w:t>
      </w:r>
      <w:ins w:id="956" w:author="." w:date="2009-05-30T03:16:00Z">
        <w:r w:rsidR="000E55CB">
          <w:t>content</w:t>
        </w:r>
        <w:commentRangeStart w:id="957"/>
        <w:r>
          <w:t xml:space="preserve"> </w:t>
        </w:r>
        <w:commentRangeEnd w:id="957"/>
        <w:r w:rsidR="00E6142C">
          <w:rPr>
            <w:rStyle w:val="CommentReference"/>
            <w:rFonts w:ascii="Times" w:hAnsi="Times"/>
          </w:rPr>
          <w:commentReference w:id="957"/>
        </w:r>
      </w:ins>
      <w:del w:id="958" w:author="." w:date="2009-05-30T03:16:00Z">
        <w:r>
          <w:delText xml:space="preserve">file or directory structure to be desired to share or download, i.e. </w:delText>
        </w:r>
        <w:r w:rsidRPr="003F7987">
          <w:rPr>
            <w:b/>
            <w:i/>
          </w:rPr>
          <w:delText>content</w:delText>
        </w:r>
        <w:r>
          <w:delText xml:space="preserve">. </w:delText>
        </w:r>
      </w:del>
    </w:p>
    <w:p w:rsidR="003F7987" w:rsidRDefault="003F7987" w:rsidP="003F7987">
      <w:pPr>
        <w:pStyle w:val="BodyText"/>
        <w:numPr>
          <w:ilvl w:val="0"/>
          <w:numId w:val="13"/>
        </w:numPr>
      </w:pPr>
      <w:r>
        <w:lastRenderedPageBreak/>
        <w:t>Service of g</w:t>
      </w:r>
      <w:r w:rsidR="007D0FC8">
        <w:t>enerat</w:t>
      </w:r>
      <w:r>
        <w:t>ing</w:t>
      </w:r>
      <w:r w:rsidR="007D0FC8">
        <w:t xml:space="preserve"> </w:t>
      </w:r>
      <w:r w:rsidR="00552420">
        <w:t xml:space="preserve">a bitfield </w:t>
      </w:r>
      <w:r w:rsidR="00EC7CE0">
        <w:t xml:space="preserve">map </w:t>
      </w:r>
      <w:r w:rsidR="00552420">
        <w:t xml:space="preserve">for a given </w:t>
      </w:r>
      <w:r w:rsidR="00E3672E">
        <w:t>content</w:t>
      </w:r>
    </w:p>
    <w:p w:rsidR="003F7987" w:rsidRDefault="003F7987" w:rsidP="003F7987">
      <w:pPr>
        <w:pStyle w:val="BodyText"/>
        <w:numPr>
          <w:ilvl w:val="0"/>
          <w:numId w:val="13"/>
        </w:numPr>
      </w:pPr>
      <w:r>
        <w:t>Service of</w:t>
      </w:r>
      <w:r w:rsidR="00552420">
        <w:t xml:space="preserve"> </w:t>
      </w:r>
      <w:r>
        <w:t xml:space="preserve">allocating </w:t>
      </w:r>
      <w:del w:id="959" w:author="." w:date="2009-05-30T03:16:00Z">
        <w:r w:rsidR="00552420">
          <w:delText xml:space="preserve">memory and </w:delText>
        </w:r>
      </w:del>
      <w:r w:rsidR="00552420">
        <w:t>di</w:t>
      </w:r>
      <w:r w:rsidR="00F754E3">
        <w:t xml:space="preserve">sk space required for </w:t>
      </w:r>
      <w:commentRangeStart w:id="960"/>
      <w:ins w:id="961" w:author="." w:date="2009-05-30T03:16:00Z">
        <w:r w:rsidR="00F754E3">
          <w:t>the</w:t>
        </w:r>
        <w:r w:rsidR="000E55CB">
          <w:t xml:space="preserve"> content to be downloaded</w:t>
        </w:r>
        <w:commentRangeEnd w:id="960"/>
        <w:r w:rsidR="00E6142C">
          <w:rPr>
            <w:rStyle w:val="CommentReference"/>
            <w:rFonts w:ascii="Times" w:hAnsi="Times"/>
          </w:rPr>
          <w:commentReference w:id="960"/>
        </w:r>
        <w:r w:rsidR="000E55CB">
          <w:t xml:space="preserve"> before the actual data downloading process is initiated</w:t>
        </w:r>
      </w:ins>
      <w:del w:id="962" w:author="." w:date="2009-05-30T03:16:00Z">
        <w:r w:rsidR="00F754E3">
          <w:delText>them</w:delText>
        </w:r>
      </w:del>
      <w:r>
        <w:t>.</w:t>
      </w:r>
    </w:p>
    <w:p w:rsidR="003F7987" w:rsidRDefault="003F7987" w:rsidP="003F7987">
      <w:pPr>
        <w:pStyle w:val="BodyText"/>
        <w:numPr>
          <w:ilvl w:val="0"/>
          <w:numId w:val="13"/>
        </w:numPr>
      </w:pPr>
      <w:r>
        <w:t>Service of</w:t>
      </w:r>
      <w:r w:rsidR="00F754E3">
        <w:t xml:space="preserve"> handl</w:t>
      </w:r>
      <w:r>
        <w:t>ing</w:t>
      </w:r>
      <w:r w:rsidR="00F754E3">
        <w:t xml:space="preserve"> current peer connections for data transfer</w:t>
      </w:r>
      <w:r>
        <w:t>.</w:t>
      </w:r>
    </w:p>
    <w:p w:rsidR="003F7987" w:rsidRDefault="003F7987" w:rsidP="003F7987">
      <w:pPr>
        <w:pStyle w:val="BodyText"/>
        <w:numPr>
          <w:ilvl w:val="0"/>
          <w:numId w:val="13"/>
        </w:numPr>
      </w:pPr>
      <w:r>
        <w:t xml:space="preserve">Service of </w:t>
      </w:r>
      <w:r w:rsidR="00F754E3">
        <w:t>gather</w:t>
      </w:r>
      <w:r>
        <w:t>ing</w:t>
      </w:r>
      <w:r w:rsidR="00F754E3">
        <w:t xml:space="preserve"> statistical information about the uploading and downloading process of each </w:t>
      </w:r>
      <w:ins w:id="963" w:author="." w:date="2009-05-30T03:16:00Z">
        <w:r w:rsidR="004E2938">
          <w:t>transfer</w:t>
        </w:r>
        <w:r w:rsidR="00E6142C">
          <w:rPr>
            <w:rStyle w:val="CommentReference"/>
            <w:rFonts w:ascii="Times" w:hAnsi="Times"/>
          </w:rPr>
          <w:commentReference w:id="964"/>
        </w:r>
        <w:r>
          <w:t>.</w:t>
        </w:r>
      </w:ins>
      <w:del w:id="965" w:author="." w:date="2009-05-30T03:16:00Z">
        <w:r>
          <w:delText>file.</w:delText>
        </w:r>
      </w:del>
    </w:p>
    <w:p w:rsidR="001261B1" w:rsidRDefault="003F7987" w:rsidP="003F7987">
      <w:pPr>
        <w:pStyle w:val="BodyText"/>
        <w:numPr>
          <w:ilvl w:val="0"/>
          <w:numId w:val="13"/>
        </w:numPr>
      </w:pPr>
      <w:r>
        <w:t xml:space="preserve">Service of </w:t>
      </w:r>
      <w:r w:rsidR="00F754E3">
        <w:t>report</w:t>
      </w:r>
      <w:r>
        <w:t>ing</w:t>
      </w:r>
      <w:r w:rsidR="00F754E3">
        <w:t xml:space="preserve"> </w:t>
      </w:r>
      <w:r>
        <w:t>statistical information</w:t>
      </w:r>
      <w:r w:rsidR="00F754E3">
        <w:t xml:space="preserve"> to Task Manager in order to deliver it to WS-Tracker service. </w:t>
      </w:r>
    </w:p>
    <w:p w:rsidR="00333032" w:rsidRDefault="000E55CB" w:rsidP="00EC7CE0">
      <w:pPr>
        <w:pStyle w:val="BodyText"/>
      </w:pPr>
      <w:ins w:id="966" w:author="." w:date="2009-05-30T03:16:00Z">
        <w:r>
          <w:t>The GTFC</w:t>
        </w:r>
        <w:commentRangeStart w:id="967"/>
        <w:r w:rsidR="003B159B">
          <w:t xml:space="preserve"> </w:t>
        </w:r>
        <w:commentRangeEnd w:id="967"/>
        <w:r w:rsidR="00E6142C">
          <w:rPr>
            <w:rStyle w:val="CommentReference"/>
            <w:rFonts w:ascii="Times" w:hAnsi="Times"/>
          </w:rPr>
          <w:commentReference w:id="967"/>
        </w:r>
      </w:ins>
      <w:del w:id="968" w:author="." w:date="2009-05-30T03:16:00Z">
        <w:r w:rsidR="003B159B">
          <w:delText xml:space="preserve">It </w:delText>
        </w:r>
      </w:del>
      <w:r w:rsidR="003B159B">
        <w:t xml:space="preserve">provides a data listener for each of the shared contents at each node. </w:t>
      </w:r>
      <w:r w:rsidR="00EB2ACA">
        <w:t>Before starting the actual data transfer process, i</w:t>
      </w:r>
      <w:r w:rsidR="003B159B">
        <w:t xml:space="preserve">t checks </w:t>
      </w:r>
      <w:r w:rsidR="00EB2ACA">
        <w:t>every incoming c</w:t>
      </w:r>
      <w:r w:rsidR="003B159B">
        <w:t>o</w:t>
      </w:r>
      <w:r w:rsidR="00EB2ACA">
        <w:t>nnection’s IP and port information with the ACL Registration Table (ACLRET</w:t>
      </w:r>
      <w:r w:rsidR="00BC6C62">
        <w:t xml:space="preserve">AB) </w:t>
      </w:r>
      <w:r w:rsidR="00EB2ACA">
        <w:t xml:space="preserve">whether they have access right for the requested content. If their IP and port information </w:t>
      </w:r>
      <w:commentRangeStart w:id="969"/>
      <w:ins w:id="970" w:author="." w:date="2009-05-30T03:16:00Z">
        <w:r w:rsidR="004E2938">
          <w:t>are</w:t>
        </w:r>
        <w:r w:rsidR="00EB2ACA">
          <w:t xml:space="preserve"> </w:t>
        </w:r>
        <w:commentRangeEnd w:id="969"/>
        <w:r w:rsidR="00E6142C">
          <w:rPr>
            <w:rStyle w:val="CommentReference"/>
            <w:rFonts w:ascii="Times" w:hAnsi="Times"/>
          </w:rPr>
          <w:commentReference w:id="969"/>
        </w:r>
      </w:ins>
      <w:del w:id="971" w:author="." w:date="2009-05-30T03:16:00Z">
        <w:r w:rsidR="00EB2ACA">
          <w:delText xml:space="preserve">is </w:delText>
        </w:r>
      </w:del>
      <w:r w:rsidR="00EB2ACA">
        <w:t xml:space="preserve">not registered to </w:t>
      </w:r>
      <w:r w:rsidR="00BC6C62">
        <w:t xml:space="preserve">ACLRETAB, they are rejected immediately </w:t>
      </w:r>
      <w:ins w:id="972" w:author="." w:date="2009-05-30T03:16:00Z">
        <w:r>
          <w:t>and</w:t>
        </w:r>
        <w:r w:rsidR="00BC6C62">
          <w:t xml:space="preserve">by </w:t>
        </w:r>
      </w:ins>
      <w:del w:id="973" w:author="." w:date="2009-05-30T02:29:00Z">
        <w:r w:rsidR="00BC6C62" w:rsidDel="00AF15BB">
          <w:delText xml:space="preserve">closing </w:delText>
        </w:r>
      </w:del>
      <w:ins w:id="974" w:author="." w:date="2009-05-30T02:29:00Z">
        <w:r w:rsidR="00AF15BB">
          <w:t>terminating</w:t>
        </w:r>
        <w:commentRangeStart w:id="975"/>
        <w:r w:rsidR="00AF15BB">
          <w:t xml:space="preserve"> </w:t>
        </w:r>
      </w:ins>
      <w:r w:rsidR="00BC6C62">
        <w:t>their incoming socket</w:t>
      </w:r>
      <w:commentRangeEnd w:id="975"/>
      <w:ins w:id="976" w:author="." w:date="2009-05-30T03:16:00Z">
        <w:r w:rsidR="00E6142C">
          <w:rPr>
            <w:rStyle w:val="CommentReference"/>
            <w:rFonts w:ascii="Times" w:hAnsi="Times"/>
          </w:rPr>
          <w:commentReference w:id="975"/>
        </w:r>
        <w:r>
          <w:t>s are terminated</w:t>
        </w:r>
        <w:r w:rsidR="00BC6C62">
          <w:t>.</w:t>
        </w:r>
      </w:ins>
      <w:ins w:id="977" w:author="." w:date="2009-05-30T02:29:00Z">
        <w:r w:rsidR="00AF15BB">
          <w:t xml:space="preserve"> connections</w:t>
        </w:r>
      </w:ins>
      <w:ins w:id="978" w:author="." w:date="2009-05-30T03:16:00Z">
        <w:r w:rsidR="00BC6C62">
          <w:t>.</w:t>
        </w:r>
      </w:ins>
      <w:r w:rsidR="00FE60CC">
        <w:t xml:space="preserve"> As shown in </w:t>
      </w:r>
      <w:r w:rsidR="0033544C">
        <w:fldChar w:fldCharType="begin"/>
      </w:r>
      <w:r w:rsidR="00FE60CC">
        <w:instrText xml:space="preserve"> REF _Ref197132347 \h </w:instrText>
      </w:r>
      <w:r w:rsidR="0033544C">
        <w:fldChar w:fldCharType="separate"/>
      </w:r>
      <w:r w:rsidR="007B4C25">
        <w:t xml:space="preserve">Figure </w:t>
      </w:r>
      <w:r w:rsidR="007B4C25">
        <w:rPr>
          <w:noProof/>
        </w:rPr>
        <w:t>4</w:t>
      </w:r>
      <w:r w:rsidR="007B4C25">
        <w:noBreakHyphen/>
      </w:r>
      <w:r w:rsidR="007B4C25">
        <w:rPr>
          <w:noProof/>
        </w:rPr>
        <w:t>4</w:t>
      </w:r>
      <w:r w:rsidR="0033544C">
        <w:fldChar w:fldCharType="end"/>
      </w:r>
      <w:r w:rsidR="00FE60CC">
        <w:t xml:space="preserve">, Data Sharing Algorithm layer interacts with Data Transfer Modules, Task Manager and Security </w:t>
      </w:r>
      <w:commentRangeStart w:id="979"/>
      <w:r w:rsidR="00FE60CC">
        <w:t>Manager</w:t>
      </w:r>
      <w:commentRangeEnd w:id="979"/>
      <w:ins w:id="980" w:author="." w:date="2009-05-30T03:16:00Z">
        <w:r w:rsidR="00E6142C">
          <w:rPr>
            <w:rStyle w:val="CommentReference"/>
            <w:rFonts w:ascii="Times" w:hAnsi="Times"/>
          </w:rPr>
          <w:commentReference w:id="979"/>
        </w:r>
        <w:r>
          <w:t xml:space="preserve"> in order to enforce secure communication (Refer </w:t>
        </w:r>
        <w:r w:rsidR="00164EE6">
          <w:t>Section 7.3</w:t>
        </w:r>
        <w:r>
          <w:t>)</w:t>
        </w:r>
        <w:r w:rsidR="00FE60CC">
          <w:t>.</w:t>
        </w:r>
      </w:ins>
      <w:del w:id="981" w:author="." w:date="2009-05-30T03:16:00Z">
        <w:r w:rsidR="00FE60CC">
          <w:delText>.</w:delText>
        </w:r>
      </w:del>
    </w:p>
    <w:p w:rsidR="009C2434" w:rsidRDefault="009C2434" w:rsidP="00286226">
      <w:pPr>
        <w:pStyle w:val="Heading2"/>
      </w:pPr>
      <w:bookmarkStart w:id="982" w:name="_Toc228272600"/>
      <w:r>
        <w:t>Core Modules Layer</w:t>
      </w:r>
      <w:bookmarkEnd w:id="982"/>
      <w:r>
        <w:t xml:space="preserve"> </w:t>
      </w:r>
    </w:p>
    <w:p w:rsidR="009C2434" w:rsidRDefault="009C2434" w:rsidP="009C2434">
      <w:pPr>
        <w:pStyle w:val="BodyText"/>
      </w:pPr>
      <w:r>
        <w:t xml:space="preserve">This layer consists of two modules: </w:t>
      </w:r>
      <w:r w:rsidRPr="001261B1">
        <w:t xml:space="preserve">Data </w:t>
      </w:r>
      <w:r>
        <w:t xml:space="preserve">Transfer Modules and Management Modules. Likewise, each of these modules </w:t>
      </w:r>
      <w:commentRangeStart w:id="983"/>
      <w:r>
        <w:t xml:space="preserve">comprises </w:t>
      </w:r>
      <w:commentRangeEnd w:id="983"/>
      <w:r w:rsidR="00E6142C">
        <w:rPr>
          <w:rStyle w:val="CommentReference"/>
          <w:rFonts w:ascii="Times" w:hAnsi="Times"/>
        </w:rPr>
        <w:commentReference w:id="983"/>
      </w:r>
      <w:r>
        <w:t xml:space="preserve">subcomponents as depicted in the figure. </w:t>
      </w:r>
    </w:p>
    <w:p w:rsidR="009C2434" w:rsidRDefault="009C2434" w:rsidP="00286226">
      <w:pPr>
        <w:pStyle w:val="Heading3"/>
      </w:pPr>
      <w:bookmarkStart w:id="984" w:name="_Toc228272601"/>
      <w:r>
        <w:lastRenderedPageBreak/>
        <w:t>Data Transfer Modules</w:t>
      </w:r>
      <w:bookmarkEnd w:id="984"/>
    </w:p>
    <w:p w:rsidR="00000000" w:rsidRDefault="009C2434">
      <w:pPr>
        <w:pStyle w:val="BodyText"/>
        <w:ind w:firstLine="0"/>
        <w:pPrChange w:id="985" w:author="." w:date="2009-05-30T03:16:00Z">
          <w:pPr>
            <w:pStyle w:val="BodyText"/>
          </w:pPr>
        </w:pPrChange>
      </w:pPr>
      <w:r>
        <w:t>Data transport is a very important task for data-intensive applications in</w:t>
      </w:r>
      <w:r w:rsidR="00DC3A03">
        <w:t xml:space="preserve"> scientific disciplines such as High Energy Physics, Astronomy, Earthquake Engineering, and Climate Modeling. </w:t>
      </w:r>
      <w:ins w:id="986" w:author="." w:date="2009-05-30T03:16:00Z">
        <w:r w:rsidR="00DC3A03">
          <w:t xml:space="preserve">Massive datasets must be transferred in the shortest </w:t>
        </w:r>
        <w:r w:rsidR="00E6142C">
          <w:rPr>
            <w:rStyle w:val="CommentReference"/>
            <w:rFonts w:ascii="Times" w:hAnsi="Times"/>
          </w:rPr>
          <w:commentReference w:id="987"/>
        </w:r>
        <w:r w:rsidR="00DC3A03">
          <w:t>time to a community of hundreds or thousands researches</w:t>
        </w:r>
      </w:ins>
      <w:ins w:id="988" w:author="." w:date="2009-05-30T04:03:00Z">
        <w:r w:rsidR="006C3B90">
          <w:t xml:space="preserve"> </w:t>
        </w:r>
      </w:ins>
      <w:moveToRangeStart w:id="989" w:author="." w:date="2009-05-30T02:48:00Z" w:name="move231415044"/>
      <w:moveTo w:id="990" w:author="." w:date="2009-05-30T02:48:00Z">
        <w:r w:rsidR="002A4C7E">
          <w:t xml:space="preserve">geographically distributed so as to enable the accomplishment of satisfactory performance </w:t>
        </w:r>
        <w:r w:rsidR="0033544C">
          <w:fldChar w:fldCharType="begin"/>
        </w:r>
        <w:r w:rsidR="002A4C7E">
          <w:instrText xml:space="preserve"> ADDIN EN.CITE &lt;EndNote&gt;&lt;Cite&gt;&lt;Author&gt;Allcock&lt;/Author&gt;&lt;Year&gt;2002&lt;/Year&gt;&lt;RecNum&gt;80&lt;/RecNum&gt;&lt;record&gt;&lt;rec-number&gt;80&lt;/rec-number&gt;&lt;foreign-keys&gt;&lt;key app="EN" db-id="eref9pfvov2rdiedsstvpxdme2tz0v2ew02z"&gt;80&lt;/key&gt;&lt;/foreign-keys&gt;&lt;ref-type name="Journal Article"&gt;17&lt;/ref-type&gt;&lt;contributors&gt;&lt;authors&gt;&lt;author&gt;Allcock, B.&lt;/author&gt;&lt;author&gt;Bester, J.&lt;/author&gt;&lt;author&gt;Bresnahan, J.&lt;/author&gt;&lt;author&gt;Chervenak, A. L.&lt;/author&gt;&lt;author&gt;Foster, I.&lt;/author&gt;&lt;author&gt;Kesselman, C.&lt;/author&gt;&lt;author&gt;Meder, S.&lt;/author&gt;&lt;author&gt;Nefedova, V.&lt;/author&gt;&lt;author&gt;Quesnel, D.&lt;/author&gt;&lt;author&gt;Tuecke, S.&lt;/author&gt;&lt;/authors&gt;&lt;/contributors&gt;&lt;titles&gt;&lt;title&gt;Data Management and Transfer in High Performance Computational Grid Environments&lt;/title&gt;&lt;secondary-title&gt;Parallel Computing&lt;/secondary-title&gt;&lt;/titles&gt;&lt;periodical&gt;&lt;full-title&gt;Parallel Computing&lt;/full-title&gt;&lt;/periodical&gt;&lt;pages&gt;749-771&lt;/pages&gt;&lt;volume&gt;28&lt;/volume&gt;&lt;number&gt;5&lt;/number&gt;&lt;dates&gt;&lt;year&gt;2002&lt;/year&gt;&lt;pub-dates&gt;&lt;date&gt;May&lt;/date&gt;&lt;/pub-dates&gt;&lt;/dates&gt;&lt;label&gt;Data Management&lt;/label&gt;&lt;urls&gt;&lt;/urls&gt;&lt;/record&gt;&lt;/Cite&gt;&lt;/EndNote&gt;</w:instrText>
        </w:r>
        <w:r w:rsidR="0033544C">
          <w:fldChar w:fldCharType="separate"/>
        </w:r>
        <w:r w:rsidR="002A4C7E">
          <w:rPr>
            <w:noProof/>
          </w:rPr>
          <w:t>[23]</w:t>
        </w:r>
        <w:r w:rsidR="0033544C">
          <w:fldChar w:fldCharType="end"/>
        </w:r>
        <w:r w:rsidR="002A4C7E">
          <w:t>.</w:t>
        </w:r>
      </w:moveTo>
    </w:p>
    <w:moveToRangeEnd w:id="989"/>
    <w:p w:rsidR="00000000" w:rsidRDefault="00DC3A03">
      <w:pPr>
        <w:pStyle w:val="BodyText"/>
        <w:ind w:firstLine="0"/>
        <w:rPr>
          <w:del w:id="991" w:author="." w:date="2009-05-30T02:48:00Z"/>
        </w:rPr>
        <w:pPrChange w:id="992" w:author="." w:date="2009-05-30T02:48:00Z">
          <w:pPr>
            <w:pStyle w:val="BodyText"/>
          </w:pPr>
        </w:pPrChange>
      </w:pPr>
      <w:del w:id="993" w:author="." w:date="2009-05-30T02:48:00Z">
        <w:r w:rsidDel="002A4C7E">
          <w:delText>s</w:delText>
        </w:r>
      </w:del>
    </w:p>
    <w:p w:rsidR="00000000" w:rsidRDefault="0031457F">
      <w:pPr>
        <w:pStyle w:val="BodyText"/>
        <w:ind w:firstLine="0"/>
        <w:pPrChange w:id="994" w:author="." w:date="2009-05-30T03:16:00Z">
          <w:pPr>
            <w:pStyle w:val="BodyText"/>
            <w:keepNext/>
            <w:ind w:firstLine="0"/>
          </w:pPr>
        </w:pPrChange>
      </w:pPr>
      <w:r>
        <w:object w:dxaOrig="13827" w:dyaOrig="9272">
          <v:shape id="_x0000_i1030" type="#_x0000_t75" style="width:421.9pt;height:281.45pt" o:ole="">
            <v:imagedata r:id="rId24" o:title=""/>
          </v:shape>
          <o:OLEObject Type="Embed" ProgID="Visio.Drawing.11" ShapeID="_x0000_i1030" DrawAspect="Content" ObjectID="_1306817417" r:id="rId25"/>
        </w:object>
      </w:r>
    </w:p>
    <w:p w:rsidR="000F40CB" w:rsidRDefault="000F40CB" w:rsidP="00286226">
      <w:pPr>
        <w:pStyle w:val="Caption"/>
        <w:outlineLvl w:val="0"/>
      </w:pPr>
      <w:bookmarkStart w:id="995" w:name="_Ref197132347"/>
      <w:bookmarkStart w:id="996" w:name="_Toc228209041"/>
      <w:r>
        <w:t xml:space="preserve">Figure </w:t>
      </w:r>
      <w:ins w:id="997" w:author="." w:date="2009-05-31T10:14:00Z">
        <w:r w:rsidR="0033544C">
          <w:fldChar w:fldCharType="begin"/>
        </w:r>
        <w:r w:rsidR="007A19D2">
          <w:instrText xml:space="preserve"> STYLEREF 1 \s </w:instrText>
        </w:r>
      </w:ins>
      <w:r w:rsidR="0033544C">
        <w:fldChar w:fldCharType="separate"/>
      </w:r>
      <w:r w:rsidR="007A19D2">
        <w:rPr>
          <w:noProof/>
        </w:rPr>
        <w:t>4</w:t>
      </w:r>
      <w:ins w:id="998"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999" w:author="." w:date="2009-05-31T10:14:00Z">
        <w:r w:rsidR="007A19D2">
          <w:rPr>
            <w:noProof/>
          </w:rPr>
          <w:t>4</w:t>
        </w:r>
        <w:r w:rsidR="0033544C">
          <w:fldChar w:fldCharType="end"/>
        </w:r>
      </w:ins>
      <w:del w:id="1000"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4</w:delText>
        </w:r>
        <w:r w:rsidR="0033544C" w:rsidDel="003D3922">
          <w:fldChar w:fldCharType="end"/>
        </w:r>
      </w:del>
      <w:bookmarkEnd w:id="995"/>
      <w:r>
        <w:t xml:space="preserve"> Simulation Architecture</w:t>
      </w:r>
      <w:bookmarkEnd w:id="996"/>
    </w:p>
    <w:p w:rsidR="00000000" w:rsidRDefault="00343B2C">
      <w:pPr>
        <w:pStyle w:val="BodyText"/>
        <w:pPrChange w:id="1001" w:author="." w:date="2009-05-30T03:16:00Z">
          <w:pPr>
            <w:pStyle w:val="BodyText"/>
            <w:ind w:firstLine="0"/>
          </w:pPr>
        </w:pPrChange>
      </w:pPr>
      <w:moveFromRangeStart w:id="1002" w:author="." w:date="2009-05-30T02:48:00Z" w:name="move231415044"/>
      <w:moveFrom w:id="1003" w:author="." w:date="2009-05-30T02:48:00Z">
        <w:r w:rsidDel="002A4C7E">
          <w:t>geographically distributed so as to enable the accomplishment of satisfactory performance</w:t>
        </w:r>
        <w:r w:rsidR="00527FDF" w:rsidDel="002A4C7E">
          <w:t xml:space="preserve"> </w:t>
        </w:r>
        <w:r w:rsidR="0033544C" w:rsidDel="002A4C7E">
          <w:fldChar w:fldCharType="begin"/>
        </w:r>
        <w:r w:rsidR="005876AF" w:rsidDel="00CF1EDE">
          <w:instrText xml:space="preserve"> ADDIN EN.CITE &lt;EndNote&gt;&lt;Cite&gt;&lt;Author&gt;Allcock&lt;/Author&gt;&lt;Year&gt;2002&lt;/Year&gt;&lt;RecNum&gt;80&lt;/RecNum&gt;&lt;record&gt;&lt;rec-number&gt;80&lt;/rec-number&gt;&lt;foreign-keys&gt;&lt;key app="EN" db-id="eref9pfvov2rdiedsstvpxdme2tz0v2ew02z"&gt;80&lt;/key&gt;&lt;/foreign-keys&gt;&lt;ref-type name="Journal Article"&gt;17&lt;/ref-type&gt;&lt;contributors&gt;&lt;authors&gt;&lt;author&gt;Allcock, B.&lt;/author&gt;&lt;author&gt;Bester, J.&lt;/author&gt;&lt;author&gt;Bresnahan, J.&lt;/author&gt;&lt;author&gt;Chervenak, A. L.&lt;/author&gt;&lt;author&gt;Foster, I.&lt;/author&gt;&lt;author&gt;Kesselman, C.&lt;/author&gt;&lt;author&gt;Meder, S.&lt;/author&gt;&lt;author&gt;Nefedova, V.&lt;/author&gt;&lt;author&gt;Quesnel, D.&lt;/author&gt;&lt;author&gt;Tuecke, S.&lt;/author&gt;&lt;/authors&gt;&lt;/contributors&gt;&lt;titles&gt;&lt;title&gt;Data Management and Transfer in High Performance Computational Grid Environments&lt;/title&gt;&lt;secondary-title&gt;Parallel Computing&lt;/secondary-title&gt;&lt;/titles&gt;&lt;periodical&gt;&lt;full-title&gt;Parallel Computing&lt;/full-title&gt;&lt;/periodical&gt;&lt;pages&gt;749-771&lt;/pages&gt;&lt;volume&gt;28&lt;/volume&gt;&lt;number&gt;5&lt;/number&gt;&lt;dates&gt;&lt;year&gt;2002&lt;/year&gt;&lt;pub-dates&gt;&lt;date&gt;May&lt;/date&gt;&lt;/pub-dates&gt;&lt;/dates&gt;&lt;label&gt;Data Management&lt;/label&gt;&lt;urls&gt;&lt;/urls&gt;&lt;/record&gt;&lt;/Cite&gt;&lt;/EndNote&gt;</w:instrText>
        </w:r>
        <w:r w:rsidR="0033544C" w:rsidDel="002A4C7E">
          <w:fldChar w:fldCharType="separate"/>
        </w:r>
        <w:r w:rsidR="008E1941" w:rsidDel="002A4C7E">
          <w:rPr>
            <w:noProof/>
          </w:rPr>
          <w:t>[</w:t>
        </w:r>
      </w:moveFrom>
      <w:ins w:id="1004" w:author="." w:date="2009-05-30T03:16:00Z">
        <w:r w:rsidR="00BB4346">
          <w:rPr>
            <w:noProof/>
          </w:rPr>
          <w:t>14</w:t>
        </w:r>
      </w:ins>
      <w:moveFrom w:id="1005" w:author="." w:date="2009-05-30T02:48:00Z">
        <w:r w:rsidR="008E1941" w:rsidDel="002A4C7E">
          <w:rPr>
            <w:noProof/>
          </w:rPr>
          <w:t>23]</w:t>
        </w:r>
        <w:r w:rsidR="0033544C" w:rsidDel="002A4C7E">
          <w:fldChar w:fldCharType="end"/>
        </w:r>
        <w:r w:rsidDel="002A4C7E">
          <w:t>.</w:t>
        </w:r>
      </w:moveFrom>
    </w:p>
    <w:moveFromRangeEnd w:id="1002"/>
    <w:p w:rsidR="00171602" w:rsidRDefault="00BF1D21" w:rsidP="00D9218A">
      <w:pPr>
        <w:pStyle w:val="BodyText"/>
      </w:pPr>
      <w:r>
        <w:t xml:space="preserve">Although TCP is </w:t>
      </w:r>
      <w:r w:rsidR="007F055B">
        <w:t xml:space="preserve">the most widely used transport protocol </w:t>
      </w:r>
      <w:commentRangeStart w:id="1006"/>
      <w:ins w:id="1007" w:author="." w:date="2009-05-30T03:16:00Z">
        <w:r>
          <w:t>o</w:t>
        </w:r>
        <w:r w:rsidR="008D4BA5">
          <w:t>n</w:t>
        </w:r>
      </w:ins>
      <w:del w:id="1008" w:author="." w:date="2009-05-30T03:16:00Z">
        <w:r w:rsidR="007F055B">
          <w:delText>and is</w:delText>
        </w:r>
      </w:del>
      <w:r w:rsidR="007F055B">
        <w:t xml:space="preserve"> </w:t>
      </w:r>
      <w:r>
        <w:t xml:space="preserve">the </w:t>
      </w:r>
      <w:del w:id="1009" w:author="." w:date="2009-05-30T03:16:00Z">
        <w:r>
          <w:delText xml:space="preserve">de facto protocol of the </w:delText>
        </w:r>
      </w:del>
      <w:r>
        <w:t>Internet</w:t>
      </w:r>
      <w:commentRangeEnd w:id="1006"/>
      <w:ins w:id="1010" w:author="." w:date="2009-05-30T03:16:00Z">
        <w:r w:rsidR="00C80039">
          <w:rPr>
            <w:rStyle w:val="CommentReference"/>
            <w:rFonts w:ascii="Times" w:hAnsi="Times"/>
          </w:rPr>
          <w:commentReference w:id="1006"/>
        </w:r>
        <w:r>
          <w:t>,</w:t>
        </w:r>
      </w:ins>
      <w:del w:id="1011" w:author="." w:date="2009-05-30T03:16:00Z">
        <w:r>
          <w:delText>,</w:delText>
        </w:r>
      </w:del>
      <w:r>
        <w:t xml:space="preserve"> </w:t>
      </w:r>
      <w:r w:rsidR="00171602">
        <w:t xml:space="preserve">because of </w:t>
      </w:r>
      <w:r>
        <w:t>it</w:t>
      </w:r>
      <w:r w:rsidR="00171602">
        <w:t>s</w:t>
      </w:r>
      <w:r>
        <w:t xml:space="preserve"> </w:t>
      </w:r>
      <w:r w:rsidR="00171602" w:rsidRPr="00C457F8">
        <w:t>window based congestion control mechanism</w:t>
      </w:r>
      <w:r w:rsidR="007F055B">
        <w:t>,</w:t>
      </w:r>
      <w:r w:rsidR="00171602">
        <w:t xml:space="preserve"> </w:t>
      </w:r>
      <w:ins w:id="1012" w:author="." w:date="2009-05-30T03:16:00Z">
        <w:r w:rsidR="008D4BA5">
          <w:t>TCP</w:t>
        </w:r>
        <w:commentRangeStart w:id="1013"/>
        <w:r w:rsidR="007F055B">
          <w:t xml:space="preserve"> </w:t>
        </w:r>
        <w:commentRangeEnd w:id="1013"/>
        <w:r w:rsidR="00C80039">
          <w:rPr>
            <w:rStyle w:val="CommentReference"/>
            <w:rFonts w:ascii="Times" w:hAnsi="Times"/>
          </w:rPr>
          <w:commentReference w:id="1013"/>
        </w:r>
      </w:ins>
      <w:del w:id="1014" w:author="." w:date="2009-05-30T03:16:00Z">
        <w:r w:rsidR="007F055B">
          <w:delText xml:space="preserve">it </w:delText>
        </w:r>
      </w:del>
      <w:r w:rsidR="00171602" w:rsidRPr="00C457F8">
        <w:t xml:space="preserve">prevents </w:t>
      </w:r>
      <w:r w:rsidR="0033544C">
        <w:fldChar w:fldCharType="begin"/>
      </w:r>
      <w:ins w:id="1015" w:author="." w:date="2009-05-30T00:43:00Z">
        <w:r w:rsidR="00CF1EDE">
          <w:instrText xml:space="preserve"> ADDIN EN.CITE &lt;EndNote&gt;&lt;Cite&gt;&lt;Author&gt;Zhang&lt;/Author&gt;&lt;Year&gt;1998&lt;/Year&gt;&lt;RecNum&gt;32&lt;/RecNum&gt;&lt;record&gt;&lt;rec-number&gt;32&lt;/rec-number&gt;&lt;foreign-keys&gt;&lt;key app="EN" db-id="eref9pfvov2rdiedsstvpxdme2tz0v2ew02z"&gt;32&lt;/key&gt;&lt;/foreign-keys&gt;&lt;ref-type name="Journal Article"&gt;17&lt;/ref-type&gt;&lt;contributors&gt;&lt;authors&gt;&lt;author&gt;Zhang, Y.&lt;/author&gt;&lt;author&gt;Yan, E.&lt;/author&gt;&lt;author&gt;Dao, S.&lt;/author&gt;&lt;/authors&gt;&lt;/contributors&gt;&lt;titles&gt;&lt;title&gt;A Measurement of TCP over Long-Delay Network&lt;/title&gt;&lt;secondary-title&gt;Proceedings of 6th Int’l Conference on Telecommunication Systems, Modelling, and Analysis&lt;/secondary-title&gt;&lt;/titles&gt;&lt;periodical&gt;&lt;full-title&gt;Proceedings of 6th Int’l Conference on Telecommunication Systems, Modelling, and Analysis&lt;/full-title&gt;&lt;/periodical&gt;&lt;dates&gt;&lt;year&gt;1998&lt;/year&gt;&lt;/dates&gt;&lt;label&gt;Network TCP PTCP&lt;/label&gt;&lt;urls&gt;&lt;/urls&gt;&lt;/record&gt;&lt;/Cite&gt;&lt;/EndNote&gt;</w:instrText>
        </w:r>
      </w:ins>
      <w:del w:id="1016" w:author="." w:date="2009-05-30T00:43:00Z">
        <w:r w:rsidR="005876AF" w:rsidDel="00CF1EDE">
          <w:delInstrText xml:space="preserve"> ADDIN EN.CITE &lt;EndNote&gt;&lt;Cite&gt;&lt;Author&gt;Zhang&lt;/Author&gt;&lt;Year&gt;1998&lt;/Year&gt;&lt;RecNum&gt;32&lt;/RecNum&gt;&lt;record&gt;&lt;rec-number&gt;32&lt;/rec-number&gt;&lt;foreign-keys&gt;&lt;key app="EN" db-id="eref9pfvov2rdiedsstvpxdme2tz0v2ew02z"&gt;32&lt;/key&gt;&lt;/foreign-keys&gt;&lt;ref-type name="Journal Article"&gt;17&lt;/ref-type&gt;&lt;contributors&gt;&lt;authors&gt;&lt;author&gt;Zhang, Y.&lt;/author&gt;&lt;author&gt;Yan, E.&lt;/author&gt;&lt;author&gt;Dao, S.&lt;/author&gt;&lt;/authors&gt;&lt;/contributors&gt;&lt;titles&gt;&lt;title&gt;A Measurement of TCP over Long-Delay Network&lt;/title&gt;&lt;secondary-title&gt;Proceedings of 6th Int’l Conference on Telecommunication Systems, Modelling, and Analysis&lt;/secondary-title&gt;&lt;/titles&gt;&lt;periodical&gt;&lt;full-title&gt;Proceedings of 6th Int’l Conference on Telecommunication Systems, Modelling, and Analysis&lt;/full-title&gt;&lt;/periodical&gt;&lt;dates&gt;&lt;year&gt;1998&lt;/year&gt;&lt;/dates&gt;&lt;label&gt;Network TCP PTCP&lt;/label&gt;&lt;urls&gt;&lt;/urls&gt;&lt;/record&gt;&lt;/Cite&gt;&lt;/EndNote&gt;</w:delInstrText>
        </w:r>
      </w:del>
      <w:r w:rsidR="0033544C">
        <w:fldChar w:fldCharType="separate"/>
      </w:r>
      <w:r w:rsidR="008E1941">
        <w:rPr>
          <w:noProof/>
        </w:rPr>
        <w:t>[</w:t>
      </w:r>
      <w:ins w:id="1017" w:author="." w:date="2009-05-30T03:16:00Z">
        <w:r w:rsidR="00BB4346">
          <w:rPr>
            <w:noProof/>
          </w:rPr>
          <w:t>15</w:t>
        </w:r>
      </w:ins>
      <w:del w:id="1018" w:author="." w:date="2009-05-30T03:16:00Z">
        <w:r w:rsidR="008E1941">
          <w:rPr>
            <w:noProof/>
          </w:rPr>
          <w:delText>30</w:delText>
        </w:r>
      </w:del>
      <w:r w:rsidR="008E1941">
        <w:rPr>
          <w:noProof/>
        </w:rPr>
        <w:t>]</w:t>
      </w:r>
      <w:r w:rsidR="0033544C">
        <w:fldChar w:fldCharType="end"/>
      </w:r>
      <w:r w:rsidR="00171602" w:rsidRPr="00C457F8">
        <w:t xml:space="preserve"> full-scale usage of high bandwidth-delay </w:t>
      </w:r>
      <w:commentRangeStart w:id="1019"/>
      <w:r w:rsidR="00171602" w:rsidRPr="00C457F8">
        <w:t>product</w:t>
      </w:r>
      <w:commentRangeEnd w:id="1019"/>
      <w:ins w:id="1020" w:author="." w:date="2009-05-30T03:16:00Z">
        <w:r w:rsidR="00C80039">
          <w:rPr>
            <w:rStyle w:val="CommentReference"/>
            <w:rFonts w:ascii="Times" w:hAnsi="Times"/>
          </w:rPr>
          <w:commentReference w:id="1019"/>
        </w:r>
        <w:r w:rsidR="00171602" w:rsidRPr="00C457F8">
          <w:t>.</w:t>
        </w:r>
      </w:ins>
      <w:del w:id="1021" w:author="." w:date="2009-05-30T03:16:00Z">
        <w:r w:rsidR="00171602" w:rsidRPr="00C457F8">
          <w:delText>.</w:delText>
        </w:r>
      </w:del>
      <w:r w:rsidR="00171602">
        <w:t xml:space="preserve"> In order to overcome this problem, </w:t>
      </w:r>
      <w:r w:rsidR="00171602">
        <w:lastRenderedPageBreak/>
        <w:t xml:space="preserve">researches </w:t>
      </w:r>
      <w:r w:rsidR="0025362C">
        <w:t xml:space="preserve">have </w:t>
      </w:r>
      <w:r w:rsidR="00171602">
        <w:t>continual</w:t>
      </w:r>
      <w:r w:rsidR="0025362C">
        <w:t>ly</w:t>
      </w:r>
      <w:r w:rsidR="00171602">
        <w:t xml:space="preserve"> </w:t>
      </w:r>
      <w:r w:rsidR="0025362C">
        <w:t xml:space="preserve">worked to improve TCP and </w:t>
      </w:r>
      <w:commentRangeStart w:id="1022"/>
      <w:ins w:id="1023" w:author="." w:date="2009-05-30T03:16:00Z">
        <w:r w:rsidR="008D4BA5">
          <w:t>pr</w:t>
        </w:r>
        <w:r w:rsidR="0025362C">
          <w:t>o</w:t>
        </w:r>
        <w:r w:rsidR="008D4BA5">
          <w:t>pos</w:t>
        </w:r>
        <w:r w:rsidR="0025362C">
          <w:t xml:space="preserve">ed </w:t>
        </w:r>
        <w:commentRangeEnd w:id="1022"/>
        <w:r w:rsidR="00C80039">
          <w:rPr>
            <w:rStyle w:val="CommentReference"/>
            <w:rFonts w:ascii="Times" w:hAnsi="Times"/>
          </w:rPr>
          <w:commentReference w:id="1022"/>
        </w:r>
      </w:ins>
      <w:del w:id="1024" w:author="." w:date="2009-05-30T03:16:00Z">
        <w:r w:rsidR="0025362C">
          <w:delText xml:space="preserve">conceived </w:delText>
        </w:r>
      </w:del>
      <w:r w:rsidR="00171602">
        <w:t>several application level solutions</w:t>
      </w:r>
      <w:r w:rsidR="0025362C">
        <w:t xml:space="preserve">. The </w:t>
      </w:r>
      <w:commentRangeStart w:id="1025"/>
      <w:ins w:id="1026" w:author="." w:date="2009-05-30T03:16:00Z">
        <w:r w:rsidR="0025362C">
          <w:t>a</w:t>
        </w:r>
        <w:r w:rsidR="008D4BA5">
          <w:t>pplication-level</w:t>
        </w:r>
        <w:r w:rsidR="0025362C">
          <w:t xml:space="preserve"> </w:t>
        </w:r>
        <w:commentRangeEnd w:id="1025"/>
        <w:r w:rsidR="00C80039">
          <w:rPr>
            <w:rStyle w:val="CommentReference"/>
            <w:rFonts w:ascii="Times" w:hAnsi="Times"/>
          </w:rPr>
          <w:commentReference w:id="1025"/>
        </w:r>
      </w:ins>
      <w:del w:id="1027" w:author="." w:date="2009-05-30T03:16:00Z">
        <w:r w:rsidR="0025362C">
          <w:delText xml:space="preserve">latter </w:delText>
        </w:r>
      </w:del>
      <w:r w:rsidR="0025362C">
        <w:t xml:space="preserve">approach </w:t>
      </w:r>
      <w:r w:rsidR="00171602">
        <w:t>emerge</w:t>
      </w:r>
      <w:r w:rsidR="0025362C">
        <w:t>s</w:t>
      </w:r>
      <w:r w:rsidR="00171602">
        <w:t xml:space="preserve"> as a favorite solution because </w:t>
      </w:r>
      <w:r w:rsidR="00FC1D11">
        <w:t>it</w:t>
      </w:r>
      <w:r w:rsidR="00987D5F">
        <w:t xml:space="preserve"> </w:t>
      </w:r>
      <w:r w:rsidR="00FC1D11">
        <w:t>s</w:t>
      </w:r>
      <w:r w:rsidR="00987D5F">
        <w:t>upports for</w:t>
      </w:r>
      <w:r w:rsidR="00FC1D11">
        <w:t xml:space="preserve"> easy development and seamless integration with </w:t>
      </w:r>
      <w:r w:rsidR="00987D5F">
        <w:t>legacy</w:t>
      </w:r>
      <w:r w:rsidR="00FC1D11">
        <w:t xml:space="preserve"> systems, </w:t>
      </w:r>
      <w:r w:rsidR="0025362C">
        <w:t>wh</w:t>
      </w:r>
      <w:r w:rsidR="00FC1D11">
        <w:t>ereas</w:t>
      </w:r>
      <w:r w:rsidR="0025362C">
        <w:t xml:space="preserve"> </w:t>
      </w:r>
      <w:r w:rsidR="00987D5F">
        <w:t xml:space="preserve">the former one </w:t>
      </w:r>
      <w:r w:rsidR="0025362C">
        <w:t>suffer</w:t>
      </w:r>
      <w:r w:rsidR="00987D5F">
        <w:t>s</w:t>
      </w:r>
      <w:r w:rsidR="0025362C">
        <w:t xml:space="preserve"> from </w:t>
      </w:r>
      <w:r w:rsidR="00FC1D11">
        <w:t>deployment</w:t>
      </w:r>
      <w:r w:rsidR="00987D5F">
        <w:t xml:space="preserve"> difficulties</w:t>
      </w:r>
      <w:r w:rsidR="00131BFF">
        <w:t xml:space="preserve"> </w:t>
      </w:r>
      <w:ins w:id="1028" w:author="." w:date="2009-05-30T03:16:00Z">
        <w:r w:rsidR="0033544C">
          <w:fldChar w:fldCharType="begin"/>
        </w:r>
        <w:r w:rsidR="00BB4346">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BB4346">
          <w:rPr>
            <w:noProof/>
          </w:rPr>
          <w:t>[16]</w:t>
        </w:r>
        <w:r w:rsidR="0033544C">
          <w:fldChar w:fldCharType="end"/>
        </w:r>
        <w:r w:rsidR="0033544C">
          <w:fldChar w:fldCharType="begin"/>
        </w:r>
        <w:r w:rsidR="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5876AF" w:rsidDel="00CF1EDE">
          <w:instrText xml:space="preserve"> ADDIN EN.CITE &lt;EndNote&gt;&lt;Cite&gt;&lt;Author&gt;Gu&lt;/Author&gt;&lt;Year&gt;2007&lt;/Year&gt;&lt;RecNum&gt;126&lt;/RecNum&gt;&lt;record&gt;&lt;rec-number&gt;126&lt;/rec-number&gt;&lt;foreign-keys&gt;&lt;key app="EN" db-id="eref9pfvov2rdiedsstvpxdme2tz0v2ew02z"&gt;126&lt;/key&gt;&lt;/foreign-keys&gt;&lt;ref-type name="Journal Article"&gt;17&lt;/ref-type&gt;&lt;contributors&gt;&lt;authors&gt;&lt;author&gt;&lt;style face="normal" font="Times New Roman" size="100%"&gt;Gu, Y&lt;/style&gt;&lt;/author&gt;&lt;author&gt;&lt;style face="normal" font="Times New Roman" size="100%"&gt;Grossman, RL&lt;/style&gt;&lt;/author&gt;&lt;/authors&gt;&lt;/contributors&gt;&lt;titles&gt;&lt;title&gt;&lt;style face="normal" font="Times New Roman" size="100%"&gt;UDT: UDP-based data transfer for high-speed wide area networks&lt;/style&gt;&lt;/title&gt;&lt;secondary-title&gt;&lt;style face="normal" font="Times New Roman" size="100%"&gt;Computer Networks&lt;/style&gt;&lt;/secondary-title&gt;&lt;/titles&gt;&lt;periodical&gt;&lt;full-title&gt;Computer Networks&lt;/full-title&gt;&lt;/periodical&gt;&lt;pages&gt;&lt;style face="normal" font="Times New Roman" size="100%"&gt;1777-1799&lt;/style&gt;&lt;/pages&gt;&lt;volume&gt;&lt;style face="normal" font="Times New Roman" size="100%"&gt;51&lt;/style&gt;&lt;/volume&gt;&lt;number&gt;&lt;style face="normal" font="Times New Roman" size="100%"&gt;7&lt;/style&gt;&lt;/number&gt;&lt;dates&gt;&lt;year&gt;&lt;style face="normal" font="Times New Roman" size="100%"&gt;2007&lt;/style&gt;&lt;/year&gt;&lt;/dates&gt;&lt;urls&gt;&lt;/urls&gt;&lt;/record&gt;&lt;/Cite&gt;&lt;/EndNote&gt;</w:instrText>
        </w:r>
        <w:r w:rsidR="0033544C">
          <w:fldChar w:fldCharType="separate"/>
        </w:r>
        <w:r w:rsidR="008E1941">
          <w:rPr>
            <w:noProof/>
          </w:rPr>
          <w:t>[56]</w:t>
        </w:r>
        <w:r w:rsidR="0033544C">
          <w:fldChar w:fldCharType="end"/>
        </w:r>
      </w:ins>
      <w:r w:rsidR="00987D5F">
        <w:t>.</w:t>
      </w:r>
    </w:p>
    <w:p w:rsidR="00987D5F" w:rsidRDefault="00987D5F" w:rsidP="00D9218A">
      <w:pPr>
        <w:pStyle w:val="BodyText"/>
      </w:pPr>
      <w:r>
        <w:t xml:space="preserve">Using parallel TCP is the most common </w:t>
      </w:r>
      <w:r w:rsidR="00214015">
        <w:t>technique that</w:t>
      </w:r>
      <w:r>
        <w:t xml:space="preserve"> is used in PSockets </w:t>
      </w:r>
      <w:r w:rsidR="0033544C">
        <w:fldChar w:fldCharType="begin"/>
      </w:r>
      <w:ins w:id="1029" w:author="." w:date="2009-05-30T00:43:00Z">
        <w:r w:rsidR="00CF1EDE">
          <w:instrText xml:space="preserve"> ADDIN EN.CITE &lt;EndNote&gt;&lt;Cite&gt;&lt;Author&gt;Sivakumar&lt;/Author&gt;&lt;Year&gt;2000&lt;/Year&gt;&lt;RecNum&gt;45&lt;/RecNum&gt;&lt;record&gt;&lt;rec-number&gt;45&lt;/rec-number&gt;&lt;foreign-keys&gt;&lt;key app="EN" db-id="eref9pfvov2rdiedsstvpxdme2tz0v2ew02z"&gt;45&lt;/key&gt;&lt;/foreign-keys&gt;&lt;ref-type name="Journal Article"&gt;17&lt;/ref-type&gt;&lt;contributors&gt;&lt;authors&gt;&lt;author&gt;&lt;style face="normal" font="Times New Roman" size="100%"&gt;Sivakumar, H.&lt;/style&gt;&lt;/author&gt;&lt;author&gt;&lt;style face="normal" font="Times New Roman" size="100%"&gt;Bailey, S.&lt;/style&gt;&lt;/author&gt;&lt;author&gt;&lt;style face="normal" font="Times New Roman" size="100%"&gt;Grossman, R. L.&lt;/style&gt;&lt;/author&gt;&lt;/authors&gt;&lt;/contributors&gt;&lt;titles&gt;&lt;title&gt;&lt;style face="normal" font="Times New Roman" size="100%"&gt;PSockets: The Case for Application-level Network Striping for Data Intensive Applications using High Speed Wide Area Networks&lt;/style&gt;&lt;/title&gt;&lt;secondary-title&gt;&lt;style face="normal" font="Times New Roman" size="100%"&gt;Proceedings of the 2000 ACM/IEEE conference on Supercomputing (CDROM)&lt;/style&gt;&lt;/secondary-title&gt;&lt;/titles&gt;&lt;periodical&gt;&lt;full-title&gt;Proceedings of the 2000 ACM/IEEE conference on Supercomputing (CDROM)&lt;/full-title&gt;&lt;/periodical&gt;&lt;dates&gt;&lt;year&gt;&lt;style face="normal" font="Times New Roman" size="100%"&gt;2000&lt;/style&gt;&lt;/year&gt;&lt;/dates&gt;&lt;label&gt;Network TCP PTCP&lt;/label&gt;&lt;urls&gt;&lt;/urls&gt;&lt;/record&gt;&lt;/Cite&gt;&lt;/EndNote&gt;</w:instrText>
        </w:r>
      </w:ins>
      <w:del w:id="1030" w:author="." w:date="2009-05-30T00:43:00Z">
        <w:r w:rsidR="005876AF" w:rsidDel="00CF1EDE">
          <w:delInstrText xml:space="preserve"> ADDIN EN.CITE &lt;EndNote&gt;&lt;Cite&gt;&lt;Author&gt;Sivakumar&lt;/Author&gt;&lt;Year&gt;2000&lt;/Year&gt;&lt;RecNum&gt;45&lt;/RecNum&gt;&lt;record&gt;&lt;rec-number&gt;45&lt;/rec-number&gt;&lt;foreign-keys&gt;&lt;key app="EN" db-id="eref9pfvov2rdiedsstvpxdme2tz0v2ew02z"&gt;45&lt;/key&gt;&lt;/foreign-keys&gt;&lt;ref-type name="Journal Article"&gt;17&lt;/ref-type&gt;&lt;contributors&gt;&lt;authors&gt;&lt;author&gt;&lt;style face="normal" font="Times New Roman" size="100%"&gt;Sivakumar, H.&lt;/style&gt;&lt;/author&gt;&lt;author&gt;&lt;style face="normal" font="Times New Roman" size="100%"&gt;Bailey, S.&lt;/style&gt;&lt;/author&gt;&lt;author&gt;&lt;style face="normal" font="Times New Roman" size="100%"&gt;Grossman, R. L.&lt;/style&gt;&lt;/author&gt;&lt;/authors&gt;&lt;/contributors&gt;&lt;titles&gt;&lt;title&gt;&lt;style face="normal" font="Times New Roman" size="100%"&gt;PSockets: The Case for Application-level Network Striping for Data Intensive Applications using High Speed Wide Area Networks&lt;/style&gt;&lt;/title&gt;&lt;secondary-title&gt;&lt;style face="normal" font="Times New Roman" size="100%"&gt;Proceedings of the 2000 ACM/IEEE conference on Supercomputing (CDROM)&lt;/style&gt;&lt;/secondary-title&gt;&lt;/titles&gt;&lt;periodical&gt;&lt;full-title&gt;Proceedings of the 2000 ACM/IEEE conference on Supercomputing (CDROM)&lt;/full-title&gt;&lt;/periodical&gt;&lt;dates&gt;&lt;year&gt;&lt;style face="normal" font="Times New Roman" size="100%"&gt;2000&lt;/style&gt;&lt;/year&gt;&lt;/dates&gt;&lt;label&gt;Network TCP PTCP&lt;/label&gt;&lt;urls&gt;&lt;/urls&gt;&lt;/record&gt;&lt;/Cite&gt;&lt;/EndNote&gt;</w:delInstrText>
        </w:r>
      </w:del>
      <w:r w:rsidR="0033544C">
        <w:fldChar w:fldCharType="separate"/>
      </w:r>
      <w:r w:rsidR="008E1941">
        <w:rPr>
          <w:noProof/>
        </w:rPr>
        <w:t>[</w:t>
      </w:r>
      <w:ins w:id="1031" w:author="." w:date="2009-05-30T03:16:00Z">
        <w:r w:rsidR="00BB4346">
          <w:rPr>
            <w:noProof/>
          </w:rPr>
          <w:t>17</w:t>
        </w:r>
      </w:ins>
      <w:del w:id="1032" w:author="." w:date="2009-05-30T03:16:00Z">
        <w:r w:rsidR="008E1941">
          <w:rPr>
            <w:noProof/>
          </w:rPr>
          <w:delText>51</w:delText>
        </w:r>
      </w:del>
      <w:r w:rsidR="008E1941">
        <w:rPr>
          <w:noProof/>
        </w:rPr>
        <w:t>]</w:t>
      </w:r>
      <w:r w:rsidR="0033544C">
        <w:fldChar w:fldCharType="end"/>
      </w:r>
      <w:r w:rsidR="0002572A">
        <w:t xml:space="preserve"> </w:t>
      </w:r>
      <w:r>
        <w:t>and GridFTP</w:t>
      </w:r>
      <w:r w:rsidR="0002572A">
        <w:t xml:space="preserve"> </w:t>
      </w:r>
      <w:r w:rsidR="0033544C">
        <w:fldChar w:fldCharType="begin"/>
      </w:r>
      <w:ins w:id="1033" w:author="." w:date="2009-05-30T00:43:00Z">
        <w:r w:rsidR="00CF1EDE">
          <w:instrText xml:space="preserve"> ADDIN EN.CITE &lt;EndNote&gt;&lt;Cite&gt;&lt;Author&gt;Globus Alliance&lt;/Author&gt;&lt;Year&gt;2000&lt;/Year&gt;&lt;RecNum&gt;113&lt;/RecNum&gt;&lt;record&gt;&lt;rec-number&gt;113&lt;/rec-number&gt;&lt;foreign-keys&gt;&lt;key app="EN" db-id="eref9pfvov2rdiedsstvpxdme2tz0v2ew02z"&gt;113&lt;/key&gt;&lt;/foreign-keys&gt;&lt;ref-type name="Report"&gt;27&lt;/ref-type&gt;&lt;contributors&gt;&lt;authors&gt;&lt;author&gt;Globus Alliance,&lt;/author&gt;&lt;/authors&gt;&lt;/contributors&gt;&lt;titles&gt;&lt;title&gt;GridFTP: Universal Data Transfer for the Grid&lt;/title&gt;&lt;secondary-title&gt;Globus Project White Paper, University of Chicago&lt;/secondary-title&gt;&lt;/titles&gt;&lt;periodical&gt;&lt;full-title&gt;Globus Project White Paper, University of Chicago&lt;/full-title&gt;&lt;/periodical&gt;&lt;dates&gt;&lt;year&gt;2000&lt;/year&gt;&lt;/dates&gt;&lt;urls&gt;&lt;related-urls&gt;&lt;url&gt;&lt;style face="normal" font="Times New Roman" size="9"&gt;http://www.globus.org/toolkit/docs/3.0/gridftp/C2WPdraft3.pdf&lt;/style&gt;&lt;/url&gt;&lt;/related-urls&gt;&lt;/urls&gt;&lt;/record&gt;&lt;/Cite&gt;&lt;/EndNote&gt;</w:instrText>
        </w:r>
      </w:ins>
      <w:del w:id="1034" w:author="." w:date="2009-05-30T00:43:00Z">
        <w:r w:rsidR="005876AF" w:rsidDel="00CF1EDE">
          <w:delInstrText xml:space="preserve"> ADDIN EN.CITE &lt;EndNote&gt;&lt;Cite&gt;&lt;Author&gt;Globus Alliance&lt;/Author&gt;&lt;Year&gt;2000&lt;/Year&gt;&lt;RecNum&gt;113&lt;/RecNum&gt;&lt;record&gt;&lt;rec-number&gt;113&lt;/rec-number&gt;&lt;foreign-keys&gt;&lt;key app="EN" db-id="eref9pfvov2rdiedsstvpxdme2tz0v2ew02z"&gt;113&lt;/key&gt;&lt;/foreign-keys&gt;&lt;ref-type name="Report"&gt;27&lt;/ref-type&gt;&lt;contributors&gt;&lt;authors&gt;&lt;author&gt;Globus Alliance,&lt;/author&gt;&lt;/authors&gt;&lt;/contributors&gt;&lt;titles&gt;&lt;title&gt;GridFTP: Universal Data Transfer for the Grid&lt;/title&gt;&lt;secondary-title&gt;Globus Project White Paper, University of Chicago&lt;/secondary-title&gt;&lt;/titles&gt;&lt;periodical&gt;&lt;full-title&gt;Globus Project White Paper, University of Chicago&lt;/full-title&gt;&lt;/periodical&gt;&lt;dates&gt;&lt;year&gt;2000&lt;/year&gt;&lt;/dates&gt;&lt;urls&gt;&lt;related-urls&gt;&lt;url&gt;&lt;style face="normal" font="Times New Roman" size="9"&gt;http://www.globus.org/toolkit/docs/3.0/gridftp/C2WPdraft3.pdf&lt;/style&gt;&lt;/url&gt;&lt;/related-urls&gt;&lt;/urls&gt;&lt;/record&gt;&lt;/Cite&gt;&lt;/EndNote&gt;</w:delInstrText>
        </w:r>
      </w:del>
      <w:r w:rsidR="0033544C">
        <w:fldChar w:fldCharType="separate"/>
      </w:r>
      <w:r w:rsidR="008E1941">
        <w:rPr>
          <w:noProof/>
        </w:rPr>
        <w:t>[</w:t>
      </w:r>
      <w:ins w:id="1035" w:author="." w:date="2009-05-30T03:16:00Z">
        <w:r w:rsidR="00BB4346">
          <w:rPr>
            <w:noProof/>
          </w:rPr>
          <w:t>18</w:t>
        </w:r>
      </w:ins>
      <w:del w:id="1036" w:author="." w:date="2009-05-30T03:16:00Z">
        <w:r w:rsidR="008E1941">
          <w:rPr>
            <w:noProof/>
          </w:rPr>
          <w:delText>40</w:delText>
        </w:r>
      </w:del>
      <w:r w:rsidR="008E1941">
        <w:rPr>
          <w:noProof/>
        </w:rPr>
        <w:t>]</w:t>
      </w:r>
      <w:r w:rsidR="0033544C">
        <w:fldChar w:fldCharType="end"/>
      </w:r>
      <w:r>
        <w:t>.</w:t>
      </w:r>
      <w:r w:rsidR="00404DE2">
        <w:t xml:space="preserve"> Using multiple TCP streams may increase the usage of network bandwidth, but </w:t>
      </w:r>
      <w:commentRangeStart w:id="1037"/>
      <w:ins w:id="1038" w:author="." w:date="2009-05-30T03:16:00Z">
        <w:r w:rsidR="00404DE2">
          <w:t>it</w:t>
        </w:r>
        <w:r w:rsidR="008D4BA5">
          <w:t>s</w:t>
        </w:r>
        <w:r w:rsidR="00404DE2">
          <w:t xml:space="preserve"> </w:t>
        </w:r>
        <w:commentRangeEnd w:id="1037"/>
        <w:r w:rsidR="00C80039">
          <w:rPr>
            <w:rStyle w:val="CommentReference"/>
            <w:rFonts w:ascii="Times" w:hAnsi="Times"/>
          </w:rPr>
          <w:commentReference w:id="1037"/>
        </w:r>
      </w:ins>
      <w:del w:id="1039" w:author="." w:date="2009-05-30T03:16:00Z">
        <w:r w:rsidR="00404DE2">
          <w:delText xml:space="preserve">it is </w:delText>
        </w:r>
      </w:del>
      <w:r w:rsidR="00404DE2">
        <w:t xml:space="preserve">performance </w:t>
      </w:r>
      <w:ins w:id="1040" w:author="." w:date="2009-05-30T03:16:00Z">
        <w:r w:rsidR="00404DE2">
          <w:t>depend</w:t>
        </w:r>
        <w:r w:rsidR="008D4BA5">
          <w:t>s</w:t>
        </w:r>
      </w:ins>
      <w:del w:id="1041" w:author="." w:date="2009-05-30T03:16:00Z">
        <w:r w:rsidR="00404DE2">
          <w:delText>depend</w:delText>
        </w:r>
      </w:del>
      <w:r w:rsidR="00404DE2">
        <w:t xml:space="preserve"> on many factors, such as the number of parallel streams and the buffer sizes of each flo</w:t>
      </w:r>
      <w:r w:rsidR="00131BFF">
        <w:t xml:space="preserve">w </w:t>
      </w:r>
      <w:r w:rsidR="0033544C">
        <w:fldChar w:fldCharType="begin"/>
      </w:r>
      <w:ins w:id="1042" w:author="." w:date="2009-05-30T00:43:00Z">
        <w:r w:rsidR="00CF1EDE">
          <w:instrText xml:space="preserve"> ADDIN EN.CITE &lt;EndNote&gt;&lt;Cite&gt;&lt;Author&gt;GU&lt;/Author&gt;&lt;Year&gt;2005&lt;/Year&gt;&lt;RecNum&gt;182&lt;/RecNum&gt;&lt;record&gt;&lt;rec-number&gt;182&lt;/rec-number&gt;&lt;foreign-keys&gt;&lt;key app="EN" db-id="eref9pfvov2rdiedsstvpxdme2tz0v2ew02z"&gt;182&lt;/key&gt;&lt;/foreign-keys&gt;&lt;ref-type name="Thesis"&gt;32&lt;/ref-type&gt;&lt;contributors&gt;&lt;authors&gt;&lt;author&gt;Gu, Y&lt;/author&gt;&lt;/authors&gt;&lt;/contributors&gt;&lt;titles&gt;&lt;title&gt;UDT: A High Performance Data Transport Protocol&lt;/title&gt;&lt;/titles&gt;&lt;dates&gt;&lt;year&gt;2005&lt;/year&gt;&lt;/dates&gt;&lt;publisher&gt;University of Illinois&lt;/publisher&gt;&lt;urls&gt;&lt;/urls&gt;&lt;/record&gt;&lt;/Cite&gt;&lt;/EndNote&gt;</w:instrText>
        </w:r>
      </w:ins>
      <w:del w:id="1043" w:author="." w:date="2009-05-30T00:43:00Z">
        <w:r w:rsidR="005876AF" w:rsidDel="00CF1EDE">
          <w:delInstrText xml:space="preserve"> ADDIN EN.CITE &lt;EndNote&gt;&lt;Cite&gt;&lt;Author&gt;GU&lt;/Author&gt;&lt;Year&gt;2005&lt;/Year&gt;&lt;RecNum&gt;182&lt;/RecNum&gt;&lt;record&gt;&lt;rec-number&gt;182&lt;/rec-number&gt;&lt;foreign-keys&gt;&lt;key app="EN" db-id="eref9pfvov2rdiedsstvpxdme2tz0v2ew02z"&gt;182&lt;/key&gt;&lt;/foreign-keys&gt;&lt;ref-type name="Thesis"&gt;32&lt;/ref-type&gt;&lt;contributors&gt;&lt;authors&gt;&lt;author&gt;Gu, Y&lt;/author&gt;&lt;/authors&gt;&lt;/contributors&gt;&lt;titles&gt;&lt;title&gt;UDT: A High Performance Data Transport Protocol&lt;/title&gt;&lt;/titles&gt;&lt;dates&gt;&lt;year&gt;2005&lt;/year&gt;&lt;/dates&gt;&lt;publisher&gt;University of Illinois&lt;/publisher&gt;&lt;urls&gt;&lt;/urls&gt;&lt;/record&gt;&lt;/Cite&gt;&lt;/EndNote&gt;</w:delInstrText>
        </w:r>
      </w:del>
      <w:r w:rsidR="0033544C">
        <w:fldChar w:fldCharType="separate"/>
      </w:r>
      <w:r w:rsidR="008E1941">
        <w:rPr>
          <w:noProof/>
        </w:rPr>
        <w:t>[</w:t>
      </w:r>
      <w:ins w:id="1044" w:author="." w:date="2009-05-30T03:16:00Z">
        <w:r w:rsidR="00BB4346">
          <w:rPr>
            <w:noProof/>
          </w:rPr>
          <w:t>19</w:t>
        </w:r>
      </w:ins>
      <w:del w:id="1045" w:author="." w:date="2009-05-30T03:16:00Z">
        <w:r w:rsidR="008E1941">
          <w:rPr>
            <w:noProof/>
          </w:rPr>
          <w:delText>106</w:delText>
        </w:r>
      </w:del>
      <w:r w:rsidR="008E1941">
        <w:rPr>
          <w:noProof/>
        </w:rPr>
        <w:t>]</w:t>
      </w:r>
      <w:r w:rsidR="0033544C">
        <w:fldChar w:fldCharType="end"/>
      </w:r>
      <w:r w:rsidR="00404DE2">
        <w:t xml:space="preserve">. </w:t>
      </w:r>
    </w:p>
    <w:p w:rsidR="00A6394A" w:rsidRDefault="00A6394A" w:rsidP="00D9218A">
      <w:pPr>
        <w:pStyle w:val="BodyText"/>
      </w:pPr>
      <w:r>
        <w:t xml:space="preserve">Another approach is </w:t>
      </w:r>
      <w:ins w:id="1046" w:author="." w:date="2009-05-30T03:16:00Z">
        <w:r w:rsidR="008D4BA5">
          <w:t xml:space="preserve">the </w:t>
        </w:r>
        <w:commentRangeStart w:id="1047"/>
        <w:r>
          <w:t>us</w:t>
        </w:r>
        <w:r w:rsidR="008D4BA5">
          <w:t>e of</w:t>
        </w:r>
        <w:r>
          <w:t xml:space="preserve"> </w:t>
        </w:r>
        <w:commentRangeEnd w:id="1047"/>
        <w:r w:rsidR="00C80039">
          <w:rPr>
            <w:rStyle w:val="CommentReference"/>
            <w:rFonts w:ascii="Times" w:hAnsi="Times"/>
          </w:rPr>
          <w:commentReference w:id="1047"/>
        </w:r>
      </w:ins>
      <w:del w:id="1048" w:author="." w:date="2009-05-30T03:16:00Z">
        <w:r>
          <w:delText xml:space="preserve">using </w:delText>
        </w:r>
      </w:del>
      <w:r>
        <w:t xml:space="preserve">rate-based UDP to overcome TCP’s </w:t>
      </w:r>
      <w:commentRangeStart w:id="1049"/>
      <w:r>
        <w:t>inefficiency</w:t>
      </w:r>
      <w:commentRangeEnd w:id="1049"/>
      <w:ins w:id="1050" w:author="." w:date="2009-05-30T03:16:00Z">
        <w:r w:rsidR="00C80039">
          <w:rPr>
            <w:rStyle w:val="CommentReference"/>
            <w:rFonts w:ascii="Times" w:hAnsi="Times"/>
          </w:rPr>
          <w:commentReference w:id="1049"/>
        </w:r>
        <w:r w:rsidR="008D4BA5">
          <w:t xml:space="preserve"> in long fat pipe networks</w:t>
        </w:r>
        <w:r>
          <w:t>.</w:t>
        </w:r>
      </w:ins>
      <w:del w:id="1051" w:author="." w:date="2009-05-30T03:16:00Z">
        <w:r>
          <w:delText>.</w:delText>
        </w:r>
      </w:del>
      <w:r>
        <w:t xml:space="preserve"> Some of ongoing works in this area are SABUL </w:t>
      </w:r>
      <w:r w:rsidR="0033544C">
        <w:fldChar w:fldCharType="begin"/>
      </w:r>
      <w:ins w:id="1052" w:author="." w:date="2009-05-30T00:43:00Z">
        <w:r w:rsidR="00CF1EDE">
          <w: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instrText>
        </w:r>
      </w:ins>
      <w:del w:id="1053" w:author="." w:date="2009-05-30T00:43:00Z">
        <w:r w:rsidR="005876AF" w:rsidDel="00CF1EDE">
          <w:delInstrText xml:space="preserve"> ADDIN EN.CITE &lt;EndNote&gt;&lt;Cite&gt;&lt;Author&gt;Gu&lt;/Author&gt;&lt;Year&gt;2003&lt;/Year&gt;&lt;RecNum&gt;127&lt;/RecNum&gt;&lt;record&gt;&lt;rec-number&gt;127&lt;/rec-number&gt;&lt;foreign-keys&gt;&lt;key app="EN" db-id="eref9pfvov2rdiedsstvpxdme2tz0v2ew02z"&gt;127&lt;/key&gt;&lt;/foreign-keys&gt;&lt;ref-type name="Journal Article"&gt;17&lt;/ref-type&gt;&lt;contributors&gt;&lt;authors&gt;&lt;author&gt;&lt;style face="normal" font="Times New Roman" size="100%"&gt;Gu, Y&lt;/style&gt;&lt;/author&gt;&lt;author&gt;&lt;style face="normal" font="Times New Roman" size="100%"&gt;Grossman, R&lt;/style&gt;&lt;/author&gt;&lt;/authors&gt;&lt;/contributors&gt;&lt;titles&gt;&lt;title&gt;&lt;style face="normal" font="Times New Roman" size="100%"&gt;SABUL: A Transport Protocol for Grid Computing&lt;/style&gt;&lt;/title&gt;&lt;secondary-title&gt;&lt;style face="normal" font="Times New Roman" size="100%"&gt;Journal of Grid Computing&lt;/style&gt;&lt;/secondary-title&gt;&lt;/titles&gt;&lt;periodical&gt;&lt;full-title&gt;Journal of Grid Computing&lt;/full-title&gt;&lt;/periodical&gt;&lt;pages&gt;&lt;style face="normal" font="Times New Roman" size="100%"&gt;377-386&lt;/style&gt;&lt;/pages&gt;&lt;volume&gt;1&lt;/volume&gt;&lt;number&gt;&lt;style face="normal" font="Times New Roman" size="100%"&gt;4&lt;/style&gt;&lt;/number&gt;&lt;dates&gt;&lt;year&gt;&lt;style face="normal" font="Times New Roman" size="100%"&gt;2003&lt;/style&gt;&lt;/year&gt;&lt;/dates&gt;&lt;urls&gt;&lt;/urls&gt;&lt;/record&gt;&lt;/Cite&gt;&lt;/EndNote&gt;</w:delInstrText>
        </w:r>
      </w:del>
      <w:r w:rsidR="0033544C">
        <w:fldChar w:fldCharType="separate"/>
      </w:r>
      <w:r w:rsidR="008E1941">
        <w:rPr>
          <w:noProof/>
        </w:rPr>
        <w:t>[</w:t>
      </w:r>
      <w:ins w:id="1054" w:author="." w:date="2009-05-30T03:16:00Z">
        <w:r w:rsidR="00BB4346">
          <w:rPr>
            <w:noProof/>
          </w:rPr>
          <w:t>20</w:t>
        </w:r>
      </w:ins>
      <w:del w:id="1055" w:author="." w:date="2009-05-30T03:16:00Z">
        <w:r w:rsidR="008E1941">
          <w:rPr>
            <w:noProof/>
          </w:rPr>
          <w:delText>57</w:delText>
        </w:r>
      </w:del>
      <w:r w:rsidR="008E1941">
        <w:rPr>
          <w:noProof/>
        </w:rPr>
        <w:t>]</w:t>
      </w:r>
      <w:r w:rsidR="0033544C">
        <w:fldChar w:fldCharType="end"/>
      </w:r>
      <w:r>
        <w:t>, FOBS</w:t>
      </w:r>
      <w:r w:rsidR="0039014A">
        <w:t xml:space="preserve"> </w:t>
      </w:r>
      <w:r w:rsidR="0033544C">
        <w:fldChar w:fldCharType="begin"/>
      </w:r>
      <w:ins w:id="1056" w:author="." w:date="2009-05-30T00:43:00Z">
        <w:r w:rsidR="00CF1EDE">
          <w: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instrText>
        </w:r>
      </w:ins>
      <w:del w:id="1057" w:author="." w:date="2009-05-30T00:43:00Z">
        <w:r w:rsidR="005876AF" w:rsidDel="00CF1EDE">
          <w:delInstrText xml:space="preserve"> ADDIN EN.CITE &lt;EndNote&gt;&lt;Cite&gt;&lt;Author&gt;Dickens&lt;/Author&gt;&lt;Year&gt;2003&lt;/Year&gt;&lt;RecNum&gt;128&lt;/RecNum&gt;&lt;record&gt;&lt;rec-number&gt;128&lt;/rec-number&gt;&lt;foreign-keys&gt;&lt;key app="EN" db-id="eref9pfvov2rdiedsstvpxdme2tz0v2ew02z"&gt;128&lt;/key&gt;&lt;/foreign-keys&gt;&lt;ref-type name="Journal Article"&gt;17&lt;/ref-type&gt;&lt;contributors&gt;&lt;authors&gt;&lt;author&gt;&lt;style face="normal" font="Times New Roman" size="100%"&gt;Dickens, PM&lt;/style&gt;&lt;/author&gt;&lt;/authors&gt;&lt;/contributors&gt;&lt;titles&gt;&lt;title&gt;&lt;style face="normal" font="Times New Roman" size="100%"&gt;FOBS: A Lightweight Communication Protocol for Grid Computing&lt;/style&gt;&lt;/title&gt;&lt;secondary-title&gt;&lt;style face="normal" font="Times New Roman" size="100%"&gt;Lecture Notes in Computer Science&lt;/style&gt;&lt;/secondary-title&gt;&lt;/titles&gt;&lt;periodical&gt;&lt;full-title&gt;LECTURE NOTES IN COMPUTER SCIENCE&lt;/full-title&gt;&lt;/periodical&gt;&lt;pages&gt;&lt;style face="normal" font="Times New Roman" size="100%"&gt;938-946&lt;/style&gt;&lt;/pages&gt;&lt;dates&gt;&lt;year&gt;&lt;style face="normal" font="Times New Roman" size="100%"&gt;2003&lt;/style&gt;&lt;/year&gt;&lt;/dates&gt;&lt;urls&gt;&lt;/urls&gt;&lt;/record&gt;&lt;/Cite&gt;&lt;/EndNote&gt;</w:delInstrText>
        </w:r>
      </w:del>
      <w:r w:rsidR="0033544C">
        <w:fldChar w:fldCharType="separate"/>
      </w:r>
      <w:r w:rsidR="00222991">
        <w:rPr>
          <w:noProof/>
        </w:rPr>
        <w:t>[</w:t>
      </w:r>
      <w:ins w:id="1058" w:author="." w:date="2009-05-30T03:16:00Z">
        <w:r w:rsidR="00BB4346">
          <w:rPr>
            <w:noProof/>
          </w:rPr>
          <w:t>21</w:t>
        </w:r>
      </w:ins>
      <w:del w:id="1059" w:author="." w:date="2009-05-30T03:16:00Z">
        <w:r w:rsidR="00222991">
          <w:rPr>
            <w:noProof/>
          </w:rPr>
          <w:delText>9</w:delText>
        </w:r>
      </w:del>
      <w:r w:rsidR="00222991">
        <w:rPr>
          <w:noProof/>
        </w:rPr>
        <w:t>]</w:t>
      </w:r>
      <w:r w:rsidR="0033544C">
        <w:fldChar w:fldCharType="end"/>
      </w:r>
      <w:r>
        <w:t>, RBUP</w:t>
      </w:r>
      <w:r w:rsidR="0039014A">
        <w:t xml:space="preserve"> </w:t>
      </w:r>
      <w:r w:rsidR="0033544C">
        <w:fldChar w:fldCharType="begin"/>
      </w:r>
      <w:ins w:id="1060" w:author="." w:date="2009-05-30T00:43:00Z">
        <w:r w:rsidR="00CF1EDE">
          <w: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instrText>
        </w:r>
      </w:ins>
      <w:del w:id="1061" w:author="." w:date="2009-05-30T00:43:00Z">
        <w:r w:rsidR="005876AF" w:rsidDel="00CF1EDE">
          <w:delInstrText xml:space="preserve"> ADDIN EN.CITE &lt;EndNote&gt;&lt;Cite&gt;&lt;Author&gt;He&lt;/Author&gt;&lt;Year&gt;2002&lt;/Year&gt;&lt;RecNum&gt;129&lt;/RecNum&gt;&lt;record&gt;&lt;rec-number&gt;129&lt;/rec-number&gt;&lt;foreign-keys&gt;&lt;key app="EN" db-id="eref9pfvov2rdiedsstvpxdme2tz0v2ew02z"&gt;129&lt;/key&gt;&lt;/foreign-keys&gt;&lt;ref-type name="Conference Proceedings"&gt;10&lt;/ref-type&gt;&lt;contributors&gt;&lt;authors&gt;&lt;author&gt;&lt;style face="normal" font="Times New Roman" size="100%"&gt;He, E&lt;/style&gt;&lt;/author&gt;&lt;author&gt;&lt;style face="normal" font="Times New Roman" size="100%"&gt;Leigh, J&lt;/style&gt;&lt;/author&gt;&lt;author&gt;&lt;style face="normal" font="Times New Roman" size="100%"&gt;Yu, O&lt;/style&gt;&lt;/author&gt;&lt;author&gt;&lt;style face="normal" font="Times New Roman" size="100%"&gt;Defanti, TA&lt;/style&gt;&lt;/author&gt;&lt;/authors&gt;&lt;/contributors&gt;&lt;titles&gt;&lt;title&gt;&lt;style face="normal" font="Times New Roman" size="100%"&gt;Reliable Blast UDP: Predictable High Performance Bulk Data Transfer&lt;/style&gt;&lt;/title&gt;&lt;secondary-title&gt;&lt;style face="normal" font="Times New Roman" size="100%"&gt;Cluster Computing, 2002. Proceedings. 2002 IEEE International Conference on&lt;/style&gt;&lt;/secondary-title&gt;&lt;/titles&gt;&lt;pages&gt;&lt;style face="normal" font="Times New Roman" size="100%"&gt;317-324&lt;/style&gt;&lt;/pages&gt;&lt;dates&gt;&lt;year&gt;&lt;style face="normal" font="Times New Roman" size="100%"&gt;2002&lt;/style&gt;&lt;/year&gt;&lt;/dates&gt;&lt;urls&gt;&lt;/urls&gt;&lt;/record&gt;&lt;/Cite&gt;&lt;/EndNote&gt;</w:delInstrText>
        </w:r>
      </w:del>
      <w:r w:rsidR="0033544C">
        <w:fldChar w:fldCharType="separate"/>
      </w:r>
      <w:r w:rsidR="008E1941">
        <w:rPr>
          <w:noProof/>
        </w:rPr>
        <w:t>[</w:t>
      </w:r>
      <w:ins w:id="1062" w:author="." w:date="2009-05-30T03:16:00Z">
        <w:r w:rsidR="00BB4346">
          <w:rPr>
            <w:noProof/>
          </w:rPr>
          <w:t>22</w:t>
        </w:r>
      </w:ins>
      <w:del w:id="1063" w:author="." w:date="2009-05-30T03:16:00Z">
        <w:r w:rsidR="008E1941">
          <w:rPr>
            <w:noProof/>
          </w:rPr>
          <w:delText>58</w:delText>
        </w:r>
      </w:del>
      <w:r w:rsidR="008E1941">
        <w:rPr>
          <w:noProof/>
        </w:rPr>
        <w:t>]</w:t>
      </w:r>
      <w:r w:rsidR="0033544C">
        <w:fldChar w:fldCharType="end"/>
      </w:r>
      <w:r>
        <w:t>, FRTP</w:t>
      </w:r>
      <w:r w:rsidR="006C328D">
        <w:t xml:space="preserve"> </w:t>
      </w:r>
      <w:r w:rsidR="0033544C">
        <w:fldChar w:fldCharType="begin"/>
      </w:r>
      <w:ins w:id="1064" w:author="." w:date="2009-05-30T00:43:00Z">
        <w:r w:rsidR="00CF1EDE">
          <w: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instrText>
        </w:r>
      </w:ins>
      <w:del w:id="1065" w:author="." w:date="2009-05-30T00:43:00Z">
        <w:r w:rsidR="005876AF" w:rsidDel="00CF1EDE">
          <w:delInstrText xml:space="preserve"> ADDIN EN.CITE &lt;EndNote&gt;&lt;Cite&gt;&lt;Author&gt;Zheng&lt;/Author&gt;&lt;Year&gt;2004&lt;/Year&gt;&lt;RecNum&gt;96&lt;/RecNum&gt;&lt;record&gt;&lt;rec-number&gt;96&lt;/rec-number&gt;&lt;foreign-keys&gt;&lt;key app="EN" db-id="eref9pfvov2rdiedsstvpxdme2tz0v2ew02z"&gt;96&lt;/key&gt;&lt;/foreign-keys&gt;&lt;ref-type name="Journal Article"&gt;17&lt;/ref-type&gt;&lt;contributors&gt;&lt;authors&gt;&lt;author&gt;Zheng, X.&lt;/author&gt;&lt;author&gt;Mudambi, A. P.&lt;/author&gt;&lt;author&gt;Veeraraghavan, M.&lt;/author&gt;&lt;/authors&gt;&lt;/contributors&gt;&lt;titles&gt;&lt;title&gt;FRTP: Fixed rate transport protocol-a modified version of sabul for end-to-end circuits&lt;/title&gt;&lt;secondary-title&gt;Proceedings of the 1 stInternational Workshop on Provisioning and Transport for Hybrid Networks (PATHNETS), in conjunction with the 1 stInternational Conference on Broadband Networks&lt;/secondary-title&gt;&lt;/titles&gt;&lt;periodical&gt;&lt;full-title&gt;Proceedings of the 1 stInternational Workshop on Provisioning and Transport for Hybrid Networks (PATHNETS), in conjunction with the 1 stInternational Conference on Broadband Networks&lt;/full-title&gt;&lt;/periodical&gt;&lt;dates&gt;&lt;year&gt;2004&lt;/year&gt;&lt;/dates&gt;&lt;urls&gt;&lt;/urls&gt;&lt;/record&gt;&lt;/Cite&gt;&lt;/EndNote&gt;</w:delInstrText>
        </w:r>
      </w:del>
      <w:r w:rsidR="0033544C">
        <w:fldChar w:fldCharType="separate"/>
      </w:r>
      <w:r w:rsidR="008E1941">
        <w:rPr>
          <w:noProof/>
        </w:rPr>
        <w:t>[</w:t>
      </w:r>
      <w:ins w:id="1066" w:author="." w:date="2009-05-30T03:16:00Z">
        <w:r w:rsidR="00BB4346">
          <w:rPr>
            <w:noProof/>
          </w:rPr>
          <w:t>23</w:t>
        </w:r>
      </w:ins>
      <w:del w:id="1067" w:author="." w:date="2009-05-30T03:16:00Z">
        <w:r w:rsidR="008E1941">
          <w:rPr>
            <w:noProof/>
          </w:rPr>
          <w:delText>62</w:delText>
        </w:r>
      </w:del>
      <w:r w:rsidR="008E1941">
        <w:rPr>
          <w:noProof/>
        </w:rPr>
        <w:t>]</w:t>
      </w:r>
      <w:r w:rsidR="0033544C">
        <w:fldChar w:fldCharType="end"/>
      </w:r>
      <w:r>
        <w:t>, and UDT</w:t>
      </w:r>
      <w:r w:rsidR="006C328D">
        <w:t xml:space="preserve"> </w:t>
      </w:r>
      <w:r w:rsidR="0033544C">
        <w:fldChar w:fldCharType="begin"/>
      </w:r>
      <w:ins w:id="1068" w:author="." w:date="2009-05-30T00:43:00Z">
        <w:r w:rsidR="00CF1EDE">
          <w:instrText xml:space="preserve"> ADDIN EN.CITE &lt;EndNote&gt;&lt;Cite&gt;&lt;Author&gt;Gu&lt;/Author&gt;&lt;Year&gt;2005&lt;/Year&gt;&lt;RecNum&gt;182&lt;/RecNum&gt;&lt;record&gt;&lt;rec-number&gt;182&lt;/rec-number&gt;&lt;foreign-keys&gt;&lt;key app="EN" db-id="eref9pfvov2rdiedsstvpxdme2tz0v2ew02z"&gt;182&lt;/key&gt;&lt;/foreign-keys&gt;&lt;ref-type name="Thesis"&gt;32&lt;/ref-type&gt;&lt;contributors&gt;&lt;authors&gt;&lt;author&gt;Gu, Y&lt;/author&gt;&lt;/authors&gt;&lt;/contributors&gt;&lt;titles&gt;&lt;title&gt;UDT: A High Performance Data Transport Protocol&lt;/title&gt;&lt;/titles&gt;&lt;dates&gt;&lt;year&gt;2005&lt;/year&gt;&lt;/dates&gt;&lt;publisher&gt;University of Illinois&lt;/publisher&gt;&lt;urls&gt;&lt;/urls&gt;&lt;/record&gt;&lt;/Cite&gt;&lt;/EndNote&gt;</w:instrText>
        </w:r>
      </w:ins>
      <w:del w:id="1069" w:author="." w:date="2009-05-30T00:43:00Z">
        <w:r w:rsidR="005876AF" w:rsidDel="00CF1EDE">
          <w:delInstrText xml:space="preserve"> ADDIN EN.CITE &lt;EndNote&gt;&lt;Cite&gt;&lt;Author&gt;Gu&lt;/Author&gt;&lt;Year&gt;2005&lt;/Year&gt;&lt;RecNum&gt;182&lt;/RecNum&gt;&lt;record&gt;&lt;rec-number&gt;182&lt;/rec-number&gt;&lt;foreign-keys&gt;&lt;key app="EN" db-id="eref9pfvov2rdiedsstvpxdme2tz0v2ew02z"&gt;182&lt;/key&gt;&lt;/foreign-keys&gt;&lt;ref-type name="Thesis"&gt;32&lt;/ref-type&gt;&lt;contributors&gt;&lt;authors&gt;&lt;author&gt;Gu, Y&lt;/author&gt;&lt;/authors&gt;&lt;/contributors&gt;&lt;titles&gt;&lt;title&gt;UDT: A High Performance Data Transport Protocol&lt;/title&gt;&lt;/titles&gt;&lt;dates&gt;&lt;year&gt;2005&lt;/year&gt;&lt;/dates&gt;&lt;publisher&gt;University of Illinois&lt;/publisher&gt;&lt;urls&gt;&lt;/urls&gt;&lt;/record&gt;&lt;/Cite&gt;&lt;/EndNote&gt;</w:delInstrText>
        </w:r>
      </w:del>
      <w:r w:rsidR="0033544C">
        <w:fldChar w:fldCharType="separate"/>
      </w:r>
      <w:r w:rsidR="008E1941">
        <w:rPr>
          <w:noProof/>
        </w:rPr>
        <w:t>[</w:t>
      </w:r>
      <w:ins w:id="1070" w:author="." w:date="2009-05-30T03:16:00Z">
        <w:r w:rsidR="00BB4346">
          <w:rPr>
            <w:noProof/>
          </w:rPr>
          <w:t>19</w:t>
        </w:r>
      </w:ins>
      <w:del w:id="1071" w:author="." w:date="2009-05-30T03:16:00Z">
        <w:r w:rsidR="008E1941">
          <w:rPr>
            <w:noProof/>
          </w:rPr>
          <w:delText>106</w:delText>
        </w:r>
      </w:del>
      <w:r w:rsidR="008E1941">
        <w:rPr>
          <w:noProof/>
        </w:rPr>
        <w:t>]</w:t>
      </w:r>
      <w:r w:rsidR="0033544C">
        <w:fldChar w:fldCharType="end"/>
      </w:r>
      <w:r w:rsidR="00DB0658">
        <w:t>.</w:t>
      </w:r>
      <w:r w:rsidR="00A618D3">
        <w:t xml:space="preserve"> </w:t>
      </w:r>
      <w:ins w:id="1072" w:author="." w:date="2009-05-30T03:16:00Z">
        <w:r w:rsidR="008D4BA5">
          <w:t xml:space="preserve">Even </w:t>
        </w:r>
        <w:commentRangeStart w:id="1073"/>
        <w:r w:rsidR="008D4BA5">
          <w:t>though</w:t>
        </w:r>
        <w:r w:rsidR="00A618D3">
          <w:t xml:space="preserve"> </w:t>
        </w:r>
        <w:commentRangeEnd w:id="1073"/>
        <w:r w:rsidR="00C80039">
          <w:rPr>
            <w:rStyle w:val="CommentReference"/>
            <w:rFonts w:ascii="Times" w:hAnsi="Times"/>
          </w:rPr>
          <w:commentReference w:id="1073"/>
        </w:r>
      </w:ins>
      <w:del w:id="1074" w:author="." w:date="2009-05-30T03:16:00Z">
        <w:r w:rsidR="00A618D3">
          <w:delText xml:space="preserve">In spite of the fact that the </w:delText>
        </w:r>
      </w:del>
      <w:r w:rsidR="00A618D3">
        <w:t xml:space="preserve">UDP is a very simple protocol, </w:t>
      </w:r>
      <w:ins w:id="1075" w:author="." w:date="2009-05-30T03:16:00Z">
        <w:r w:rsidR="008D4BA5">
          <w:t>its</w:t>
        </w:r>
        <w:r w:rsidR="00C80039">
          <w:rPr>
            <w:rStyle w:val="CommentReference"/>
            <w:rFonts w:ascii="Times" w:hAnsi="Times"/>
          </w:rPr>
          <w:commentReference w:id="1076"/>
        </w:r>
        <w:r w:rsidR="00A618D3">
          <w:t xml:space="preserve"> </w:t>
        </w:r>
        <w:r w:rsidR="008D4BA5">
          <w:t>un</w:t>
        </w:r>
        <w:r w:rsidR="00A618D3">
          <w:t>reliable</w:t>
        </w:r>
      </w:ins>
      <w:del w:id="1077" w:author="." w:date="2009-05-30T03:16:00Z">
        <w:r w:rsidR="00A618D3">
          <w:delText>providing reliable</w:delText>
        </w:r>
      </w:del>
      <w:r w:rsidR="00A618D3">
        <w:t xml:space="preserve"> data streaming service to applications is an important </w:t>
      </w:r>
      <w:ins w:id="1078" w:author="." w:date="2009-05-30T03:16:00Z">
        <w:r w:rsidR="008D4BA5">
          <w:t>dis</w:t>
        </w:r>
        <w:r w:rsidR="00A618D3">
          <w:t xml:space="preserve">advantage </w:t>
        </w:r>
        <w:r w:rsidR="008D4BA5">
          <w:t>when compared to</w:t>
        </w:r>
      </w:ins>
      <w:del w:id="1079" w:author="." w:date="2009-05-30T03:16:00Z">
        <w:r w:rsidR="00A618D3">
          <w:delText>advantage of</w:delText>
        </w:r>
      </w:del>
      <w:r w:rsidR="00A618D3">
        <w:t xml:space="preserve"> TCP</w:t>
      </w:r>
      <w:del w:id="1080" w:author="." w:date="2009-05-30T03:16:00Z">
        <w:r w:rsidR="00A618D3">
          <w:delText xml:space="preserve"> over UDP</w:delText>
        </w:r>
      </w:del>
      <w:r w:rsidR="00A618D3">
        <w:t>.</w:t>
      </w:r>
    </w:p>
    <w:p w:rsidR="00BB4A2C" w:rsidRDefault="00E04C2A" w:rsidP="002517D7">
      <w:pPr>
        <w:pStyle w:val="BodyText"/>
      </w:pPr>
      <w:r>
        <w:t>Data Transfer Modules is accountable for sending</w:t>
      </w:r>
      <w:r w:rsidRPr="003E7C69">
        <w:t xml:space="preserve"> and receiving actual data </w:t>
      </w:r>
      <w:r>
        <w:t>to/</w:t>
      </w:r>
      <w:r w:rsidRPr="003E7C69">
        <w:t>from other peers</w:t>
      </w:r>
      <w:r>
        <w:t xml:space="preserve">. </w:t>
      </w:r>
      <w:r w:rsidR="00BB4A2C">
        <w:t xml:space="preserve">As illustrated in the </w:t>
      </w:r>
      <w:commentRangeStart w:id="1081"/>
      <w:r w:rsidR="00BB4A2C">
        <w:t>figure</w:t>
      </w:r>
      <w:commentRangeEnd w:id="1081"/>
      <w:ins w:id="1082" w:author="." w:date="2009-05-30T03:16:00Z">
        <w:r w:rsidR="00CF043F">
          <w:rPr>
            <w:rStyle w:val="CommentReference"/>
            <w:rFonts w:ascii="Times" w:hAnsi="Times"/>
          </w:rPr>
          <w:commentReference w:id="1081"/>
        </w:r>
        <w:r w:rsidR="00BB4A2C">
          <w:t>,</w:t>
        </w:r>
      </w:ins>
      <w:del w:id="1083" w:author="." w:date="2009-05-30T03:16:00Z">
        <w:r w:rsidR="00BB4A2C">
          <w:delText>,</w:delText>
        </w:r>
      </w:del>
      <w:r w:rsidR="00BB4A2C">
        <w:t xml:space="preserve"> it only interacts with Data Sharing Algorithm layer. </w:t>
      </w:r>
    </w:p>
    <w:p w:rsidR="002517D7" w:rsidRDefault="00164EE6" w:rsidP="002517D7">
      <w:pPr>
        <w:pStyle w:val="BodyText"/>
      </w:pPr>
      <w:ins w:id="1084" w:author="." w:date="2009-05-30T03:16:00Z">
        <w:r>
          <w:t>Although there</w:t>
        </w:r>
      </w:ins>
      <w:del w:id="1085" w:author="." w:date="2009-05-30T03:16:00Z">
        <w:r w:rsidR="002517D7">
          <w:delText>Even though we</w:delText>
        </w:r>
      </w:del>
      <w:r w:rsidR="002517D7">
        <w:t xml:space="preserve"> are </w:t>
      </w:r>
      <w:ins w:id="1086" w:author="." w:date="2009-05-30T03:16:00Z">
        <w:r>
          <w:t xml:space="preserve">many </w:t>
        </w:r>
      </w:ins>
      <w:del w:id="1087" w:author="." w:date="2009-05-30T03:16:00Z">
        <w:r w:rsidR="002517D7">
          <w:delText xml:space="preserve">planning to use </w:delText>
        </w:r>
      </w:del>
      <w:r w:rsidR="002517D7">
        <w:t>UDP based data transfer protocols</w:t>
      </w:r>
      <w:r w:rsidR="00E04C2A">
        <w:t xml:space="preserve"> </w:t>
      </w:r>
      <w:ins w:id="1088" w:author="." w:date="2009-05-30T03:16:00Z">
        <w:r>
          <w:t xml:space="preserve">available to use </w:t>
        </w:r>
      </w:ins>
      <w:r w:rsidR="00E04C2A">
        <w:t xml:space="preserve">in </w:t>
      </w:r>
      <w:ins w:id="1089" w:author="." w:date="2009-05-30T03:16:00Z">
        <w:r>
          <w:t xml:space="preserve">our prototype, each of them has advantages and disadvantages over others. Thus, it is necessary to conduct comprehensive survey and test to select </w:t>
        </w:r>
      </w:ins>
      <w:r w:rsidR="00E04C2A">
        <w:t xml:space="preserve">the </w:t>
      </w:r>
      <w:ins w:id="1090" w:author="." w:date="2009-05-30T03:16:00Z">
        <w:r>
          <w:t>one that performs best in a peer-to-peer based data transfer mechanism. Hence</w:t>
        </w:r>
      </w:ins>
      <w:del w:id="1091" w:author="." w:date="2009-05-30T03:16:00Z">
        <w:r w:rsidR="00E04C2A">
          <w:delText>future</w:delText>
        </w:r>
      </w:del>
      <w:r w:rsidR="002517D7">
        <w:t xml:space="preserve">, </w:t>
      </w:r>
      <w:r w:rsidR="005F4A9E">
        <w:t xml:space="preserve">in our current prototype, </w:t>
      </w:r>
      <w:commentRangeStart w:id="1092"/>
      <w:ins w:id="1093" w:author="." w:date="2009-05-30T03:16:00Z">
        <w:r>
          <w:t>for the time being</w:t>
        </w:r>
        <w:commentRangeEnd w:id="1092"/>
        <w:r w:rsidR="00CF043F">
          <w:rPr>
            <w:rStyle w:val="CommentReference"/>
            <w:rFonts w:ascii="Times" w:hAnsi="Times"/>
          </w:rPr>
          <w:commentReference w:id="1092"/>
        </w:r>
        <w:r w:rsidR="002517D7">
          <w:t xml:space="preserve">, </w:t>
        </w:r>
      </w:ins>
      <w:r w:rsidR="00DB0658">
        <w:t>Data Transfer Module</w:t>
      </w:r>
      <w:del w:id="1094" w:author="." w:date="2009-05-30T04:06:00Z">
        <w:r w:rsidR="00DB0658" w:rsidDel="006C3B90">
          <w:delText>s</w:delText>
        </w:r>
      </w:del>
      <w:r w:rsidR="00DB0658">
        <w:t xml:space="preserve"> consists of services</w:t>
      </w:r>
      <w:r w:rsidR="002517D7">
        <w:t xml:space="preserve"> </w:t>
      </w:r>
      <w:ins w:id="1095" w:author="." w:date="2009-05-30T03:16:00Z">
        <w:r w:rsidR="008D4BA5">
          <w:t>that</w:t>
        </w:r>
        <w:commentRangeStart w:id="1096"/>
        <w:r w:rsidR="002517D7">
          <w:t xml:space="preserve"> </w:t>
        </w:r>
        <w:commentRangeEnd w:id="1096"/>
        <w:r w:rsidR="00CF043F">
          <w:rPr>
            <w:rStyle w:val="CommentReference"/>
            <w:rFonts w:ascii="Times" w:hAnsi="Times"/>
          </w:rPr>
          <w:commentReference w:id="1096"/>
        </w:r>
      </w:ins>
      <w:del w:id="1097" w:author="." w:date="2009-05-30T03:16:00Z">
        <w:r w:rsidR="002517D7">
          <w:delText xml:space="preserve">which </w:delText>
        </w:r>
      </w:del>
      <w:r w:rsidR="00DB0658">
        <w:t xml:space="preserve">use the Internet protocol TCP/IP to transfer data between physical locations.  </w:t>
      </w:r>
      <w:r w:rsidR="002517D7">
        <w:t xml:space="preserve">In order to enable our GTFC transfer data on any network and utilize the network more efficiently, we both </w:t>
      </w:r>
      <w:r w:rsidR="002517D7">
        <w:lastRenderedPageBreak/>
        <w:t xml:space="preserve">employed both a single TCP flow and parallel TCP flows. </w:t>
      </w:r>
      <w:r w:rsidR="0096338F">
        <w:t>In s</w:t>
      </w:r>
      <w:r w:rsidR="0017452F">
        <w:t xml:space="preserve">pite </w:t>
      </w:r>
      <w:r w:rsidR="0096338F">
        <w:t xml:space="preserve">of </w:t>
      </w:r>
      <w:r w:rsidR="0017452F">
        <w:t xml:space="preserve">the fact that Data Transfer Modules is depicted as an independent entity in the architecture figure, because of its job description it has very close relation with Torrent Data Sharing Algorithm Layer. </w:t>
      </w:r>
      <w:r w:rsidR="00C430A3">
        <w:t>GTFC uses two channels: data channel and security channel. The former is used solely for the purpose of data transfer in high bandwidth. The latter is for the security purpose and encrypted.</w:t>
      </w:r>
    </w:p>
    <w:p w:rsidR="00675026" w:rsidRDefault="00675026" w:rsidP="00286226">
      <w:pPr>
        <w:pStyle w:val="Heading3"/>
      </w:pPr>
      <w:bookmarkStart w:id="1098" w:name="_Toc228272602"/>
      <w:r>
        <w:t>Management Modules</w:t>
      </w:r>
      <w:bookmarkEnd w:id="1098"/>
    </w:p>
    <w:p w:rsidR="000A659A" w:rsidRDefault="0039014A" w:rsidP="002517D7">
      <w:pPr>
        <w:pStyle w:val="BodyText"/>
      </w:pPr>
      <w:r>
        <w:t>The Management Modules consist</w:t>
      </w:r>
      <w:r w:rsidR="000A659A">
        <w:t>s</w:t>
      </w:r>
      <w:r>
        <w:t xml:space="preserve"> of sub-modules </w:t>
      </w:r>
      <w:r w:rsidR="000A659A">
        <w:t>which</w:t>
      </w:r>
      <w:r>
        <w:t xml:space="preserve"> </w:t>
      </w:r>
      <w:r w:rsidR="000A659A">
        <w:t xml:space="preserve">provide </w:t>
      </w:r>
      <w:r>
        <w:t>services</w:t>
      </w:r>
      <w:r w:rsidR="000A659A">
        <w:t xml:space="preserve"> </w:t>
      </w:r>
      <w:r w:rsidR="009A22CA">
        <w:t xml:space="preserve">and tools </w:t>
      </w:r>
      <w:r w:rsidR="000A659A">
        <w:t xml:space="preserve">that support the tasks management, monitoring of </w:t>
      </w:r>
      <w:r w:rsidR="009A22CA">
        <w:t>usage and availability statistical information such as percentage of upload and download information</w:t>
      </w:r>
      <w:r w:rsidR="000A659A">
        <w:t xml:space="preserve">, and </w:t>
      </w:r>
      <w:r w:rsidR="009A22CA">
        <w:t xml:space="preserve">communication with the </w:t>
      </w:r>
      <w:r w:rsidR="000A659A">
        <w:t>WS-Tracker.</w:t>
      </w:r>
    </w:p>
    <w:p w:rsidR="000A659A" w:rsidRDefault="008929CE" w:rsidP="00286226">
      <w:pPr>
        <w:pStyle w:val="Heading4"/>
      </w:pPr>
      <w:bookmarkStart w:id="1099" w:name="_Toc228272603"/>
      <w:r>
        <w:t>Task Manager</w:t>
      </w:r>
      <w:bookmarkEnd w:id="1099"/>
    </w:p>
    <w:p w:rsidR="00893DD0" w:rsidRDefault="00E04C2A" w:rsidP="002517D7">
      <w:pPr>
        <w:pStyle w:val="BodyText"/>
      </w:pPr>
      <w:r w:rsidRPr="003E7C69">
        <w:t xml:space="preserve">Task </w:t>
      </w:r>
      <w:r w:rsidR="00050882">
        <w:t>M</w:t>
      </w:r>
      <w:r w:rsidRPr="003E7C69">
        <w:t xml:space="preserve">anager </w:t>
      </w:r>
      <w:r w:rsidR="00EC4F0A">
        <w:t xml:space="preserve">is the first module in the GTFC to be </w:t>
      </w:r>
      <w:r w:rsidR="00050882">
        <w:t>execute</w:t>
      </w:r>
      <w:r w:rsidR="00EC4F0A">
        <w:t xml:space="preserve">d when the user run the GTFC. </w:t>
      </w:r>
      <w:r w:rsidR="00050882">
        <w:t xml:space="preserve"> </w:t>
      </w:r>
      <w:r w:rsidR="00EC4F0A">
        <w:t>After initi</w:t>
      </w:r>
      <w:r w:rsidR="00050882">
        <w:t>a</w:t>
      </w:r>
      <w:r w:rsidR="00EC4F0A">
        <w:t xml:space="preserve">lizing the GTFC settings, it generates a unique ID, Unique Grid Torrent ID (UGTID). </w:t>
      </w:r>
      <w:r w:rsidR="00893DD0">
        <w:t>UGTID is essential for each of GTCs because it is used to identify each GTC during the data sharing and communication processes. Following UGTID creation, GTC stores it into an ID file for future utilization. The user has to register other required information with this UGTID by retrieving it from the ID file into Collaboration and Content Manager (CCM).</w:t>
      </w:r>
    </w:p>
    <w:p w:rsidR="00EA1810" w:rsidRDefault="00FA3684" w:rsidP="00893DD0">
      <w:pPr>
        <w:pStyle w:val="BodyText"/>
      </w:pPr>
      <w:r>
        <w:t>O</w:t>
      </w:r>
      <w:r w:rsidR="00893DD0">
        <w:t xml:space="preserve">ther important responsibility of Task Manager is to execute a task included in task list delivered by WS-Tracker service. </w:t>
      </w:r>
      <w:r>
        <w:t xml:space="preserve">Upon task list arrival, it parses the list and </w:t>
      </w:r>
      <w:r>
        <w:lastRenderedPageBreak/>
        <w:t>then</w:t>
      </w:r>
      <w:r w:rsidR="004279EF">
        <w:t xml:space="preserve">, according to description of task, </w:t>
      </w:r>
      <w:r>
        <w:t xml:space="preserve">executes the appropriate services to perform a task or starts a proper module and passes </w:t>
      </w:r>
      <w:r w:rsidR="000B1CB6">
        <w:t>it</w:t>
      </w:r>
      <w:r>
        <w:t xml:space="preserve"> to t</w:t>
      </w:r>
      <w:r w:rsidR="004279EF">
        <w:t>hat module</w:t>
      </w:r>
      <w:r>
        <w:t xml:space="preserve"> </w:t>
      </w:r>
      <w:r w:rsidR="003E448C">
        <w:t>to be</w:t>
      </w:r>
      <w:r>
        <w:t xml:space="preserve"> handled. </w:t>
      </w:r>
    </w:p>
    <w:p w:rsidR="00893DD0" w:rsidRDefault="00EA1810" w:rsidP="00893DD0">
      <w:pPr>
        <w:pStyle w:val="BodyText"/>
      </w:pPr>
      <w:r>
        <w:t xml:space="preserve">It </w:t>
      </w:r>
      <w:r w:rsidR="00CB714B">
        <w:t>acts as</w:t>
      </w:r>
      <w:r>
        <w:t xml:space="preserve"> </w:t>
      </w:r>
      <w:r w:rsidR="00CB714B">
        <w:t xml:space="preserve">central control unit of the GTFC and </w:t>
      </w:r>
      <w:r w:rsidR="0039468E">
        <w:t>interacts</w:t>
      </w:r>
      <w:r w:rsidR="00CB714B">
        <w:t xml:space="preserve"> all the modules except Data Transfer Modules as shown in </w:t>
      </w:r>
      <w:r w:rsidR="0033544C">
        <w:fldChar w:fldCharType="begin"/>
      </w:r>
      <w:r w:rsidR="00CB714B">
        <w:instrText xml:space="preserve"> REF _Ref197132347 \h </w:instrText>
      </w:r>
      <w:r w:rsidR="0033544C">
        <w:fldChar w:fldCharType="separate"/>
      </w:r>
      <w:r w:rsidR="007B4C25">
        <w:t xml:space="preserve">Figure </w:t>
      </w:r>
      <w:r w:rsidR="007B4C25">
        <w:rPr>
          <w:noProof/>
        </w:rPr>
        <w:t>4</w:t>
      </w:r>
      <w:r w:rsidR="007B4C25">
        <w:noBreakHyphen/>
      </w:r>
      <w:r w:rsidR="007B4C25">
        <w:rPr>
          <w:noProof/>
        </w:rPr>
        <w:t>4</w:t>
      </w:r>
      <w:r w:rsidR="0033544C">
        <w:fldChar w:fldCharType="end"/>
      </w:r>
      <w:r w:rsidR="00CB714B">
        <w:t>.</w:t>
      </w:r>
      <w:r w:rsidR="003D3CAB">
        <w:t xml:space="preserve"> </w:t>
      </w:r>
      <w:r w:rsidR="002F210F">
        <w:t xml:space="preserve">In order </w:t>
      </w:r>
      <w:r w:rsidR="003D3CAB">
        <w:t xml:space="preserve">to create </w:t>
      </w:r>
      <w:r w:rsidR="0048437A">
        <w:t xml:space="preserve">a </w:t>
      </w:r>
      <w:r w:rsidR="003D3CAB">
        <w:t>scheduled request need</w:t>
      </w:r>
      <w:r w:rsidR="00404D6D">
        <w:t>ing</w:t>
      </w:r>
      <w:r w:rsidR="003D3CAB">
        <w:t xml:space="preserve"> to be passed to WS-Tracker client and to be delivered WS-Tracker service eventually</w:t>
      </w:r>
      <w:r w:rsidR="002F210F">
        <w:t>, it has a time-based scheduling service as well.</w:t>
      </w:r>
    </w:p>
    <w:p w:rsidR="00C107AB" w:rsidRDefault="00C107AB" w:rsidP="00286226">
      <w:pPr>
        <w:pStyle w:val="Heading4"/>
      </w:pPr>
      <w:bookmarkStart w:id="1100" w:name="_Toc228272604"/>
      <w:r>
        <w:t>WS-Tracker Client</w:t>
      </w:r>
      <w:bookmarkEnd w:id="1100"/>
    </w:p>
    <w:p w:rsidR="002517D7" w:rsidRDefault="00E04C2A" w:rsidP="00B64673">
      <w:pPr>
        <w:pStyle w:val="BodyText"/>
      </w:pPr>
      <w:r w:rsidRPr="003E7C69">
        <w:t xml:space="preserve">WS-Tracker client behaves as a communication </w:t>
      </w:r>
      <w:r w:rsidR="00B64673">
        <w:t>substrate</w:t>
      </w:r>
      <w:r w:rsidRPr="003E7C69">
        <w:t xml:space="preserve"> between </w:t>
      </w:r>
      <w:r w:rsidR="00CB2FC9">
        <w:t>T</w:t>
      </w:r>
      <w:r w:rsidRPr="003E7C69">
        <w:t>ask manager and WS-Tracker</w:t>
      </w:r>
      <w:r w:rsidR="00957D4F">
        <w:t xml:space="preserve"> service.</w:t>
      </w:r>
      <w:r w:rsidR="00B64673">
        <w:t xml:space="preserve"> </w:t>
      </w:r>
      <w:r w:rsidR="00CB2FC9">
        <w:t xml:space="preserve">The relation </w:t>
      </w:r>
      <w:r w:rsidR="00EC0682" w:rsidRPr="003E7C69">
        <w:t xml:space="preserve">between </w:t>
      </w:r>
      <w:r w:rsidR="00EC0682">
        <w:t>T</w:t>
      </w:r>
      <w:r w:rsidR="00EC0682" w:rsidRPr="003E7C69">
        <w:t>ask manager and WS-Tracker</w:t>
      </w:r>
      <w:r w:rsidR="00EC0682">
        <w:t xml:space="preserve"> service </w:t>
      </w:r>
      <w:r w:rsidR="00CB2FC9">
        <w:t xml:space="preserve">is loosely coupled relation. This </w:t>
      </w:r>
      <w:r w:rsidR="00595225">
        <w:t xml:space="preserve">loose coupling </w:t>
      </w:r>
      <w:r w:rsidR="00CB2FC9">
        <w:t xml:space="preserve">feature enabled us to </w:t>
      </w:r>
      <w:r w:rsidR="00D54010">
        <w:t xml:space="preserve">implement the management part of </w:t>
      </w:r>
      <w:r w:rsidR="00CB2FC9">
        <w:t>GTF</w:t>
      </w:r>
      <w:r w:rsidR="00D54010">
        <w:t xml:space="preserve"> as in service-oriented architecture</w:t>
      </w:r>
      <w:r w:rsidR="00CB2FC9">
        <w:t xml:space="preserve"> (SOA)</w:t>
      </w:r>
      <w:r w:rsidR="00D54010">
        <w:t>.</w:t>
      </w:r>
      <w:r w:rsidR="00440A5B">
        <w:t xml:space="preserve"> </w:t>
      </w:r>
      <w:r w:rsidR="00626859">
        <w:t>SOA is defined as following on a web page dedicated to service-oriented architecture and Web services</w:t>
      </w:r>
      <w:r w:rsidR="005B168B">
        <w:t xml:space="preserve"> </w:t>
      </w:r>
      <w:r w:rsidR="0033544C">
        <w:fldChar w:fldCharType="begin"/>
      </w:r>
      <w:r w:rsidR="003260A0">
        <w:instrText xml:space="preserve"> ADDIN EN.CITE &lt;EndNote&gt;&lt;Cite&gt;&lt;Author&gt;Globus Alliance&lt;/Author&gt;&lt;RecNum&gt;84&lt;/RecNum&gt;&lt;record&gt;&lt;rec-number&gt;84&lt;/rec-number&gt;&lt;foreign-keys&gt;&lt;key app='EN' db-id='eref9pfvov2rdiedsstvpxdme2tz0v2ew02z'&gt;84&lt;/key&gt;&lt;/foreign-keys&gt;&lt;ref-type name='Web Page'&gt;12&lt;/ref-type&gt;&lt;contributors&gt;&lt;/contributors&gt;&lt;titles&gt;&lt;title&gt;Service-oriented architecture (SOA) definition&lt;/title&gt;&lt;/titles&gt;&lt;dates&gt;&lt;year&gt;2007&lt;/year&gt;&lt;/dates&gt;&lt;label&gt;Definition&lt;/label&gt;&lt;urls&gt;&lt;related-urls&gt;&lt;url&gt;http://www.service-architecture.com/web-services/articles/service-oriented_architecture_soa_definition.html&lt;/url&gt;&lt;/related-urls&gt;&lt;/urls&gt;&lt;/record&gt;&lt;/Cite&gt;&lt;/EndNote&gt;</w:instrText>
      </w:r>
      <w:r w:rsidR="0033544C">
        <w:fldChar w:fldCharType="separate"/>
      </w:r>
      <w:r w:rsidR="008E1941">
        <w:t>[</w:t>
      </w:r>
      <w:ins w:id="1101" w:author="." w:date="2009-05-30T03:16:00Z">
        <w:r w:rsidR="00BB4346">
          <w:rPr>
            <w:noProof/>
          </w:rPr>
          <w:t>24</w:t>
        </w:r>
      </w:ins>
      <w:del w:id="1102" w:author="." w:date="2009-05-30T03:16:00Z">
        <w:r w:rsidR="008E1941">
          <w:delText>107</w:delText>
        </w:r>
      </w:del>
      <w:r w:rsidR="008E1941">
        <w:t>]</w:t>
      </w:r>
      <w:r w:rsidR="0033544C">
        <w:fldChar w:fldCharType="end"/>
      </w:r>
      <w:r w:rsidR="00626859">
        <w:t>.</w:t>
      </w:r>
    </w:p>
    <w:p w:rsidR="00440A5B" w:rsidRPr="00626859" w:rsidRDefault="00440A5B" w:rsidP="00626859">
      <w:pPr>
        <w:pStyle w:val="BodyText"/>
        <w:ind w:left="720"/>
        <w:rPr>
          <w:i/>
        </w:rPr>
      </w:pPr>
      <w:r w:rsidRPr="00626859">
        <w:rPr>
          <w:i/>
        </w:rPr>
        <w:t>A service-oriented architecture is essentially a collection of services. These services communicate with each other. The communication can involve either simple data passing or it could involve two or more services coordinating some activity. Some means of connecting services to each other is needed.</w:t>
      </w:r>
    </w:p>
    <w:p w:rsidR="00440A5B" w:rsidRPr="00626859" w:rsidRDefault="00CB2FC9" w:rsidP="00780661">
      <w:pPr>
        <w:pStyle w:val="BodyText"/>
        <w:rPr>
          <w:i/>
        </w:rPr>
      </w:pPr>
      <w:r>
        <w:t>In other words, the service is the basic building block of SOA</w:t>
      </w:r>
      <w:r w:rsidR="0059610C">
        <w:t xml:space="preserve">, and </w:t>
      </w:r>
      <w:r w:rsidR="00F67150">
        <w:t xml:space="preserve">according to the same web page </w:t>
      </w:r>
      <w:r w:rsidR="0033544C">
        <w:fldChar w:fldCharType="begin"/>
      </w:r>
      <w:r w:rsidR="003260A0">
        <w:instrText xml:space="preserve"> ADDIN EN.CITE &lt;EndNote&gt;&lt;Cite&gt;&lt;Author&gt;Globus Alliance&lt;/Author&gt;&lt;RecNum&gt;84&lt;/RecNum&gt;&lt;record&gt;&lt;rec-number&gt;84&lt;/rec-number&gt;&lt;foreign-keys&gt;&lt;key app='EN' db-id='eref9pfvov2rdiedsstvpxdme2tz0v2ew02z'&gt;84&lt;/key&gt;&lt;/foreign-keys&gt;&lt;ref-type name='Web Page'&gt;12&lt;/ref-type&gt;&lt;contributors&gt;&lt;/contributors&gt;&lt;titles&gt;&lt;title&gt;Service-oriented architecture (SOA) definition&lt;/title&gt;&lt;/titles&gt;&lt;dates&gt;&lt;year&gt;2007&lt;/year&gt;&lt;/dates&gt;&lt;label&gt;Definition&lt;/label&gt;&lt;urls&gt;&lt;related-urls&gt;&lt;url&gt;http://www.service-architecture.com/web-services/articles/service-oriented_architecture_soa_definition.html&lt;/url&gt;&lt;/related-urls&gt;&lt;/urls&gt;&lt;/record&gt;&lt;/Cite&gt;&lt;/EndNote&gt;</w:instrText>
      </w:r>
      <w:r w:rsidR="0033544C">
        <w:fldChar w:fldCharType="separate"/>
      </w:r>
      <w:r w:rsidR="008E1941">
        <w:t>[</w:t>
      </w:r>
      <w:ins w:id="1103" w:author="." w:date="2009-05-30T03:16:00Z">
        <w:r w:rsidR="00BB4346">
          <w:rPr>
            <w:noProof/>
          </w:rPr>
          <w:t>24</w:t>
        </w:r>
      </w:ins>
      <w:del w:id="1104" w:author="." w:date="2009-05-30T03:16:00Z">
        <w:r w:rsidR="008E1941">
          <w:delText>107</w:delText>
        </w:r>
      </w:del>
      <w:r w:rsidR="008E1941">
        <w:t>]</w:t>
      </w:r>
      <w:r w:rsidR="0033544C">
        <w:fldChar w:fldCharType="end"/>
      </w:r>
      <w:r w:rsidR="00F67150">
        <w:t>, a service is defined as “</w:t>
      </w:r>
      <w:r w:rsidR="00F67150" w:rsidRPr="00780661">
        <w:t>a function that is well-defined, self-contained, and does not depend on the context or state of other services.</w:t>
      </w:r>
      <w:r w:rsidR="00F67150">
        <w:t>”</w:t>
      </w:r>
      <w:r w:rsidR="0059610C">
        <w:t xml:space="preserve">  </w:t>
      </w:r>
    </w:p>
    <w:p w:rsidR="00440A5B" w:rsidRDefault="00AC384B" w:rsidP="00B64673">
      <w:pPr>
        <w:pStyle w:val="BodyText"/>
      </w:pPr>
      <w:r>
        <w:t xml:space="preserve"> Although, currently, </w:t>
      </w:r>
      <w:r w:rsidR="00440A5B">
        <w:t>the technology of Web services can be used to implement a service-oriented architecture</w:t>
      </w:r>
      <w:r>
        <w:t xml:space="preserve">, SOA is not a new idea and DCOM or Object Request </w:t>
      </w:r>
      <w:r>
        <w:lastRenderedPageBreak/>
        <w:t>Brokers (ORBs) might be considered as prior service-oriented architecture implementations</w:t>
      </w:r>
      <w:r w:rsidR="00626859">
        <w:t xml:space="preserve"> </w:t>
      </w:r>
      <w:r w:rsidR="0033544C">
        <w:fldChar w:fldCharType="begin"/>
      </w:r>
      <w:r w:rsidR="003260A0">
        <w:instrText xml:space="preserve"> ADDIN EN.CITE &lt;EndNote&gt;&lt;Cite&gt;&lt;Author&gt;Globus Alliance&lt;/Author&gt;&lt;RecNum&gt;84&lt;/RecNum&gt;&lt;record&gt;&lt;rec-number&gt;84&lt;/rec-number&gt;&lt;foreign-keys&gt;&lt;key app='EN' db-id='eref9pfvov2rdiedsstvpxdme2tz0v2ew02z'&gt;84&lt;/key&gt;&lt;/foreign-keys&gt;&lt;ref-type name='Web Page'&gt;12&lt;/ref-type&gt;&lt;contributors&gt;&lt;/contributors&gt;&lt;titles&gt;&lt;title&gt;Service-oriented architecture (SOA) definition&lt;/title&gt;&lt;/titles&gt;&lt;dates&gt;&lt;year&gt;2007&lt;/year&gt;&lt;/dates&gt;&lt;label&gt;Definition&lt;/label&gt;&lt;urls&gt;&lt;related-urls&gt;&lt;url&gt;http://www.service-architecture.com/web-services/articles/service-oriented_architecture_soa_definition.html&lt;/url&gt;&lt;/related-urls&gt;&lt;/urls&gt;&lt;/record&gt;&lt;/Cite&gt;&lt;/EndNote&gt;</w:instrText>
      </w:r>
      <w:r w:rsidR="0033544C">
        <w:fldChar w:fldCharType="separate"/>
      </w:r>
      <w:r w:rsidR="008E1941">
        <w:t>[</w:t>
      </w:r>
      <w:ins w:id="1105" w:author="." w:date="2009-05-30T03:16:00Z">
        <w:r w:rsidR="00BB4346">
          <w:rPr>
            <w:noProof/>
          </w:rPr>
          <w:t>24</w:t>
        </w:r>
      </w:ins>
      <w:del w:id="1106" w:author="." w:date="2009-05-30T03:16:00Z">
        <w:r w:rsidR="008E1941">
          <w:delText>107</w:delText>
        </w:r>
      </w:del>
      <w:r w:rsidR="008E1941">
        <w:t>]</w:t>
      </w:r>
      <w:r w:rsidR="0033544C">
        <w:fldChar w:fldCharType="end"/>
      </w:r>
      <w:r>
        <w:t>.</w:t>
      </w:r>
    </w:p>
    <w:p w:rsidR="00070C8A" w:rsidRDefault="00F67150" w:rsidP="00B64673">
      <w:pPr>
        <w:pStyle w:val="BodyText"/>
      </w:pPr>
      <w:r>
        <w:t>Similar to SOA, each task</w:t>
      </w:r>
      <w:r w:rsidR="00752256">
        <w:t xml:space="preserve"> of</w:t>
      </w:r>
      <w:r w:rsidR="008F700F">
        <w:t xml:space="preserve"> the GTF</w:t>
      </w:r>
      <w:r>
        <w:t xml:space="preserve"> is regarded as a service </w:t>
      </w:r>
      <w:r w:rsidR="004E0D9F">
        <w:t>so</w:t>
      </w:r>
      <w:r w:rsidR="001B4C11">
        <w:t xml:space="preserve"> all tasks in the system are implemented as traditional </w:t>
      </w:r>
      <w:r w:rsidR="004E0D9F">
        <w:t>w</w:t>
      </w:r>
      <w:r w:rsidR="001B4C11">
        <w:t xml:space="preserve">eb </w:t>
      </w:r>
      <w:r w:rsidR="004E0D9F">
        <w:t>se</w:t>
      </w:r>
      <w:r w:rsidR="001B4C11">
        <w:t>r</w:t>
      </w:r>
      <w:r w:rsidR="004E0D9F">
        <w:t xml:space="preserve">vices. Thus, WS-Tracker Client communicates with </w:t>
      </w:r>
      <w:r w:rsidR="004E0D9F" w:rsidRPr="003E7C69">
        <w:t>WS-Tracker</w:t>
      </w:r>
      <w:r w:rsidR="004E0D9F">
        <w:t xml:space="preserve"> service as a traditional Web service client, request and response SOAP messages are transported over HTTP. </w:t>
      </w:r>
      <w:r w:rsidR="00070C8A">
        <w:t xml:space="preserve"> </w:t>
      </w:r>
    </w:p>
    <w:p w:rsidR="00440A5B" w:rsidRDefault="00070C8A" w:rsidP="00B64673">
      <w:pPr>
        <w:pStyle w:val="BodyText"/>
      </w:pPr>
      <w:r>
        <w:t xml:space="preserve">WS-Tracker service URL information is a vital piece of data since WS-Tracker Client communicates with the given WS-Tracker service during the whole data sharing process. Thus, in order to start a connection with WS-Tracker service, WS-Tracker's service URL information has to be notified GTFC by the user. This notification can be done in two ways; by updating GTFC's properties file either before, or after running it. If WS-Tracker's address information is updated after running it, GTC will receive it after a certain time, since it checks its properties file periodically. </w:t>
      </w:r>
      <w:r w:rsidR="004E0D9F">
        <w:t xml:space="preserve"> </w:t>
      </w:r>
    </w:p>
    <w:p w:rsidR="00333032" w:rsidRPr="00333032" w:rsidRDefault="00333032" w:rsidP="00286226">
      <w:pPr>
        <w:pStyle w:val="Heading2"/>
      </w:pPr>
      <w:bookmarkStart w:id="1107" w:name="_Ref202594843"/>
      <w:bookmarkStart w:id="1108" w:name="_Toc228272605"/>
      <w:r>
        <w:t>Security Manager</w:t>
      </w:r>
      <w:bookmarkEnd w:id="1107"/>
      <w:bookmarkEnd w:id="1108"/>
    </w:p>
    <w:p w:rsidR="00000000" w:rsidRDefault="003E7C69">
      <w:pPr>
        <w:pStyle w:val="BodyText"/>
        <w:ind w:firstLine="0"/>
        <w:rPr>
          <w:del w:id="1109" w:author="." w:date="2009-05-30T02:40:00Z"/>
        </w:rPr>
        <w:pPrChange w:id="1110" w:author="." w:date="2009-05-30T03:16:00Z">
          <w:pPr>
            <w:pStyle w:val="BodyText"/>
          </w:pPr>
        </w:pPrChange>
      </w:pPr>
      <w:r w:rsidRPr="003E7C69">
        <w:t>Security manager handles issues related to security, for instance exchanging certificates, encrypting and decrypting of messages.</w:t>
      </w:r>
      <w:r w:rsidR="00EE52F7">
        <w:t xml:space="preserve"> </w:t>
      </w:r>
      <w:r w:rsidR="009C2434">
        <w:t xml:space="preserve"> </w:t>
      </w:r>
      <w:r w:rsidR="00EE35C4">
        <w:t xml:space="preserve">For this purpose, </w:t>
      </w:r>
      <w:r w:rsidR="009C2434">
        <w:t xml:space="preserve">The GTFC’s layered architecture </w:t>
      </w:r>
      <w:del w:id="1111" w:author="." w:date="2009-05-30T03:16:00Z">
        <w:r w:rsidR="00EE35C4">
          <w:delText>uses</w:delText>
        </w:r>
      </w:del>
      <w:ins w:id="1112" w:author="." w:date="2009-05-30T02:26:00Z">
        <w:r w:rsidR="00AF15BB">
          <w:t xml:space="preserve">is implemented </w:t>
        </w:r>
      </w:ins>
      <w:ins w:id="1113" w:author="." w:date="2009-05-30T02:27:00Z">
        <w:r w:rsidR="00AF15BB">
          <w:t>by using the Java Authentication and Authorization Service (JAAS) and the Java Secure Socket Extension (JSSE); however, other</w:t>
        </w:r>
      </w:ins>
      <w:del w:id="1114" w:author="." w:date="2009-05-30T02:27:00Z">
        <w:r w:rsidR="00EE35C4" w:rsidDel="00AF15BB">
          <w:delText>uses</w:delText>
        </w:r>
      </w:del>
      <w:r w:rsidR="00EE35C4">
        <w:t xml:space="preserve"> third </w:t>
      </w:r>
      <w:del w:id="1115" w:author="." w:date="2009-05-30T02:26:00Z">
        <w:r w:rsidR="00EE35C4" w:rsidDel="00AF15BB">
          <w:delText>party  security</w:delText>
        </w:r>
      </w:del>
      <w:ins w:id="1116" w:author="." w:date="2009-05-30T02:26:00Z">
        <w:r w:rsidR="00AF15BB">
          <w:t>party security</w:t>
        </w:r>
      </w:ins>
      <w:r w:rsidR="00EE35C4">
        <w:t xml:space="preserve"> components</w:t>
      </w:r>
      <w:ins w:id="1117" w:author="." w:date="2009-05-30T02:27:00Z">
        <w:r w:rsidR="00AF15BB">
          <w:t xml:space="preserve"> such as</w:t>
        </w:r>
      </w:ins>
      <w:del w:id="1118" w:author="." w:date="2009-05-30T02:27:00Z">
        <w:r w:rsidR="00EE35C4" w:rsidDel="00AF15BB">
          <w:delText>:</w:delText>
        </w:r>
      </w:del>
      <w:r w:rsidR="00EE35C4">
        <w:t xml:space="preserve"> </w:t>
      </w:r>
      <w:r w:rsidR="009C2434">
        <w:t xml:space="preserve">Java CoG Kit and Java WS Security middleware </w:t>
      </w:r>
      <w:ins w:id="1119" w:author="." w:date="2009-05-30T02:27:00Z">
        <w:r w:rsidR="00AF15BB">
          <w:t xml:space="preserve">can be integrated </w:t>
        </w:r>
      </w:ins>
      <w:r w:rsidR="009C2434">
        <w:t xml:space="preserve">as shown in </w:t>
      </w:r>
      <w:r w:rsidR="0033544C">
        <w:fldChar w:fldCharType="begin"/>
      </w:r>
      <w:r w:rsidR="00EE35C4">
        <w:instrText xml:space="preserve"> REF _Ref195445136 \h </w:instrText>
      </w:r>
      <w:r w:rsidR="0033544C">
        <w:fldChar w:fldCharType="separate"/>
      </w:r>
      <w:r w:rsidR="007B4C25">
        <w:t xml:space="preserve">Figure </w:t>
      </w:r>
      <w:r w:rsidR="007B4C25">
        <w:rPr>
          <w:noProof/>
        </w:rPr>
        <w:t>4</w:t>
      </w:r>
      <w:r w:rsidR="007B4C25">
        <w:noBreakHyphen/>
      </w:r>
      <w:r w:rsidR="007B4C25">
        <w:rPr>
          <w:noProof/>
        </w:rPr>
        <w:t>3</w:t>
      </w:r>
      <w:r w:rsidR="0033544C">
        <w:fldChar w:fldCharType="end"/>
      </w:r>
      <w:r w:rsidR="009C2434">
        <w:t xml:space="preserve">. The </w:t>
      </w:r>
      <w:ins w:id="1120" w:author="." w:date="2009-05-30T02:30:00Z">
        <w:r w:rsidR="00AF15BB">
          <w:t xml:space="preserve">JAAS </w:t>
        </w:r>
      </w:ins>
      <w:del w:id="1121" w:author="." w:date="2009-05-30T02:30:00Z">
        <w:r w:rsidR="009C2434" w:rsidDel="00AF15BB">
          <w:delText xml:space="preserve">former </w:delText>
        </w:r>
      </w:del>
      <w:r w:rsidR="009C2434">
        <w:t xml:space="preserve">is used to provide functionalities </w:t>
      </w:r>
      <w:del w:id="1122" w:author="." w:date="2009-05-30T03:16:00Z">
        <w:r w:rsidR="009C2434">
          <w:delText>for</w:delText>
        </w:r>
      </w:del>
      <w:ins w:id="1123" w:author="." w:date="2009-05-30T02:30:00Z">
        <w:r w:rsidR="00AF15BB">
          <w:t>to</w:t>
        </w:r>
      </w:ins>
      <w:del w:id="1124" w:author="." w:date="2009-05-30T02:30:00Z">
        <w:r w:rsidR="009C2434" w:rsidDel="00AF15BB">
          <w:delText xml:space="preserve">for MyProxy </w:delText>
        </w:r>
        <w:r w:rsidR="0033544C" w:rsidDel="00AF15BB">
          <w:fldChar w:fldCharType="begin"/>
        </w:r>
      </w:del>
      <w:del w:id="1125" w:author="." w:date="2009-05-30T00:43:00Z">
        <w:r w:rsidR="005876AF" w:rsidDel="00CF1EDE">
          <w:delInstrText xml:space="preserve"> ADDIN EN.CITE &lt;EndNote&gt;&lt;Cite&gt;&lt;Author&gt;Novotny&lt;/Author&gt;&lt;Year&gt;2001&lt;/Year&gt;&lt;RecNum&gt;185&lt;/RecNum&gt;&lt;record&gt;&lt;rec-number&gt;185&lt;/rec-number&gt;&lt;foreign-keys&gt;&lt;key app="EN" db-id="eref9pfvov2rdiedsstvpxdme2tz0v2ew02z"&gt;185&lt;/key&gt;&lt;/foreign-keys&gt;&lt;ref-type name="Conference Paper"&gt;47&lt;/ref-type&gt;&lt;contributors&gt;&lt;authors&gt;&lt;author&gt;Jason Novotny&lt;/author&gt;&lt;author&gt;Steven Tuecke&lt;/author&gt;&lt;author&gt;Von Welch&lt;/author&gt;&lt;/authors&gt;&lt;/contributors&gt;&lt;titles&gt;&lt;title&gt;An Online Credential Repository for the Grid: MyProxy&lt;/title&gt;&lt;secondary-title&gt;Proceedings of the 10th IEEE International Symposium on High Performance Distributed Computing&lt;/secondary-title&gt;&lt;/titles&gt;&lt;dates&gt;&lt;year&gt;2001&lt;/year&gt;&lt;/dates&gt;&lt;publisher&gt;IEEE Computer Society&lt;/publisher&gt;&lt;urls&gt;&lt;/urls&gt;&lt;/record&gt;&lt;/Cite&gt;&lt;/EndNote&gt;</w:delInstrText>
        </w:r>
      </w:del>
      <w:del w:id="1126" w:author="." w:date="2009-05-30T02:30:00Z">
        <w:r w:rsidR="0033544C" w:rsidDel="00AF15BB">
          <w:fldChar w:fldCharType="separate"/>
        </w:r>
        <w:r w:rsidR="008E1941" w:rsidDel="00AF15BB">
          <w:rPr>
            <w:noProof/>
          </w:rPr>
          <w:delText>[</w:delText>
        </w:r>
      </w:del>
      <w:ins w:id="1127" w:author="." w:date="2009-05-30T03:16:00Z">
        <w:r w:rsidR="00BB4346">
          <w:rPr>
            <w:noProof/>
          </w:rPr>
          <w:t>25</w:t>
        </w:r>
      </w:ins>
      <w:del w:id="1128" w:author="." w:date="2009-05-30T02:30:00Z">
        <w:r w:rsidR="008E1941" w:rsidDel="00AF15BB">
          <w:rPr>
            <w:noProof/>
          </w:rPr>
          <w:delText>108]</w:delText>
        </w:r>
        <w:r w:rsidR="0033544C" w:rsidDel="00AF15BB">
          <w:fldChar w:fldCharType="end"/>
        </w:r>
      </w:del>
      <w:del w:id="1129" w:author="." w:date="2009-05-30T03:16:00Z">
        <w:r w:rsidR="00DB4A38">
          <w:delText xml:space="preserve"> </w:delText>
        </w:r>
        <w:r w:rsidR="009C2434">
          <w:delText>security credentials. Since</w:delText>
        </w:r>
      </w:del>
      <w:ins w:id="1130" w:author="." w:date="2009-05-30T03:16:00Z">
        <w:r w:rsidR="00DB4A38">
          <w:t xml:space="preserve"> </w:t>
        </w:r>
      </w:ins>
      <w:ins w:id="1131" w:author="." w:date="2009-05-30T02:30:00Z">
        <w:r w:rsidR="00AF15BB">
          <w:t>certificates, public and private keys</w:t>
        </w:r>
      </w:ins>
      <w:ins w:id="1132" w:author="." w:date="2009-05-30T02:31:00Z">
        <w:r w:rsidR="007979B7">
          <w:t>,</w:t>
        </w:r>
      </w:ins>
      <w:ins w:id="1133" w:author="." w:date="2009-05-30T02:30:00Z">
        <w:r w:rsidR="00AF15BB">
          <w:t xml:space="preserve"> and </w:t>
        </w:r>
      </w:ins>
      <w:ins w:id="1134" w:author="." w:date="2009-05-30T03:16:00Z">
        <w:r w:rsidR="009C2434">
          <w:t>sec</w:t>
        </w:r>
      </w:ins>
      <w:del w:id="1135" w:author="." w:date="2009-05-30T02:31:00Z">
        <w:r w:rsidR="009C2434" w:rsidDel="007979B7">
          <w:delText>u</w:delText>
        </w:r>
      </w:del>
      <w:ins w:id="1136" w:author="." w:date="2009-05-30T03:16:00Z">
        <w:r w:rsidR="009C2434">
          <w:t>r</w:t>
        </w:r>
      </w:ins>
      <w:ins w:id="1137" w:author="." w:date="2009-05-30T02:31:00Z">
        <w:r w:rsidR="007979B7">
          <w:t>e</w:t>
        </w:r>
      </w:ins>
      <w:del w:id="1138" w:author="." w:date="2009-05-30T02:31:00Z">
        <w:r w:rsidR="009C2434" w:rsidDel="007979B7">
          <w:delText>i</w:delText>
        </w:r>
      </w:del>
      <w:ins w:id="1139" w:author="." w:date="2009-05-30T03:16:00Z">
        <w:r w:rsidR="009C2434">
          <w:t>t</w:t>
        </w:r>
      </w:ins>
      <w:del w:id="1140" w:author="." w:date="2009-05-30T02:31:00Z">
        <w:r w:rsidR="009C2434" w:rsidDel="007979B7">
          <w:delText>y</w:delText>
        </w:r>
      </w:del>
      <w:ins w:id="1141" w:author="." w:date="2009-05-30T03:16:00Z">
        <w:r w:rsidR="009C2434">
          <w:t xml:space="preserve"> </w:t>
        </w:r>
      </w:ins>
      <w:ins w:id="1142" w:author="." w:date="2009-05-30T02:31:00Z">
        <w:r w:rsidR="007979B7">
          <w:t>keys</w:t>
        </w:r>
      </w:ins>
      <w:del w:id="1143" w:author="." w:date="2009-05-30T02:31:00Z">
        <w:r w:rsidR="009C2434" w:rsidDel="007979B7">
          <w:delText>credentials</w:delText>
        </w:r>
      </w:del>
      <w:ins w:id="1144" w:author="." w:date="2009-05-30T03:16:00Z">
        <w:r w:rsidR="009C2434">
          <w:t xml:space="preserve">. </w:t>
        </w:r>
      </w:ins>
      <w:ins w:id="1145" w:author="." w:date="2009-05-30T02:31:00Z">
        <w:r w:rsidR="007979B7">
          <w:t>Th</w:t>
        </w:r>
      </w:ins>
      <w:ins w:id="1146" w:author="." w:date="2009-05-30T02:32:00Z">
        <w:r w:rsidR="007979B7">
          <w:t xml:space="preserve">e JSSE is utilized </w:t>
        </w:r>
      </w:ins>
      <w:ins w:id="1147" w:author="." w:date="2009-05-30T02:33:00Z">
        <w:r w:rsidR="007979B7">
          <w:t>when the data exchange over TLS encrypted TCP channe</w:t>
        </w:r>
      </w:ins>
      <w:ins w:id="1148" w:author="." w:date="2009-05-30T02:34:00Z">
        <w:r w:rsidR="007979B7">
          <w:t>l</w:t>
        </w:r>
      </w:ins>
      <w:ins w:id="1149" w:author="." w:date="2009-05-30T02:33:00Z">
        <w:r w:rsidR="007979B7">
          <w:t>s is required.</w:t>
        </w:r>
      </w:ins>
      <w:ins w:id="1150" w:author="." w:date="2009-05-30T02:34:00Z">
        <w:r w:rsidR="007979B7">
          <w:t xml:space="preserve"> </w:t>
        </w:r>
      </w:ins>
      <w:ins w:id="1151" w:author="." w:date="2009-05-30T02:38:00Z">
        <w:r w:rsidR="007979B7">
          <w:t>W</w:t>
        </w:r>
      </w:ins>
      <w:ins w:id="1152" w:author="." w:date="2009-05-30T02:34:00Z">
        <w:r w:rsidR="007979B7">
          <w:t xml:space="preserve">e employ the JAAS and JSSE </w:t>
        </w:r>
      </w:ins>
      <w:ins w:id="1153" w:author="." w:date="2009-05-30T02:38:00Z">
        <w:r w:rsidR="007979B7">
          <w:t>in the security module of GTF peer because of</w:t>
        </w:r>
      </w:ins>
      <w:ins w:id="1154" w:author="." w:date="2009-05-30T02:34:00Z">
        <w:r w:rsidR="007979B7">
          <w:t xml:space="preserve"> simplicity</w:t>
        </w:r>
      </w:ins>
      <w:ins w:id="1155" w:author="." w:date="2009-05-30T02:35:00Z">
        <w:r w:rsidR="007979B7">
          <w:t xml:space="preserve">, </w:t>
        </w:r>
      </w:ins>
      <w:ins w:id="1156" w:author="." w:date="2009-05-30T02:34:00Z">
        <w:r w:rsidR="007979B7">
          <w:t>por</w:t>
        </w:r>
      </w:ins>
      <w:ins w:id="1157" w:author="." w:date="2009-05-30T02:35:00Z">
        <w:r w:rsidR="007979B7">
          <w:t>tability</w:t>
        </w:r>
      </w:ins>
      <w:ins w:id="1158" w:author="." w:date="2009-05-30T02:36:00Z">
        <w:r w:rsidR="007979B7">
          <w:t xml:space="preserve">, and </w:t>
        </w:r>
        <w:r w:rsidR="007979B7">
          <w:lastRenderedPageBreak/>
          <w:t>providing a set of flexible authentications and authorization mechanisms</w:t>
        </w:r>
      </w:ins>
      <w:del w:id="1159" w:author="." w:date="2009-05-30T02:39:00Z">
        <w:r w:rsidR="009C2434" w:rsidDel="007979B7">
          <w:delText>Since short-term connections are the general characteristics of connections between peers,</w:delText>
        </w:r>
        <w:r w:rsidR="009C2434" w:rsidRPr="00AF2495" w:rsidDel="007979B7">
          <w:delText xml:space="preserve"> </w:delText>
        </w:r>
        <w:r w:rsidR="009C2434" w:rsidDel="007979B7">
          <w:delText xml:space="preserve">using MyProxy not only is a ideal solution by delegating short-term credentials </w:delText>
        </w:r>
      </w:del>
      <w:del w:id="1160" w:author="." w:date="2009-05-30T02:35:00Z">
        <w:r w:rsidR="009C2434" w:rsidDel="007979B7">
          <w:delText xml:space="preserve">and providing a set of flexible authentications and authorization mechanisms, but also enables us to integrate the GTFC with many other systems, for it is used in many large grid data projects such as </w:delText>
        </w:r>
        <w:r w:rsidR="00CA0C16" w:rsidDel="007979B7">
          <w:delText>the Enabling Grids for E-science (</w:delText>
        </w:r>
        <w:r w:rsidR="009C2434" w:rsidDel="007979B7">
          <w:delText>EGEE</w:delText>
        </w:r>
        <w:r w:rsidR="00CA0C16" w:rsidDel="007979B7">
          <w:delText>)</w:delText>
        </w:r>
        <w:r w:rsidR="009C2434" w:rsidRPr="00076436" w:rsidDel="007979B7">
          <w:delText>, FusionGrid</w:delText>
        </w:r>
        <w:r w:rsidR="00A2794F" w:rsidDel="007979B7">
          <w:delText xml:space="preserve">, </w:delText>
        </w:r>
        <w:r w:rsidR="00CA0C16" w:rsidDel="007979B7">
          <w:delText>the Large Hadron Collider (</w:delText>
        </w:r>
        <w:r w:rsidR="009C2434" w:rsidRPr="00076436" w:rsidDel="007979B7">
          <w:delText>LHC</w:delText>
        </w:r>
        <w:r w:rsidR="00CA0C16" w:rsidDel="007979B7">
          <w:delText>)</w:delText>
        </w:r>
        <w:r w:rsidR="009C2434" w:rsidRPr="00076436" w:rsidDel="007979B7">
          <w:delText xml:space="preserve"> Computing Grid, Open Science Grid, and TeraGrid</w:delText>
        </w:r>
        <w:r w:rsidR="009C2434" w:rsidDel="007979B7">
          <w:delText xml:space="preserve">, just to name a few. </w:delText>
        </w:r>
      </w:del>
    </w:p>
    <w:p w:rsidR="00000000" w:rsidRDefault="009C2434">
      <w:pPr>
        <w:pStyle w:val="BodyText"/>
        <w:ind w:firstLine="0"/>
        <w:pPrChange w:id="1161" w:author="." w:date="2009-05-30T03:16:00Z">
          <w:pPr>
            <w:pStyle w:val="BodyText"/>
          </w:pPr>
        </w:pPrChange>
      </w:pPr>
      <w:del w:id="1162" w:author="." w:date="2009-05-30T02:40:00Z">
        <w:r w:rsidDel="007979B7">
          <w:delText xml:space="preserve">The latter, as its name denotes, is used between and </w:delText>
        </w:r>
        <w:r w:rsidR="00CA0C16" w:rsidDel="007979B7">
          <w:delText xml:space="preserve">the </w:delText>
        </w:r>
        <w:r w:rsidDel="007979B7">
          <w:delText xml:space="preserve">Management modules and WS-Tracker service </w:delText>
        </w:r>
        <w:r w:rsidR="00CA0C16" w:rsidDel="007979B7">
          <w:delText>(R</w:delText>
        </w:r>
        <w:r w:rsidDel="007979B7">
          <w:delText>ef</w:delText>
        </w:r>
        <w:r w:rsidR="00CA0C16" w:rsidDel="007979B7">
          <w:delText xml:space="preserve">er to </w:delText>
        </w:r>
        <w:r w:rsidDel="007979B7">
          <w:delText>Chapter 6</w:delText>
        </w:r>
        <w:r w:rsidR="00CA0C16" w:rsidDel="007979B7">
          <w:delText>)</w:delText>
        </w:r>
        <w:r w:rsidDel="007979B7">
          <w:delText xml:space="preserve"> and ensures the secure conversation between them.</w:delText>
        </w:r>
      </w:del>
      <w:r>
        <w:t xml:space="preserve"> (Refer Chapter 7 for further details about </w:t>
      </w:r>
      <w:del w:id="1163" w:author="." w:date="2009-05-30T02:39:00Z">
        <w:r w:rsidDel="007979B7">
          <w:delText xml:space="preserve">MyProxy and Java </w:delText>
        </w:r>
      </w:del>
      <w:del w:id="1164" w:author="." w:date="2009-05-30T03:16:00Z">
        <w:r>
          <w:delText>WS Security</w:delText>
        </w:r>
      </w:del>
      <w:del w:id="1165" w:author="." w:date="2009-05-30T02:39:00Z">
        <w:r w:rsidDel="007979B7">
          <w:delText>WS</w:delText>
        </w:r>
      </w:del>
      <w:ins w:id="1166" w:author="." w:date="2009-05-30T02:39:00Z">
        <w:r w:rsidR="007979B7">
          <w:t>GTF peer</w:t>
        </w:r>
      </w:ins>
      <w:ins w:id="1167" w:author="." w:date="2009-05-30T03:16:00Z">
        <w:r>
          <w:t xml:space="preserve"> </w:t>
        </w:r>
      </w:ins>
      <w:ins w:id="1168" w:author="." w:date="2009-05-30T02:40:00Z">
        <w:r w:rsidR="007979B7">
          <w:t>s</w:t>
        </w:r>
      </w:ins>
      <w:del w:id="1169" w:author="." w:date="2009-05-30T02:40:00Z">
        <w:r w:rsidDel="007979B7">
          <w:delText>S</w:delText>
        </w:r>
      </w:del>
      <w:ins w:id="1170" w:author="." w:date="2009-05-30T03:16:00Z">
        <w:r>
          <w:t>ecurity</w:t>
        </w:r>
      </w:ins>
      <w:r>
        <w:t>)</w:t>
      </w:r>
      <w:r w:rsidR="00056A44">
        <w:t xml:space="preserve">. </w:t>
      </w:r>
    </w:p>
    <w:p w:rsidR="001B7678" w:rsidRDefault="001B7678" w:rsidP="009C2434">
      <w:pPr>
        <w:pStyle w:val="BodyText"/>
      </w:pPr>
      <w:r>
        <w:t xml:space="preserve">Security Manager communicates with other peers through security </w:t>
      </w:r>
      <w:r w:rsidR="00CC0613">
        <w:t>channel</w:t>
      </w:r>
      <w:r>
        <w:t xml:space="preserve"> </w:t>
      </w:r>
      <w:del w:id="1171" w:author="." w:date="2009-05-30T03:16:00Z">
        <w:r>
          <w:delText>which</w:delText>
        </w:r>
      </w:del>
      <w:ins w:id="1172" w:author="." w:date="2009-05-30T02:40:00Z">
        <w:r w:rsidR="007979B7">
          <w:t>that</w:t>
        </w:r>
      </w:ins>
      <w:del w:id="1173" w:author="." w:date="2009-05-30T02:40:00Z">
        <w:r w:rsidDel="007979B7">
          <w:delText>which</w:delText>
        </w:r>
      </w:del>
      <w:r>
        <w:t xml:space="preserve"> is independent of data </w:t>
      </w:r>
      <w:r w:rsidR="00CC0613">
        <w:t>channel</w:t>
      </w:r>
      <w:r w:rsidR="00075D09">
        <w:t>,</w:t>
      </w:r>
      <w:r>
        <w:t xml:space="preserve"> dedicated to exchange o</w:t>
      </w:r>
      <w:r w:rsidR="003901AD">
        <w:t>f security information</w:t>
      </w:r>
      <w:r>
        <w:t xml:space="preserve"> </w:t>
      </w:r>
      <w:r w:rsidR="003901AD">
        <w:t xml:space="preserve">such as certificates </w:t>
      </w:r>
      <w:del w:id="1174" w:author="." w:date="2009-05-30T02:41:00Z">
        <w:r w:rsidR="003901AD" w:rsidDel="007979B7">
          <w:delText xml:space="preserve">and </w:delText>
        </w:r>
      </w:del>
      <w:del w:id="1175" w:author="." w:date="2009-05-30T03:16:00Z">
        <w:r w:rsidR="003901AD">
          <w:delText>proxy</w:delText>
        </w:r>
      </w:del>
      <w:del w:id="1176" w:author="." w:date="2009-05-30T02:41:00Z">
        <w:r w:rsidR="003901AD" w:rsidDel="007979B7">
          <w:delText>p</w:delText>
        </w:r>
      </w:del>
      <w:ins w:id="1177" w:author="." w:date="2009-05-30T02:41:00Z">
        <w:r w:rsidR="007979B7">
          <w:t>and secret keys</w:t>
        </w:r>
      </w:ins>
      <w:del w:id="1178" w:author="." w:date="2009-05-30T02:41:00Z">
        <w:r w:rsidR="003901AD" w:rsidDel="007979B7">
          <w:delText>roxy certificates</w:delText>
        </w:r>
      </w:del>
      <w:r w:rsidR="00075D09">
        <w:t>,</w:t>
      </w:r>
      <w:r w:rsidR="00CC0613">
        <w:t xml:space="preserve"> and encrypted</w:t>
      </w:r>
      <w:r w:rsidR="003901AD">
        <w:t xml:space="preserve">. </w:t>
      </w:r>
      <w:r w:rsidR="00CC0613">
        <w:t xml:space="preserve">To authenticate incoming connections and their rights, </w:t>
      </w:r>
      <w:r w:rsidR="00FD5C22">
        <w:t xml:space="preserve">the </w:t>
      </w:r>
      <w:r w:rsidR="00CC0613">
        <w:t xml:space="preserve">security manager checks provided info by them against </w:t>
      </w:r>
      <w:bookmarkStart w:id="1179" w:name="OLE_LINK19"/>
      <w:bookmarkStart w:id="1180" w:name="OLE_LINK20"/>
      <w:r w:rsidR="00CC0613">
        <w:t>the ACL Registration Table (ACLRETAB)</w:t>
      </w:r>
      <w:bookmarkEnd w:id="1179"/>
      <w:bookmarkEnd w:id="1180"/>
      <w:r w:rsidR="00CC0613">
        <w:t xml:space="preserve">.  </w:t>
      </w:r>
      <w:r w:rsidR="0059246D">
        <w:t xml:space="preserve">Content hash code, </w:t>
      </w:r>
      <w:r w:rsidR="007A40D9">
        <w:t xml:space="preserve">IP, port and UGTID </w:t>
      </w:r>
      <w:r w:rsidR="0059246D">
        <w:t>are</w:t>
      </w:r>
      <w:r w:rsidR="00CC0613">
        <w:t xml:space="preserve"> </w:t>
      </w:r>
      <w:r w:rsidR="00880C9D">
        <w:t xml:space="preserve">pieces of information for </w:t>
      </w:r>
      <w:r w:rsidR="00CC0613">
        <w:t>identity verification</w:t>
      </w:r>
      <w:r w:rsidR="00880C9D">
        <w:t xml:space="preserve"> process </w:t>
      </w:r>
      <w:r w:rsidR="00CC0613">
        <w:t>and</w:t>
      </w:r>
      <w:r w:rsidR="0059246D">
        <w:t xml:space="preserve"> the important fields of the (ACLRETAB)</w:t>
      </w:r>
      <w:r w:rsidR="00880C9D">
        <w:t xml:space="preserve">. </w:t>
      </w:r>
      <w:r w:rsidR="00140618">
        <w:t>They</w:t>
      </w:r>
      <w:r w:rsidR="00CC0613">
        <w:t xml:space="preserve"> are</w:t>
      </w:r>
      <w:r w:rsidR="003901AD">
        <w:t xml:space="preserve"> inserted </w:t>
      </w:r>
      <w:r w:rsidR="00140618">
        <w:t xml:space="preserve">into the ACLRETAB </w:t>
      </w:r>
      <w:r w:rsidR="003901AD">
        <w:t xml:space="preserve">after </w:t>
      </w:r>
      <w:r w:rsidR="00140618">
        <w:t xml:space="preserve">the </w:t>
      </w:r>
      <w:r w:rsidR="003901AD">
        <w:t xml:space="preserve">parsing </w:t>
      </w:r>
      <w:r w:rsidR="00140618">
        <w:t xml:space="preserve">process of </w:t>
      </w:r>
      <w:r w:rsidR="003901AD">
        <w:t>the ACL messages received in share content request message or ACL message.</w:t>
      </w:r>
      <w:r w:rsidR="0059246D">
        <w:t xml:space="preserve"> </w:t>
      </w:r>
      <w:r w:rsidR="00140618">
        <w:t>Following</w:t>
      </w:r>
      <w:r w:rsidR="0059246D">
        <w:t xml:space="preserve"> a successful authentication and authorization</w:t>
      </w:r>
      <w:r w:rsidR="00140618">
        <w:t xml:space="preserve"> process</w:t>
      </w:r>
      <w:r w:rsidR="0059246D">
        <w:t>, it provides a session key that needs to be delivered to data part to prove itself authenticated to incoming connection</w:t>
      </w:r>
      <w:r w:rsidR="00840188">
        <w:t>.</w:t>
      </w:r>
    </w:p>
    <w:p w:rsidR="00DD232A" w:rsidRDefault="00DD232A" w:rsidP="00286226">
      <w:pPr>
        <w:pStyle w:val="Heading2"/>
      </w:pPr>
      <w:bookmarkStart w:id="1181" w:name="_Toc228272606"/>
      <w:r>
        <w:t>Task Generation and Exchange</w:t>
      </w:r>
      <w:bookmarkEnd w:id="1181"/>
    </w:p>
    <w:p w:rsidR="00791681" w:rsidRDefault="00DD232A" w:rsidP="00DD232A">
      <w:pPr>
        <w:pStyle w:val="BodyText"/>
      </w:pPr>
      <w:r>
        <w:t xml:space="preserve">A real user </w:t>
      </w:r>
      <w:r w:rsidR="00FB4088">
        <w:t xml:space="preserve">has to start the GTFC before </w:t>
      </w:r>
      <w:r>
        <w:t>initiat</w:t>
      </w:r>
      <w:r w:rsidR="00FB4088">
        <w:t>ing</w:t>
      </w:r>
      <w:r>
        <w:t xml:space="preserve"> </w:t>
      </w:r>
      <w:r w:rsidR="00FB4088">
        <w:t xml:space="preserve">the </w:t>
      </w:r>
      <w:r>
        <w:t xml:space="preserve">process </w:t>
      </w:r>
      <w:r w:rsidR="00FB4088">
        <w:t>of task generation</w:t>
      </w:r>
      <w:r w:rsidR="0029350E">
        <w:t xml:space="preserve">. </w:t>
      </w:r>
      <w:r>
        <w:t xml:space="preserve">After a successful registration, the user can login to </w:t>
      </w:r>
      <w:r w:rsidR="00772F83" w:rsidRPr="003E7C69">
        <w:t xml:space="preserve">Collaboration and Content </w:t>
      </w:r>
      <w:r w:rsidR="00772F83">
        <w:t>M</w:t>
      </w:r>
      <w:r w:rsidR="00772F83" w:rsidRPr="003E7C69">
        <w:t>anager</w:t>
      </w:r>
      <w:r w:rsidR="00772F83">
        <w:t xml:space="preserve"> (</w:t>
      </w:r>
      <w:r>
        <w:t>CCM</w:t>
      </w:r>
      <w:r w:rsidR="00772F83">
        <w:t>)</w:t>
      </w:r>
      <w:r>
        <w:t xml:space="preserve"> to commence the sharing procedure of a content that is designated to be shared. First, </w:t>
      </w:r>
      <w:r w:rsidR="00CA0C16">
        <w:t>a user</w:t>
      </w:r>
      <w:r>
        <w:t xml:space="preserve"> inputs necessary data about the content into CCM. Then, he</w:t>
      </w:r>
      <w:r w:rsidR="00CA0C16">
        <w:t xml:space="preserve"> or </w:t>
      </w:r>
      <w:r>
        <w:t>she needs to set access control rights of the selected content. CCM stores this information and user's ac</w:t>
      </w:r>
      <w:r w:rsidR="0029350E">
        <w:t xml:space="preserve">tions as future tasks </w:t>
      </w:r>
      <w:r w:rsidR="005B6787">
        <w:t xml:space="preserve">into a database shared with CCM.  </w:t>
      </w:r>
    </w:p>
    <w:p w:rsidR="005B6787" w:rsidRDefault="005B6787" w:rsidP="00DD232A">
      <w:pPr>
        <w:pStyle w:val="BodyText"/>
      </w:pPr>
      <w:r>
        <w:t xml:space="preserve">When WS-Tracker Client communicates with WS-Tracker service, </w:t>
      </w:r>
      <w:r w:rsidR="00791681">
        <w:t>it</w:t>
      </w:r>
      <w:r>
        <w:t xml:space="preserve"> </w:t>
      </w:r>
      <w:r w:rsidR="008A2119">
        <w:t xml:space="preserve">pulls out the user’s actions from the database, converts each action </w:t>
      </w:r>
      <w:r w:rsidR="008A2119" w:rsidRPr="00352449">
        <w:t>into a</w:t>
      </w:r>
      <w:r w:rsidR="008A2119" w:rsidRPr="008A2119">
        <w:rPr>
          <w:i/>
        </w:rPr>
        <w:t xml:space="preserve"> task</w:t>
      </w:r>
      <w:r w:rsidR="008A2119">
        <w:rPr>
          <w:i/>
        </w:rPr>
        <w:t>,</w:t>
      </w:r>
      <w:r w:rsidR="008A2119" w:rsidRPr="008A2119">
        <w:t xml:space="preserve"> and</w:t>
      </w:r>
      <w:r w:rsidR="008A2119" w:rsidRPr="008A2119">
        <w:rPr>
          <w:i/>
        </w:rPr>
        <w:t xml:space="preserve"> </w:t>
      </w:r>
      <w:r>
        <w:t xml:space="preserve">delivers </w:t>
      </w:r>
      <w:r w:rsidR="00FC1DD7">
        <w:t xml:space="preserve">those tasks in a task list </w:t>
      </w:r>
      <w:r>
        <w:t>to the task manager through WS-Tracker Client components</w:t>
      </w:r>
      <w:r w:rsidR="00FC1DD7">
        <w:t xml:space="preserve"> so that they will be executed by the task manager module in the user's GTFC. </w:t>
      </w:r>
      <w:r w:rsidR="00352449">
        <w:rPr>
          <w:i/>
        </w:rPr>
        <w:t>T</w:t>
      </w:r>
      <w:r w:rsidR="00FC1DD7" w:rsidRPr="00352449">
        <w:rPr>
          <w:i/>
        </w:rPr>
        <w:t>ask list</w:t>
      </w:r>
      <w:r w:rsidR="00352449">
        <w:t xml:space="preserve"> is a list </w:t>
      </w:r>
      <w:r w:rsidR="00352449">
        <w:lastRenderedPageBreak/>
        <w:t>in XML format and contains</w:t>
      </w:r>
      <w:r w:rsidR="00FC1DD7">
        <w:t xml:space="preserve"> only two types of task created by </w:t>
      </w:r>
      <w:r w:rsidR="00977811">
        <w:t>the</w:t>
      </w:r>
      <w:r w:rsidR="00FC1DD7">
        <w:t xml:space="preserve"> user: share content request and download content request. These tasks with the others will be explained in details in the next section.</w:t>
      </w:r>
    </w:p>
    <w:p w:rsidR="0056793E" w:rsidRDefault="0056793E" w:rsidP="00286226">
      <w:pPr>
        <w:pStyle w:val="Heading3"/>
      </w:pPr>
      <w:bookmarkStart w:id="1182" w:name="_Toc228272607"/>
      <w:r>
        <w:t>Tasks</w:t>
      </w:r>
      <w:bookmarkEnd w:id="1182"/>
    </w:p>
    <w:p w:rsidR="0056793E" w:rsidRDefault="0056793E" w:rsidP="008D2381">
      <w:pPr>
        <w:pStyle w:val="BodyText"/>
      </w:pPr>
      <w:r>
        <w:t>A task is</w:t>
      </w:r>
      <w:r w:rsidRPr="003E7C69">
        <w:t xml:space="preserve"> </w:t>
      </w:r>
      <w:r w:rsidR="00017B07">
        <w:t>just</w:t>
      </w:r>
      <w:r w:rsidR="00772F83">
        <w:t xml:space="preserve"> </w:t>
      </w:r>
      <w:r w:rsidR="00017B07">
        <w:t xml:space="preserve">simple </w:t>
      </w:r>
      <w:r w:rsidR="00772F83">
        <w:t>metadata</w:t>
      </w:r>
      <w:r w:rsidR="007D78EE">
        <w:t xml:space="preserve">. Even though </w:t>
      </w:r>
      <w:r w:rsidR="00395364">
        <w:t>we could name</w:t>
      </w:r>
      <w:r w:rsidR="007D78EE">
        <w:t xml:space="preserve"> it as </w:t>
      </w:r>
      <w:r w:rsidR="00395364">
        <w:t>“</w:t>
      </w:r>
      <w:r w:rsidR="007D78EE" w:rsidRPr="00395364">
        <w:rPr>
          <w:b/>
          <w:i/>
        </w:rPr>
        <w:t>message</w:t>
      </w:r>
      <w:r w:rsidR="00395364">
        <w:t>”, since it triggers actions in</w:t>
      </w:r>
      <w:r w:rsidR="007D78EE">
        <w:t xml:space="preserve"> </w:t>
      </w:r>
      <w:r w:rsidR="00395364">
        <w:t xml:space="preserve">the GTFC, we preferred to </w:t>
      </w:r>
      <w:r w:rsidR="00577954">
        <w:t>term</w:t>
      </w:r>
      <w:r w:rsidR="00FE10D1">
        <w:t xml:space="preserve"> it as </w:t>
      </w:r>
      <w:r w:rsidR="00395364">
        <w:t>“</w:t>
      </w:r>
      <w:r w:rsidR="00395364" w:rsidRPr="00395364">
        <w:rPr>
          <w:b/>
          <w:i/>
        </w:rPr>
        <w:t>task</w:t>
      </w:r>
      <w:r w:rsidR="00395364">
        <w:rPr>
          <w:b/>
          <w:i/>
        </w:rPr>
        <w:t>”</w:t>
      </w:r>
      <w:r w:rsidR="00395364">
        <w:t>.</w:t>
      </w:r>
      <w:r w:rsidR="007D78EE">
        <w:t xml:space="preserve"> </w:t>
      </w:r>
      <w:r w:rsidR="00017B07">
        <w:t>It is</w:t>
      </w:r>
      <w:r w:rsidR="00772F83">
        <w:t xml:space="preserve"> exchanged </w:t>
      </w:r>
      <w:r w:rsidR="00017B07">
        <w:t>between t</w:t>
      </w:r>
      <w:r w:rsidR="00772F83">
        <w:t xml:space="preserve">he GTFC </w:t>
      </w:r>
      <w:r w:rsidR="00017B07">
        <w:t>and</w:t>
      </w:r>
      <w:r w:rsidR="00772F83">
        <w:t xml:space="preserve"> WS-Tracker service </w:t>
      </w:r>
      <w:r w:rsidR="00017B07">
        <w:t xml:space="preserve">in order </w:t>
      </w:r>
      <w:r w:rsidR="00772F83">
        <w:t>to instruct the</w:t>
      </w:r>
      <w:r w:rsidR="00017B07">
        <w:t>m</w:t>
      </w:r>
      <w:r w:rsidR="00772F83">
        <w:t xml:space="preserve"> what to do</w:t>
      </w:r>
      <w:r w:rsidR="00017B07">
        <w:t xml:space="preserve"> to carry out a specific action. </w:t>
      </w:r>
      <w:r w:rsidR="00684C95">
        <w:t xml:space="preserve">It can be categorized into request, </w:t>
      </w:r>
      <w:r w:rsidR="00192A43">
        <w:t>response, periodic, and non</w:t>
      </w:r>
      <w:r w:rsidR="00DC6B72">
        <w:t>-</w:t>
      </w:r>
      <w:r w:rsidR="00192A43">
        <w:t>periodic.</w:t>
      </w:r>
      <w:r w:rsidR="008D2381">
        <w:t xml:space="preserve"> </w:t>
      </w:r>
      <w:r w:rsidR="0033544C">
        <w:fldChar w:fldCharType="begin"/>
      </w:r>
      <w:r w:rsidR="008C5EFD">
        <w:instrText xml:space="preserve"> REF _Ref197258638 \h </w:instrText>
      </w:r>
      <w:r w:rsidR="0033544C">
        <w:fldChar w:fldCharType="separate"/>
      </w:r>
      <w:r w:rsidR="007B4C25">
        <w:t xml:space="preserve">Table </w:t>
      </w:r>
      <w:r w:rsidR="007B4C25">
        <w:rPr>
          <w:noProof/>
        </w:rPr>
        <w:t>4</w:t>
      </w:r>
      <w:r w:rsidR="007B4C25">
        <w:noBreakHyphen/>
      </w:r>
      <w:r w:rsidR="007B4C25">
        <w:rPr>
          <w:noProof/>
        </w:rPr>
        <w:t>1</w:t>
      </w:r>
      <w:r w:rsidR="0033544C">
        <w:fldChar w:fldCharType="end"/>
      </w:r>
      <w:r w:rsidR="00100964">
        <w:t>provides a listing of task types used within the GTF.</w:t>
      </w:r>
    </w:p>
    <w:p w:rsidR="008C5EFD" w:rsidRDefault="008C5EFD" w:rsidP="00286226">
      <w:pPr>
        <w:pStyle w:val="Caption"/>
        <w:keepNext/>
        <w:jc w:val="center"/>
        <w:outlineLvl w:val="0"/>
      </w:pPr>
      <w:bookmarkStart w:id="1183" w:name="_Ref197258638"/>
      <w:bookmarkStart w:id="1184" w:name="_Ref197258631"/>
      <w:bookmarkStart w:id="1185" w:name="_Toc228209080"/>
      <w:r>
        <w:t xml:space="preserve">Table </w:t>
      </w:r>
      <w:ins w:id="1186" w:author="." w:date="2009-05-30T02:58:00Z">
        <w:r w:rsidR="0033544C">
          <w:fldChar w:fldCharType="begin"/>
        </w:r>
        <w:r w:rsidR="00B343AF">
          <w:instrText xml:space="preserve"> STYLEREF 1 \s </w:instrText>
        </w:r>
      </w:ins>
      <w:r w:rsidR="0033544C">
        <w:fldChar w:fldCharType="separate"/>
      </w:r>
      <w:r w:rsidR="00B343AF">
        <w:rPr>
          <w:noProof/>
        </w:rPr>
        <w:t>4</w:t>
      </w:r>
      <w:ins w:id="1187"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188" w:author="." w:date="2009-05-30T02:58:00Z">
        <w:r w:rsidR="00B343AF">
          <w:rPr>
            <w:noProof/>
          </w:rPr>
          <w:t>1</w:t>
        </w:r>
        <w:r w:rsidR="0033544C">
          <w:fldChar w:fldCharType="end"/>
        </w:r>
      </w:ins>
      <w:del w:id="1189"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1</w:delText>
        </w:r>
        <w:r w:rsidR="0033544C" w:rsidDel="00B343AF">
          <w:fldChar w:fldCharType="end"/>
        </w:r>
      </w:del>
      <w:bookmarkEnd w:id="1183"/>
      <w:r>
        <w:t xml:space="preserve"> </w:t>
      </w:r>
      <w:r w:rsidRPr="00BB4C04">
        <w:t>Tasks Overview</w:t>
      </w:r>
      <w:bookmarkEnd w:id="1184"/>
      <w:bookmarkEnd w:id="1185"/>
    </w:p>
    <w:tbl>
      <w:tblPr>
        <w:tblStyle w:val="MediumGrid3-Accent6"/>
        <w:tblW w:w="0" w:type="auto"/>
        <w:tblLook w:val="04A0"/>
        <w:tblPrChange w:id="1190" w:author="." w:date="2009-05-30T03:16:00Z">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PrChange>
      </w:tblPr>
      <w:tblGrid>
        <w:gridCol w:w="510"/>
        <w:gridCol w:w="2118"/>
        <w:gridCol w:w="1080"/>
        <w:gridCol w:w="1472"/>
        <w:gridCol w:w="1678"/>
        <w:gridCol w:w="1811"/>
        <w:tblGridChange w:id="1191">
          <w:tblGrid>
            <w:gridCol w:w="510"/>
            <w:gridCol w:w="2118"/>
            <w:gridCol w:w="1080"/>
            <w:gridCol w:w="1472"/>
            <w:gridCol w:w="1678"/>
            <w:gridCol w:w="1811"/>
          </w:tblGrid>
        </w:tblGridChange>
      </w:tblGrid>
      <w:tr w:rsidR="00056A44" w:rsidRPr="00D3171D" w:rsidTr="001B7678">
        <w:trPr>
          <w:cnfStyle w:val="100000000000"/>
        </w:trPr>
        <w:tc>
          <w:tcPr>
            <w:cnfStyle w:val="001000000000"/>
            <w:tcW w:w="0" w:type="auto"/>
            <w:tcPrChange w:id="1192" w:author="." w:date="2009-05-30T03:16:00Z">
              <w:tcPr>
                <w:tcW w:w="0" w:type="auto"/>
                <w:tcBorders>
                  <w:top w:val="single" w:sz="8" w:space="0" w:color="FFFFFF"/>
                  <w:left w:val="single" w:sz="8" w:space="0" w:color="FFFFFF"/>
                  <w:bottom w:val="single" w:sz="24" w:space="0" w:color="FFFFFF"/>
                  <w:right w:val="single" w:sz="8" w:space="0" w:color="FFFFFF"/>
                </w:tcBorders>
                <w:shd w:val="clear" w:color="auto" w:fill="F79646"/>
              </w:tcPr>
            </w:tcPrChange>
          </w:tcPr>
          <w:p w:rsidR="00056A44" w:rsidRPr="00BF17EE" w:rsidRDefault="0033544C" w:rsidP="001B7678">
            <w:pPr>
              <w:pStyle w:val="BodyText"/>
              <w:spacing w:line="240" w:lineRule="auto"/>
              <w:ind w:firstLine="0"/>
              <w:jc w:val="center"/>
              <w:cnfStyle w:val="101000000000"/>
              <w:rPr>
                <w:color w:val="FFFFFF"/>
                <w:rPrChange w:id="1193" w:author="." w:date="2009-05-30T03:16:00Z">
                  <w:rPr>
                    <w:b w:val="0"/>
                    <w:bCs w:val="0"/>
                    <w:color w:val="auto"/>
                  </w:rPr>
                </w:rPrChange>
              </w:rPr>
            </w:pPr>
            <w:bookmarkStart w:id="1194" w:name="OLE_LINK11"/>
            <w:bookmarkStart w:id="1195" w:name="OLE_LINK12"/>
            <w:r w:rsidRPr="0033544C">
              <w:rPr>
                <w:color w:val="FFFFFF"/>
                <w:rPrChange w:id="1196" w:author="." w:date="2009-05-30T03:16:00Z">
                  <w:rPr/>
                </w:rPrChange>
              </w:rPr>
              <w:t>No</w:t>
            </w:r>
          </w:p>
        </w:tc>
        <w:tc>
          <w:tcPr>
            <w:tcW w:w="2118" w:type="dxa"/>
            <w:tcPrChange w:id="1197" w:author="." w:date="2009-05-30T03:16:00Z">
              <w:tcPr>
                <w:tcW w:w="2118" w:type="dxa"/>
                <w:tcBorders>
                  <w:top w:val="single" w:sz="8" w:space="0" w:color="FFFFFF"/>
                  <w:left w:val="single" w:sz="8" w:space="0" w:color="FFFFFF"/>
                  <w:bottom w:val="single" w:sz="24" w:space="0" w:color="FFFFFF"/>
                  <w:right w:val="single" w:sz="8" w:space="0" w:color="FFFFFF"/>
                </w:tcBorders>
                <w:shd w:val="clear" w:color="auto" w:fill="F79646"/>
              </w:tcPr>
            </w:tcPrChange>
          </w:tcPr>
          <w:p w:rsidR="00056A44" w:rsidRPr="00BF17EE" w:rsidRDefault="0033544C" w:rsidP="001B7678">
            <w:pPr>
              <w:pStyle w:val="BodyText"/>
              <w:spacing w:line="240" w:lineRule="auto"/>
              <w:ind w:firstLine="0"/>
              <w:cnfStyle w:val="100000000000"/>
              <w:rPr>
                <w:color w:val="FFFFFF"/>
                <w:rPrChange w:id="1198" w:author="." w:date="2009-05-30T03:16:00Z">
                  <w:rPr>
                    <w:b w:val="0"/>
                    <w:bCs w:val="0"/>
                    <w:color w:val="auto"/>
                  </w:rPr>
                </w:rPrChange>
              </w:rPr>
            </w:pPr>
            <w:r w:rsidRPr="0033544C">
              <w:rPr>
                <w:color w:val="FFFFFF"/>
                <w:rPrChange w:id="1199" w:author="." w:date="2009-05-30T03:16:00Z">
                  <w:rPr/>
                </w:rPrChange>
              </w:rPr>
              <w:t>Task Name</w:t>
            </w:r>
          </w:p>
        </w:tc>
        <w:tc>
          <w:tcPr>
            <w:tcW w:w="1080" w:type="dxa"/>
            <w:tcPrChange w:id="1200" w:author="." w:date="2009-05-30T03:16:00Z">
              <w:tcPr>
                <w:tcW w:w="1080" w:type="dxa"/>
                <w:tcBorders>
                  <w:top w:val="single" w:sz="8" w:space="0" w:color="FFFFFF"/>
                  <w:left w:val="single" w:sz="8" w:space="0" w:color="FFFFFF"/>
                  <w:bottom w:val="single" w:sz="24" w:space="0" w:color="FFFFFF"/>
                  <w:right w:val="single" w:sz="8" w:space="0" w:color="FFFFFF"/>
                </w:tcBorders>
                <w:shd w:val="clear" w:color="auto" w:fill="F79646"/>
              </w:tcPr>
            </w:tcPrChange>
          </w:tcPr>
          <w:p w:rsidR="00056A44" w:rsidRPr="00BF17EE" w:rsidRDefault="0033544C" w:rsidP="001B7678">
            <w:pPr>
              <w:pStyle w:val="BodyText"/>
              <w:spacing w:line="240" w:lineRule="auto"/>
              <w:ind w:firstLine="0"/>
              <w:cnfStyle w:val="100000000000"/>
              <w:rPr>
                <w:color w:val="FFFFFF"/>
                <w:rPrChange w:id="1201" w:author="." w:date="2009-05-30T03:16:00Z">
                  <w:rPr>
                    <w:b w:val="0"/>
                    <w:bCs w:val="0"/>
                    <w:color w:val="auto"/>
                  </w:rPr>
                </w:rPrChange>
              </w:rPr>
            </w:pPr>
            <w:r w:rsidRPr="0033544C">
              <w:rPr>
                <w:color w:val="FFFFFF"/>
                <w:rPrChange w:id="1202" w:author="." w:date="2009-05-30T03:16:00Z">
                  <w:rPr/>
                </w:rPrChange>
              </w:rPr>
              <w:t>Creator</w:t>
            </w:r>
          </w:p>
        </w:tc>
        <w:tc>
          <w:tcPr>
            <w:tcW w:w="1472" w:type="dxa"/>
            <w:tcPrChange w:id="1203" w:author="." w:date="2009-05-30T03:16:00Z">
              <w:tcPr>
                <w:tcW w:w="1472" w:type="dxa"/>
                <w:tcBorders>
                  <w:top w:val="single" w:sz="8" w:space="0" w:color="FFFFFF"/>
                  <w:left w:val="single" w:sz="8" w:space="0" w:color="FFFFFF"/>
                  <w:bottom w:val="single" w:sz="24" w:space="0" w:color="FFFFFF"/>
                  <w:right w:val="single" w:sz="8" w:space="0" w:color="FFFFFF"/>
                </w:tcBorders>
                <w:shd w:val="clear" w:color="auto" w:fill="F79646"/>
              </w:tcPr>
            </w:tcPrChange>
          </w:tcPr>
          <w:p w:rsidR="00056A44" w:rsidRPr="00BF17EE" w:rsidRDefault="0033544C" w:rsidP="001B7678">
            <w:pPr>
              <w:pStyle w:val="BodyText"/>
              <w:spacing w:line="240" w:lineRule="auto"/>
              <w:ind w:firstLine="0"/>
              <w:cnfStyle w:val="100000000000"/>
              <w:rPr>
                <w:color w:val="FFFFFF"/>
                <w:rPrChange w:id="1204" w:author="." w:date="2009-05-30T03:16:00Z">
                  <w:rPr>
                    <w:b w:val="0"/>
                    <w:bCs w:val="0"/>
                    <w:color w:val="auto"/>
                  </w:rPr>
                </w:rPrChange>
              </w:rPr>
            </w:pPr>
            <w:r w:rsidRPr="0033544C">
              <w:rPr>
                <w:color w:val="FFFFFF"/>
                <w:rPrChange w:id="1205" w:author="." w:date="2009-05-30T03:16:00Z">
                  <w:rPr/>
                </w:rPrChange>
              </w:rPr>
              <w:t>Source</w:t>
            </w:r>
          </w:p>
        </w:tc>
        <w:tc>
          <w:tcPr>
            <w:tcW w:w="1678" w:type="dxa"/>
            <w:tcPrChange w:id="1206" w:author="." w:date="2009-05-30T03:16:00Z">
              <w:tcPr>
                <w:tcW w:w="1678" w:type="dxa"/>
                <w:tcBorders>
                  <w:top w:val="single" w:sz="8" w:space="0" w:color="FFFFFF"/>
                  <w:left w:val="single" w:sz="8" w:space="0" w:color="FFFFFF"/>
                  <w:bottom w:val="single" w:sz="24" w:space="0" w:color="FFFFFF"/>
                  <w:right w:val="single" w:sz="8" w:space="0" w:color="FFFFFF"/>
                </w:tcBorders>
                <w:shd w:val="clear" w:color="auto" w:fill="F79646"/>
              </w:tcPr>
            </w:tcPrChange>
          </w:tcPr>
          <w:p w:rsidR="00056A44" w:rsidRPr="00BF17EE" w:rsidRDefault="0033544C" w:rsidP="001B7678">
            <w:pPr>
              <w:pStyle w:val="BodyText"/>
              <w:spacing w:line="240" w:lineRule="auto"/>
              <w:ind w:firstLine="0"/>
              <w:cnfStyle w:val="100000000000"/>
              <w:rPr>
                <w:color w:val="FFFFFF"/>
                <w:rPrChange w:id="1207" w:author="." w:date="2009-05-30T03:16:00Z">
                  <w:rPr>
                    <w:b w:val="0"/>
                    <w:bCs w:val="0"/>
                    <w:color w:val="auto"/>
                  </w:rPr>
                </w:rPrChange>
              </w:rPr>
            </w:pPr>
            <w:r w:rsidRPr="0033544C">
              <w:rPr>
                <w:color w:val="FFFFFF"/>
                <w:rPrChange w:id="1208" w:author="." w:date="2009-05-30T03:16:00Z">
                  <w:rPr/>
                </w:rPrChange>
              </w:rPr>
              <w:t>Destination</w:t>
            </w:r>
          </w:p>
        </w:tc>
        <w:tc>
          <w:tcPr>
            <w:tcW w:w="1811" w:type="dxa"/>
            <w:tcPrChange w:id="1209" w:author="." w:date="2009-05-30T03:16:00Z">
              <w:tcPr>
                <w:tcW w:w="1811" w:type="dxa"/>
                <w:tcBorders>
                  <w:top w:val="single" w:sz="8" w:space="0" w:color="FFFFFF"/>
                  <w:left w:val="single" w:sz="8" w:space="0" w:color="FFFFFF"/>
                  <w:bottom w:val="single" w:sz="24" w:space="0" w:color="FFFFFF"/>
                  <w:right w:val="single" w:sz="8" w:space="0" w:color="FFFFFF"/>
                </w:tcBorders>
                <w:shd w:val="clear" w:color="auto" w:fill="F79646"/>
              </w:tcPr>
            </w:tcPrChange>
          </w:tcPr>
          <w:p w:rsidR="00056A44" w:rsidRPr="00BF17EE" w:rsidRDefault="0033544C" w:rsidP="001B7678">
            <w:pPr>
              <w:pStyle w:val="BodyText"/>
              <w:spacing w:line="240" w:lineRule="auto"/>
              <w:ind w:firstLine="0"/>
              <w:cnfStyle w:val="100000000000"/>
              <w:rPr>
                <w:color w:val="FFFFFF"/>
                <w:rPrChange w:id="1210" w:author="." w:date="2009-05-30T03:16:00Z">
                  <w:rPr>
                    <w:b w:val="0"/>
                    <w:bCs w:val="0"/>
                    <w:color w:val="auto"/>
                  </w:rPr>
                </w:rPrChange>
              </w:rPr>
            </w:pPr>
            <w:r w:rsidRPr="0033544C">
              <w:rPr>
                <w:color w:val="FFFFFF"/>
                <w:rPrChange w:id="1211" w:author="." w:date="2009-05-30T03:16:00Z">
                  <w:rPr/>
                </w:rPrChange>
              </w:rPr>
              <w:t>Category</w:t>
            </w:r>
          </w:p>
        </w:tc>
      </w:tr>
      <w:tr w:rsidR="007F55FB" w:rsidRPr="00D3171D" w:rsidTr="001B7678">
        <w:trPr>
          <w:cnfStyle w:val="000000100000"/>
        </w:trPr>
        <w:tc>
          <w:tcPr>
            <w:cnfStyle w:val="001000000000"/>
            <w:tcW w:w="0" w:type="auto"/>
          </w:tcPr>
          <w:p w:rsidR="00056A44" w:rsidRPr="00BF17EE" w:rsidRDefault="0033544C" w:rsidP="001B7678">
            <w:pPr>
              <w:pStyle w:val="BodyText"/>
              <w:spacing w:line="240" w:lineRule="auto"/>
              <w:ind w:firstLine="0"/>
              <w:jc w:val="center"/>
              <w:rPr>
                <w:color w:val="FFFFFF"/>
                <w:rPrChange w:id="1212" w:author="." w:date="2009-05-30T03:16:00Z">
                  <w:rPr>
                    <w:b w:val="0"/>
                    <w:bCs w:val="0"/>
                    <w:color w:val="auto"/>
                  </w:rPr>
                </w:rPrChange>
              </w:rPr>
            </w:pPr>
            <w:r w:rsidRPr="0033544C">
              <w:rPr>
                <w:color w:val="FFFFFF"/>
                <w:rPrChange w:id="1213" w:author="." w:date="2009-05-30T03:16:00Z">
                  <w:rPr/>
                </w:rPrChange>
              </w:rPr>
              <w:t>1</w:t>
            </w:r>
          </w:p>
        </w:tc>
        <w:tc>
          <w:tcPr>
            <w:tcW w:w="2118" w:type="dxa"/>
          </w:tcPr>
          <w:p w:rsidR="00056A44" w:rsidRPr="00D3171D" w:rsidRDefault="00056A44" w:rsidP="001B7678">
            <w:pPr>
              <w:pStyle w:val="BodyText"/>
              <w:spacing w:line="240" w:lineRule="auto"/>
              <w:ind w:firstLine="0"/>
              <w:jc w:val="left"/>
              <w:cnfStyle w:val="000000100000"/>
            </w:pPr>
            <w:r w:rsidRPr="00D3171D">
              <w:t>Task List Request</w:t>
            </w:r>
          </w:p>
        </w:tc>
        <w:tc>
          <w:tcPr>
            <w:tcW w:w="1080" w:type="dxa"/>
          </w:tcPr>
          <w:p w:rsidR="00056A44" w:rsidRPr="00D3171D" w:rsidRDefault="00056A44" w:rsidP="001B7678">
            <w:pPr>
              <w:pStyle w:val="BodyText"/>
              <w:spacing w:line="240" w:lineRule="auto"/>
              <w:ind w:firstLine="0"/>
              <w:cnfStyle w:val="000000100000"/>
            </w:pPr>
            <w:r w:rsidRPr="00D3171D">
              <w:t>GTFC</w:t>
            </w:r>
          </w:p>
        </w:tc>
        <w:tc>
          <w:tcPr>
            <w:tcW w:w="1472" w:type="dxa"/>
          </w:tcPr>
          <w:p w:rsidR="00056A44" w:rsidRPr="00D3171D" w:rsidRDefault="00056A44" w:rsidP="001B7678">
            <w:pPr>
              <w:pStyle w:val="BodyText"/>
              <w:spacing w:line="240" w:lineRule="auto"/>
              <w:ind w:firstLine="0"/>
              <w:cnfStyle w:val="000000100000"/>
            </w:pPr>
            <w:r w:rsidRPr="00D3171D">
              <w:t>GTFC</w:t>
            </w:r>
          </w:p>
        </w:tc>
        <w:tc>
          <w:tcPr>
            <w:tcW w:w="1678" w:type="dxa"/>
          </w:tcPr>
          <w:p w:rsidR="00056A44" w:rsidRPr="00D3171D" w:rsidRDefault="00056A44" w:rsidP="001B7678">
            <w:pPr>
              <w:pStyle w:val="BodyText"/>
              <w:spacing w:line="240" w:lineRule="auto"/>
              <w:ind w:firstLine="0"/>
              <w:cnfStyle w:val="000000100000"/>
            </w:pPr>
            <w:r w:rsidRPr="00D3171D">
              <w:t>WS-Tracker</w:t>
            </w:r>
          </w:p>
        </w:tc>
        <w:tc>
          <w:tcPr>
            <w:tcW w:w="1811" w:type="dxa"/>
          </w:tcPr>
          <w:p w:rsidR="00056A44" w:rsidRPr="00D3171D" w:rsidRDefault="00056A44" w:rsidP="001B7678">
            <w:pPr>
              <w:pStyle w:val="BodyText"/>
              <w:spacing w:line="240" w:lineRule="auto"/>
              <w:ind w:firstLine="0"/>
              <w:cnfStyle w:val="000000100000"/>
            </w:pPr>
            <w:r w:rsidRPr="00D3171D">
              <w:t>request, periodic</w:t>
            </w:r>
          </w:p>
        </w:tc>
      </w:tr>
      <w:tr w:rsidR="00056A44" w:rsidRPr="00D3171D" w:rsidTr="001B7678">
        <w:tc>
          <w:tcPr>
            <w:cnfStyle w:val="001000000000"/>
            <w:tcW w:w="0" w:type="auto"/>
            <w:tcPrChange w:id="1214" w:author="." w:date="2009-05-30T03:16:00Z">
              <w:tcPr>
                <w:tcW w:w="0" w:type="auto"/>
                <w:tcBorders>
                  <w:left w:val="single" w:sz="8" w:space="0" w:color="FFFFFF"/>
                  <w:right w:val="single" w:sz="24" w:space="0" w:color="FFFFFF"/>
                </w:tcBorders>
                <w:shd w:val="clear" w:color="auto" w:fill="F79646"/>
              </w:tcPr>
            </w:tcPrChange>
          </w:tcPr>
          <w:p w:rsidR="00056A44" w:rsidRPr="00BF17EE" w:rsidRDefault="0033544C" w:rsidP="001B7678">
            <w:pPr>
              <w:pStyle w:val="BodyText"/>
              <w:spacing w:line="240" w:lineRule="auto"/>
              <w:ind w:firstLine="0"/>
              <w:jc w:val="center"/>
              <w:rPr>
                <w:color w:val="FFFFFF"/>
                <w:rPrChange w:id="1215" w:author="." w:date="2009-05-30T03:16:00Z">
                  <w:rPr>
                    <w:b w:val="0"/>
                    <w:bCs w:val="0"/>
                    <w:color w:val="auto"/>
                  </w:rPr>
                </w:rPrChange>
              </w:rPr>
            </w:pPr>
            <w:r w:rsidRPr="0033544C">
              <w:rPr>
                <w:color w:val="FFFFFF"/>
                <w:rPrChange w:id="1216" w:author="." w:date="2009-05-30T03:16:00Z">
                  <w:rPr/>
                </w:rPrChange>
              </w:rPr>
              <w:t>2</w:t>
            </w:r>
          </w:p>
        </w:tc>
        <w:tc>
          <w:tcPr>
            <w:tcW w:w="2118" w:type="dxa"/>
            <w:tcPrChange w:id="1217" w:author="." w:date="2009-05-30T03:16:00Z">
              <w:tcPr>
                <w:tcW w:w="2118" w:type="dxa"/>
                <w:shd w:val="clear" w:color="auto" w:fill="FDE4D0"/>
              </w:tcPr>
            </w:tcPrChange>
          </w:tcPr>
          <w:p w:rsidR="00056A44" w:rsidRPr="00D3171D" w:rsidRDefault="00056A44" w:rsidP="001B7678">
            <w:pPr>
              <w:pStyle w:val="BodyText"/>
              <w:spacing w:line="240" w:lineRule="auto"/>
              <w:ind w:firstLine="0"/>
              <w:jc w:val="left"/>
              <w:cnfStyle w:val="000000000000"/>
            </w:pPr>
            <w:r w:rsidRPr="00D3171D">
              <w:t>Share Content Request</w:t>
            </w:r>
          </w:p>
        </w:tc>
        <w:tc>
          <w:tcPr>
            <w:tcW w:w="1080" w:type="dxa"/>
            <w:tcPrChange w:id="1218" w:author="." w:date="2009-05-30T03:16:00Z">
              <w:tcPr>
                <w:tcW w:w="1080" w:type="dxa"/>
                <w:shd w:val="clear" w:color="auto" w:fill="FDE4D0"/>
              </w:tcPr>
            </w:tcPrChange>
          </w:tcPr>
          <w:p w:rsidR="00056A44" w:rsidRPr="00D3171D" w:rsidRDefault="00056A44" w:rsidP="001B7678">
            <w:pPr>
              <w:pStyle w:val="BodyText"/>
              <w:spacing w:line="240" w:lineRule="auto"/>
              <w:ind w:firstLine="0"/>
              <w:cnfStyle w:val="000000000000"/>
            </w:pPr>
            <w:r w:rsidRPr="00D3171D">
              <w:t>User</w:t>
            </w:r>
          </w:p>
        </w:tc>
        <w:tc>
          <w:tcPr>
            <w:tcW w:w="1472" w:type="dxa"/>
            <w:tcPrChange w:id="1219" w:author="." w:date="2009-05-30T03:16:00Z">
              <w:tcPr>
                <w:tcW w:w="1472" w:type="dxa"/>
                <w:shd w:val="clear" w:color="auto" w:fill="FDE4D0"/>
              </w:tcPr>
            </w:tcPrChange>
          </w:tcPr>
          <w:p w:rsidR="00056A44" w:rsidRPr="00D3171D" w:rsidRDefault="00056A44" w:rsidP="001B7678">
            <w:pPr>
              <w:pStyle w:val="BodyText"/>
              <w:spacing w:line="240" w:lineRule="auto"/>
              <w:ind w:firstLine="0"/>
              <w:cnfStyle w:val="000000000000"/>
            </w:pPr>
            <w:r w:rsidRPr="00D3171D">
              <w:t>WS-Tracker</w:t>
            </w:r>
          </w:p>
        </w:tc>
        <w:tc>
          <w:tcPr>
            <w:tcW w:w="1678" w:type="dxa"/>
            <w:tcPrChange w:id="1220" w:author="." w:date="2009-05-30T03:16:00Z">
              <w:tcPr>
                <w:tcW w:w="1678" w:type="dxa"/>
                <w:shd w:val="clear" w:color="auto" w:fill="FDE4D0"/>
              </w:tcPr>
            </w:tcPrChange>
          </w:tcPr>
          <w:p w:rsidR="00056A44" w:rsidRPr="00D3171D" w:rsidRDefault="00056A44" w:rsidP="001B7678">
            <w:pPr>
              <w:pStyle w:val="BodyText"/>
              <w:spacing w:line="240" w:lineRule="auto"/>
              <w:ind w:firstLine="0"/>
              <w:cnfStyle w:val="000000000000"/>
            </w:pPr>
            <w:r w:rsidRPr="00D3171D">
              <w:t>GTFC</w:t>
            </w:r>
          </w:p>
        </w:tc>
        <w:tc>
          <w:tcPr>
            <w:tcW w:w="1811" w:type="dxa"/>
            <w:tcPrChange w:id="1221" w:author="." w:date="2009-05-30T03:16:00Z">
              <w:tcPr>
                <w:tcW w:w="1811" w:type="dxa"/>
                <w:shd w:val="clear" w:color="auto" w:fill="FDE4D0"/>
              </w:tcPr>
            </w:tcPrChange>
          </w:tcPr>
          <w:p w:rsidR="00056A44" w:rsidRPr="00D3171D" w:rsidRDefault="00056A44" w:rsidP="001B7678">
            <w:pPr>
              <w:pStyle w:val="BodyText"/>
              <w:spacing w:line="240" w:lineRule="auto"/>
              <w:ind w:firstLine="0"/>
              <w:cnfStyle w:val="000000000000"/>
            </w:pPr>
            <w:r>
              <w:t>r</w:t>
            </w:r>
            <w:r w:rsidRPr="00D3171D">
              <w:t>equest</w:t>
            </w:r>
            <w:r>
              <w:t>, nonperiodic</w:t>
            </w:r>
          </w:p>
        </w:tc>
      </w:tr>
      <w:tr w:rsidR="007F55FB" w:rsidRPr="00D3171D" w:rsidTr="001B7678">
        <w:trPr>
          <w:cnfStyle w:val="000000100000"/>
        </w:trPr>
        <w:tc>
          <w:tcPr>
            <w:cnfStyle w:val="001000000000"/>
            <w:tcW w:w="0" w:type="auto"/>
          </w:tcPr>
          <w:p w:rsidR="00056A44" w:rsidRPr="00BF17EE" w:rsidRDefault="0033544C" w:rsidP="001B7678">
            <w:pPr>
              <w:pStyle w:val="BodyText"/>
              <w:spacing w:line="240" w:lineRule="auto"/>
              <w:ind w:firstLine="0"/>
              <w:jc w:val="center"/>
              <w:rPr>
                <w:color w:val="FFFFFF"/>
                <w:rPrChange w:id="1222" w:author="." w:date="2009-05-30T03:16:00Z">
                  <w:rPr>
                    <w:b w:val="0"/>
                    <w:bCs w:val="0"/>
                    <w:color w:val="auto"/>
                  </w:rPr>
                </w:rPrChange>
              </w:rPr>
            </w:pPr>
            <w:r w:rsidRPr="0033544C">
              <w:rPr>
                <w:color w:val="FFFFFF"/>
                <w:rPrChange w:id="1223" w:author="." w:date="2009-05-30T03:16:00Z">
                  <w:rPr/>
                </w:rPrChange>
              </w:rPr>
              <w:t>3</w:t>
            </w:r>
          </w:p>
        </w:tc>
        <w:tc>
          <w:tcPr>
            <w:tcW w:w="2118" w:type="dxa"/>
          </w:tcPr>
          <w:p w:rsidR="00056A44" w:rsidRPr="00D3171D" w:rsidRDefault="00056A44" w:rsidP="00242150">
            <w:pPr>
              <w:pStyle w:val="BodyText"/>
              <w:spacing w:line="240" w:lineRule="auto"/>
              <w:ind w:firstLine="0"/>
              <w:jc w:val="left"/>
              <w:cnfStyle w:val="000000100000"/>
            </w:pPr>
            <w:r w:rsidRPr="00D3171D">
              <w:t xml:space="preserve">Share Content </w:t>
            </w:r>
            <w:r w:rsidR="00242150">
              <w:t>Response</w:t>
            </w:r>
          </w:p>
        </w:tc>
        <w:tc>
          <w:tcPr>
            <w:tcW w:w="1080" w:type="dxa"/>
          </w:tcPr>
          <w:p w:rsidR="00056A44" w:rsidRPr="00D3171D" w:rsidRDefault="00056A44" w:rsidP="001B7678">
            <w:pPr>
              <w:pStyle w:val="BodyText"/>
              <w:spacing w:line="240" w:lineRule="auto"/>
              <w:ind w:firstLine="0"/>
              <w:cnfStyle w:val="000000100000"/>
            </w:pPr>
            <w:r w:rsidRPr="00D3171D">
              <w:t>GTFC</w:t>
            </w:r>
          </w:p>
        </w:tc>
        <w:tc>
          <w:tcPr>
            <w:tcW w:w="1472" w:type="dxa"/>
          </w:tcPr>
          <w:p w:rsidR="00056A44" w:rsidRPr="00D3171D" w:rsidRDefault="00056A44" w:rsidP="001B7678">
            <w:pPr>
              <w:pStyle w:val="BodyText"/>
              <w:spacing w:line="240" w:lineRule="auto"/>
              <w:ind w:firstLine="0"/>
              <w:cnfStyle w:val="000000100000"/>
            </w:pPr>
            <w:r w:rsidRPr="00D3171D">
              <w:t>GTFC</w:t>
            </w:r>
          </w:p>
        </w:tc>
        <w:tc>
          <w:tcPr>
            <w:tcW w:w="1678" w:type="dxa"/>
          </w:tcPr>
          <w:p w:rsidR="00056A44" w:rsidRPr="00D3171D" w:rsidRDefault="00056A44" w:rsidP="001B7678">
            <w:pPr>
              <w:pStyle w:val="BodyText"/>
              <w:spacing w:line="240" w:lineRule="auto"/>
              <w:ind w:firstLine="0"/>
              <w:cnfStyle w:val="000000100000"/>
            </w:pPr>
            <w:r w:rsidRPr="00D3171D">
              <w:t>WS-Tracker</w:t>
            </w:r>
          </w:p>
        </w:tc>
        <w:tc>
          <w:tcPr>
            <w:tcW w:w="1811" w:type="dxa"/>
          </w:tcPr>
          <w:p w:rsidR="00056A44" w:rsidRPr="00D3171D" w:rsidRDefault="00056A44" w:rsidP="001B7678">
            <w:pPr>
              <w:pStyle w:val="BodyText"/>
              <w:spacing w:line="240" w:lineRule="auto"/>
              <w:ind w:firstLine="0"/>
              <w:cnfStyle w:val="000000100000"/>
            </w:pPr>
            <w:r w:rsidRPr="00D3171D">
              <w:t>Response</w:t>
            </w:r>
            <w:r>
              <w:t>, nonperiodic</w:t>
            </w:r>
          </w:p>
        </w:tc>
      </w:tr>
      <w:tr w:rsidR="00056A44" w:rsidRPr="00D3171D" w:rsidTr="001B7678">
        <w:tc>
          <w:tcPr>
            <w:cnfStyle w:val="001000000000"/>
            <w:tcW w:w="0" w:type="auto"/>
            <w:tcPrChange w:id="1224" w:author="." w:date="2009-05-30T03:16:00Z">
              <w:tcPr>
                <w:tcW w:w="0" w:type="auto"/>
                <w:tcBorders>
                  <w:left w:val="single" w:sz="8" w:space="0" w:color="FFFFFF"/>
                  <w:right w:val="single" w:sz="24" w:space="0" w:color="FFFFFF"/>
                </w:tcBorders>
                <w:shd w:val="clear" w:color="auto" w:fill="F79646"/>
              </w:tcPr>
            </w:tcPrChange>
          </w:tcPr>
          <w:p w:rsidR="00056A44" w:rsidRPr="00BF17EE" w:rsidRDefault="0033544C" w:rsidP="001B7678">
            <w:pPr>
              <w:pStyle w:val="BodyText"/>
              <w:spacing w:line="240" w:lineRule="auto"/>
              <w:ind w:firstLine="0"/>
              <w:jc w:val="center"/>
              <w:rPr>
                <w:color w:val="FFFFFF"/>
                <w:rPrChange w:id="1225" w:author="." w:date="2009-05-30T03:16:00Z">
                  <w:rPr>
                    <w:b w:val="0"/>
                    <w:bCs w:val="0"/>
                    <w:color w:val="auto"/>
                  </w:rPr>
                </w:rPrChange>
              </w:rPr>
            </w:pPr>
            <w:r w:rsidRPr="0033544C">
              <w:rPr>
                <w:color w:val="FFFFFF"/>
                <w:rPrChange w:id="1226" w:author="." w:date="2009-05-30T03:16:00Z">
                  <w:rPr/>
                </w:rPrChange>
              </w:rPr>
              <w:t>4</w:t>
            </w:r>
          </w:p>
        </w:tc>
        <w:tc>
          <w:tcPr>
            <w:tcW w:w="2118" w:type="dxa"/>
            <w:tcPrChange w:id="1227" w:author="." w:date="2009-05-30T03:16:00Z">
              <w:tcPr>
                <w:tcW w:w="2118" w:type="dxa"/>
                <w:shd w:val="clear" w:color="auto" w:fill="FDE4D0"/>
              </w:tcPr>
            </w:tcPrChange>
          </w:tcPr>
          <w:p w:rsidR="00056A44" w:rsidRPr="00D3171D" w:rsidRDefault="00056A44" w:rsidP="001B7678">
            <w:pPr>
              <w:pStyle w:val="BodyText"/>
              <w:spacing w:line="240" w:lineRule="auto"/>
              <w:ind w:firstLine="0"/>
              <w:jc w:val="left"/>
              <w:cnfStyle w:val="000000000000"/>
            </w:pPr>
            <w:r>
              <w:t xml:space="preserve">Download </w:t>
            </w:r>
            <w:r w:rsidRPr="00D3171D">
              <w:t>Content</w:t>
            </w:r>
          </w:p>
          <w:p w:rsidR="00056A44" w:rsidRPr="00D3171D" w:rsidRDefault="00056A44" w:rsidP="001B7678">
            <w:pPr>
              <w:pStyle w:val="BodyText"/>
              <w:spacing w:line="240" w:lineRule="auto"/>
              <w:ind w:firstLine="0"/>
              <w:jc w:val="left"/>
              <w:cnfStyle w:val="000000000000"/>
            </w:pPr>
            <w:r w:rsidRPr="00D3171D">
              <w:t>Request</w:t>
            </w:r>
          </w:p>
        </w:tc>
        <w:tc>
          <w:tcPr>
            <w:tcW w:w="1080" w:type="dxa"/>
            <w:tcPrChange w:id="1228" w:author="." w:date="2009-05-30T03:16:00Z">
              <w:tcPr>
                <w:tcW w:w="1080" w:type="dxa"/>
                <w:shd w:val="clear" w:color="auto" w:fill="FDE4D0"/>
              </w:tcPr>
            </w:tcPrChange>
          </w:tcPr>
          <w:p w:rsidR="00056A44" w:rsidRPr="00D3171D" w:rsidRDefault="00056A44" w:rsidP="001B7678">
            <w:pPr>
              <w:pStyle w:val="BodyText"/>
              <w:spacing w:line="240" w:lineRule="auto"/>
              <w:ind w:firstLine="0"/>
              <w:cnfStyle w:val="000000000000"/>
            </w:pPr>
            <w:r w:rsidRPr="00D3171D">
              <w:t>User</w:t>
            </w:r>
          </w:p>
        </w:tc>
        <w:tc>
          <w:tcPr>
            <w:tcW w:w="1472" w:type="dxa"/>
            <w:tcPrChange w:id="1229" w:author="." w:date="2009-05-30T03:16:00Z">
              <w:tcPr>
                <w:tcW w:w="1472" w:type="dxa"/>
                <w:shd w:val="clear" w:color="auto" w:fill="FDE4D0"/>
              </w:tcPr>
            </w:tcPrChange>
          </w:tcPr>
          <w:p w:rsidR="00056A44" w:rsidRPr="00D3171D" w:rsidRDefault="00056A44" w:rsidP="001B7678">
            <w:pPr>
              <w:pStyle w:val="BodyText"/>
              <w:spacing w:line="240" w:lineRule="auto"/>
              <w:ind w:firstLine="0"/>
              <w:cnfStyle w:val="000000000000"/>
            </w:pPr>
            <w:r w:rsidRPr="00D3171D">
              <w:t>WS-Tracker</w:t>
            </w:r>
          </w:p>
        </w:tc>
        <w:tc>
          <w:tcPr>
            <w:tcW w:w="1678" w:type="dxa"/>
            <w:tcPrChange w:id="1230" w:author="." w:date="2009-05-30T03:16:00Z">
              <w:tcPr>
                <w:tcW w:w="1678" w:type="dxa"/>
                <w:shd w:val="clear" w:color="auto" w:fill="FDE4D0"/>
              </w:tcPr>
            </w:tcPrChange>
          </w:tcPr>
          <w:p w:rsidR="00056A44" w:rsidRPr="00D3171D" w:rsidRDefault="00056A44" w:rsidP="001B7678">
            <w:pPr>
              <w:pStyle w:val="BodyText"/>
              <w:spacing w:line="240" w:lineRule="auto"/>
              <w:ind w:firstLine="0"/>
              <w:cnfStyle w:val="000000000000"/>
            </w:pPr>
            <w:r w:rsidRPr="00D3171D">
              <w:t>GTFC</w:t>
            </w:r>
          </w:p>
        </w:tc>
        <w:tc>
          <w:tcPr>
            <w:tcW w:w="1811" w:type="dxa"/>
            <w:tcPrChange w:id="1231" w:author="." w:date="2009-05-30T03:16:00Z">
              <w:tcPr>
                <w:tcW w:w="1811" w:type="dxa"/>
                <w:shd w:val="clear" w:color="auto" w:fill="FDE4D0"/>
              </w:tcPr>
            </w:tcPrChange>
          </w:tcPr>
          <w:p w:rsidR="00056A44" w:rsidRPr="00D3171D" w:rsidRDefault="00056A44" w:rsidP="001B7678">
            <w:pPr>
              <w:pStyle w:val="BodyText"/>
              <w:spacing w:line="240" w:lineRule="auto"/>
              <w:ind w:firstLine="0"/>
              <w:cnfStyle w:val="000000000000"/>
            </w:pPr>
            <w:r w:rsidRPr="00D3171D">
              <w:t>Request</w:t>
            </w:r>
            <w:r>
              <w:t>, nonperiodic</w:t>
            </w:r>
          </w:p>
        </w:tc>
      </w:tr>
      <w:tr w:rsidR="007F55FB" w:rsidRPr="00D3171D" w:rsidTr="001B7678">
        <w:trPr>
          <w:cnfStyle w:val="000000100000"/>
        </w:trPr>
        <w:tc>
          <w:tcPr>
            <w:cnfStyle w:val="001000000000"/>
            <w:tcW w:w="0" w:type="auto"/>
          </w:tcPr>
          <w:p w:rsidR="00056A44" w:rsidRPr="00BF17EE" w:rsidRDefault="0033544C" w:rsidP="001B7678">
            <w:pPr>
              <w:pStyle w:val="BodyText"/>
              <w:spacing w:line="240" w:lineRule="auto"/>
              <w:ind w:firstLine="0"/>
              <w:jc w:val="center"/>
              <w:rPr>
                <w:color w:val="FFFFFF"/>
                <w:rPrChange w:id="1232" w:author="." w:date="2009-05-30T03:16:00Z">
                  <w:rPr>
                    <w:b w:val="0"/>
                    <w:bCs w:val="0"/>
                    <w:color w:val="auto"/>
                  </w:rPr>
                </w:rPrChange>
              </w:rPr>
            </w:pPr>
            <w:r w:rsidRPr="0033544C">
              <w:rPr>
                <w:color w:val="FFFFFF"/>
                <w:rPrChange w:id="1233" w:author="." w:date="2009-05-30T03:16:00Z">
                  <w:rPr/>
                </w:rPrChange>
              </w:rPr>
              <w:t>5</w:t>
            </w:r>
          </w:p>
        </w:tc>
        <w:tc>
          <w:tcPr>
            <w:tcW w:w="2118" w:type="dxa"/>
          </w:tcPr>
          <w:p w:rsidR="00056A44" w:rsidRPr="00D3171D" w:rsidRDefault="00242150" w:rsidP="00242150">
            <w:pPr>
              <w:pStyle w:val="BodyText"/>
              <w:spacing w:line="240" w:lineRule="auto"/>
              <w:ind w:firstLine="0"/>
              <w:jc w:val="left"/>
              <w:cnfStyle w:val="000000100000"/>
            </w:pPr>
            <w:r>
              <w:t>Download Content Response</w:t>
            </w:r>
          </w:p>
        </w:tc>
        <w:tc>
          <w:tcPr>
            <w:tcW w:w="1080" w:type="dxa"/>
          </w:tcPr>
          <w:p w:rsidR="00056A44" w:rsidRPr="00D3171D" w:rsidRDefault="00056A44" w:rsidP="001B7678">
            <w:pPr>
              <w:pStyle w:val="BodyText"/>
              <w:spacing w:line="240" w:lineRule="auto"/>
              <w:ind w:firstLine="0"/>
              <w:cnfStyle w:val="000000100000"/>
            </w:pPr>
            <w:r w:rsidRPr="00D3171D">
              <w:t>GTFC</w:t>
            </w:r>
          </w:p>
        </w:tc>
        <w:tc>
          <w:tcPr>
            <w:tcW w:w="1472" w:type="dxa"/>
          </w:tcPr>
          <w:p w:rsidR="00056A44" w:rsidRPr="00D3171D" w:rsidRDefault="00056A44" w:rsidP="001B7678">
            <w:pPr>
              <w:pStyle w:val="BodyText"/>
              <w:spacing w:line="240" w:lineRule="auto"/>
              <w:ind w:firstLine="0"/>
              <w:cnfStyle w:val="000000100000"/>
            </w:pPr>
            <w:r w:rsidRPr="00D3171D">
              <w:t>GTFC</w:t>
            </w:r>
          </w:p>
        </w:tc>
        <w:tc>
          <w:tcPr>
            <w:tcW w:w="1678" w:type="dxa"/>
          </w:tcPr>
          <w:p w:rsidR="00056A44" w:rsidRPr="00D3171D" w:rsidRDefault="00056A44" w:rsidP="001B7678">
            <w:pPr>
              <w:pStyle w:val="BodyText"/>
              <w:spacing w:line="240" w:lineRule="auto"/>
              <w:ind w:firstLine="0"/>
              <w:cnfStyle w:val="000000100000"/>
            </w:pPr>
            <w:r w:rsidRPr="00D3171D">
              <w:t>WS-Tracker</w:t>
            </w:r>
          </w:p>
        </w:tc>
        <w:tc>
          <w:tcPr>
            <w:tcW w:w="1811" w:type="dxa"/>
          </w:tcPr>
          <w:p w:rsidR="00056A44" w:rsidRPr="00D3171D" w:rsidRDefault="00056A44" w:rsidP="001B7678">
            <w:pPr>
              <w:pStyle w:val="BodyText"/>
              <w:spacing w:line="240" w:lineRule="auto"/>
              <w:ind w:firstLine="0"/>
              <w:cnfStyle w:val="000000100000"/>
            </w:pPr>
            <w:r w:rsidRPr="00D3171D">
              <w:t>response,</w:t>
            </w:r>
            <w:r>
              <w:t xml:space="preserve"> periodic</w:t>
            </w:r>
          </w:p>
        </w:tc>
      </w:tr>
      <w:tr w:rsidR="00056A44" w:rsidRPr="00D3171D" w:rsidTr="001B7678">
        <w:tc>
          <w:tcPr>
            <w:cnfStyle w:val="001000000000"/>
            <w:tcW w:w="0" w:type="auto"/>
            <w:tcPrChange w:id="1234" w:author="." w:date="2009-05-30T03:16:00Z">
              <w:tcPr>
                <w:tcW w:w="0" w:type="auto"/>
                <w:tcBorders>
                  <w:left w:val="single" w:sz="8" w:space="0" w:color="FFFFFF"/>
                  <w:right w:val="single" w:sz="24" w:space="0" w:color="FFFFFF"/>
                </w:tcBorders>
                <w:shd w:val="clear" w:color="auto" w:fill="F79646"/>
              </w:tcPr>
            </w:tcPrChange>
          </w:tcPr>
          <w:p w:rsidR="00056A44" w:rsidRPr="00BF17EE" w:rsidRDefault="0033544C" w:rsidP="001B7678">
            <w:pPr>
              <w:pStyle w:val="BodyText"/>
              <w:spacing w:line="240" w:lineRule="auto"/>
              <w:ind w:firstLine="0"/>
              <w:jc w:val="center"/>
              <w:rPr>
                <w:color w:val="FFFFFF"/>
                <w:rPrChange w:id="1235" w:author="." w:date="2009-05-30T03:16:00Z">
                  <w:rPr>
                    <w:b w:val="0"/>
                    <w:bCs w:val="0"/>
                    <w:color w:val="auto"/>
                  </w:rPr>
                </w:rPrChange>
              </w:rPr>
            </w:pPr>
            <w:r w:rsidRPr="0033544C">
              <w:rPr>
                <w:color w:val="FFFFFF"/>
                <w:rPrChange w:id="1236" w:author="." w:date="2009-05-30T03:16:00Z">
                  <w:rPr/>
                </w:rPrChange>
              </w:rPr>
              <w:t>6</w:t>
            </w:r>
          </w:p>
        </w:tc>
        <w:tc>
          <w:tcPr>
            <w:tcW w:w="2118" w:type="dxa"/>
            <w:tcPrChange w:id="1237" w:author="." w:date="2009-05-30T03:16:00Z">
              <w:tcPr>
                <w:tcW w:w="2118" w:type="dxa"/>
                <w:shd w:val="clear" w:color="auto" w:fill="FDE4D0"/>
              </w:tcPr>
            </w:tcPrChange>
          </w:tcPr>
          <w:p w:rsidR="00056A44" w:rsidRPr="00D3171D" w:rsidRDefault="00056A44" w:rsidP="001B7678">
            <w:pPr>
              <w:pStyle w:val="BodyText"/>
              <w:spacing w:line="240" w:lineRule="auto"/>
              <w:ind w:firstLine="0"/>
              <w:jc w:val="left"/>
              <w:cnfStyle w:val="000000000000"/>
            </w:pPr>
            <w:r w:rsidRPr="00D3171D">
              <w:t>ACL Request</w:t>
            </w:r>
          </w:p>
        </w:tc>
        <w:tc>
          <w:tcPr>
            <w:tcW w:w="1080" w:type="dxa"/>
            <w:tcPrChange w:id="1238" w:author="." w:date="2009-05-30T03:16:00Z">
              <w:tcPr>
                <w:tcW w:w="1080" w:type="dxa"/>
                <w:shd w:val="clear" w:color="auto" w:fill="FDE4D0"/>
              </w:tcPr>
            </w:tcPrChange>
          </w:tcPr>
          <w:p w:rsidR="00056A44" w:rsidRPr="00D3171D" w:rsidRDefault="00056A44" w:rsidP="001B7678">
            <w:pPr>
              <w:pStyle w:val="BodyText"/>
              <w:spacing w:line="240" w:lineRule="auto"/>
              <w:ind w:firstLine="0"/>
              <w:cnfStyle w:val="000000000000"/>
            </w:pPr>
            <w:r w:rsidRPr="00D3171D">
              <w:t>GTFC</w:t>
            </w:r>
          </w:p>
        </w:tc>
        <w:tc>
          <w:tcPr>
            <w:tcW w:w="1472" w:type="dxa"/>
            <w:tcPrChange w:id="1239" w:author="." w:date="2009-05-30T03:16:00Z">
              <w:tcPr>
                <w:tcW w:w="1472" w:type="dxa"/>
                <w:shd w:val="clear" w:color="auto" w:fill="FDE4D0"/>
              </w:tcPr>
            </w:tcPrChange>
          </w:tcPr>
          <w:p w:rsidR="00056A44" w:rsidRPr="00D3171D" w:rsidRDefault="00056A44" w:rsidP="001B7678">
            <w:pPr>
              <w:pStyle w:val="BodyText"/>
              <w:spacing w:line="240" w:lineRule="auto"/>
              <w:ind w:firstLine="0"/>
              <w:cnfStyle w:val="000000000000"/>
            </w:pPr>
            <w:r w:rsidRPr="00D3171D">
              <w:t>GTFC</w:t>
            </w:r>
          </w:p>
        </w:tc>
        <w:tc>
          <w:tcPr>
            <w:tcW w:w="1678" w:type="dxa"/>
            <w:tcPrChange w:id="1240" w:author="." w:date="2009-05-30T03:16:00Z">
              <w:tcPr>
                <w:tcW w:w="1678" w:type="dxa"/>
                <w:shd w:val="clear" w:color="auto" w:fill="FDE4D0"/>
              </w:tcPr>
            </w:tcPrChange>
          </w:tcPr>
          <w:p w:rsidR="00056A44" w:rsidRPr="00D3171D" w:rsidRDefault="00056A44" w:rsidP="001B7678">
            <w:pPr>
              <w:pStyle w:val="BodyText"/>
              <w:spacing w:line="240" w:lineRule="auto"/>
              <w:ind w:firstLine="0"/>
              <w:cnfStyle w:val="000000000000"/>
            </w:pPr>
            <w:r w:rsidRPr="00D3171D">
              <w:t>WS-Tracker</w:t>
            </w:r>
          </w:p>
        </w:tc>
        <w:tc>
          <w:tcPr>
            <w:tcW w:w="1811" w:type="dxa"/>
            <w:tcPrChange w:id="1241" w:author="." w:date="2009-05-30T03:16:00Z">
              <w:tcPr>
                <w:tcW w:w="1811" w:type="dxa"/>
                <w:shd w:val="clear" w:color="auto" w:fill="FDE4D0"/>
              </w:tcPr>
            </w:tcPrChange>
          </w:tcPr>
          <w:p w:rsidR="00056A44" w:rsidRPr="00D3171D" w:rsidRDefault="00056A44" w:rsidP="001B7678">
            <w:pPr>
              <w:pStyle w:val="BodyText"/>
              <w:spacing w:line="240" w:lineRule="auto"/>
              <w:ind w:firstLine="0"/>
              <w:cnfStyle w:val="000000000000"/>
            </w:pPr>
            <w:r w:rsidRPr="00D3171D">
              <w:t>request, periodic</w:t>
            </w:r>
          </w:p>
        </w:tc>
      </w:tr>
      <w:tr w:rsidR="007F55FB" w:rsidRPr="00D3171D" w:rsidTr="001B7678">
        <w:trPr>
          <w:cnfStyle w:val="000000100000"/>
        </w:trPr>
        <w:tc>
          <w:tcPr>
            <w:cnfStyle w:val="001000000000"/>
            <w:tcW w:w="0" w:type="auto"/>
          </w:tcPr>
          <w:p w:rsidR="00056A44" w:rsidRPr="00BF17EE" w:rsidRDefault="0033544C" w:rsidP="001B7678">
            <w:pPr>
              <w:pStyle w:val="BodyText"/>
              <w:spacing w:line="240" w:lineRule="auto"/>
              <w:ind w:firstLine="0"/>
              <w:jc w:val="center"/>
              <w:rPr>
                <w:color w:val="FFFFFF"/>
                <w:rPrChange w:id="1242" w:author="." w:date="2009-05-30T03:16:00Z">
                  <w:rPr>
                    <w:b w:val="0"/>
                    <w:bCs w:val="0"/>
                    <w:color w:val="auto"/>
                  </w:rPr>
                </w:rPrChange>
              </w:rPr>
            </w:pPr>
            <w:r w:rsidRPr="0033544C">
              <w:rPr>
                <w:color w:val="FFFFFF"/>
                <w:rPrChange w:id="1243" w:author="." w:date="2009-05-30T03:16:00Z">
                  <w:rPr/>
                </w:rPrChange>
              </w:rPr>
              <w:t>7</w:t>
            </w:r>
          </w:p>
        </w:tc>
        <w:tc>
          <w:tcPr>
            <w:tcW w:w="2118" w:type="dxa"/>
          </w:tcPr>
          <w:p w:rsidR="00056A44" w:rsidRPr="00D3171D" w:rsidRDefault="00056A44" w:rsidP="001B7678">
            <w:pPr>
              <w:pStyle w:val="BodyText"/>
              <w:spacing w:line="240" w:lineRule="auto"/>
              <w:ind w:firstLine="0"/>
              <w:jc w:val="left"/>
              <w:cnfStyle w:val="000000100000"/>
            </w:pPr>
            <w:r w:rsidRPr="00D3171D">
              <w:t xml:space="preserve">ACL </w:t>
            </w:r>
            <w:r w:rsidR="00242150">
              <w:t xml:space="preserve"> Response</w:t>
            </w:r>
          </w:p>
        </w:tc>
        <w:tc>
          <w:tcPr>
            <w:tcW w:w="1080" w:type="dxa"/>
          </w:tcPr>
          <w:p w:rsidR="00056A44" w:rsidRPr="00D3171D" w:rsidRDefault="00056A44" w:rsidP="001B7678">
            <w:pPr>
              <w:pStyle w:val="BodyText"/>
              <w:spacing w:line="240" w:lineRule="auto"/>
              <w:ind w:firstLine="0"/>
              <w:cnfStyle w:val="000000100000"/>
            </w:pPr>
            <w:r w:rsidRPr="00D3171D">
              <w:t>User</w:t>
            </w:r>
          </w:p>
        </w:tc>
        <w:tc>
          <w:tcPr>
            <w:tcW w:w="1472" w:type="dxa"/>
          </w:tcPr>
          <w:p w:rsidR="00056A44" w:rsidRPr="00D3171D" w:rsidRDefault="00056A44" w:rsidP="001B7678">
            <w:pPr>
              <w:pStyle w:val="BodyText"/>
              <w:spacing w:line="240" w:lineRule="auto"/>
              <w:ind w:firstLine="0"/>
              <w:cnfStyle w:val="000000100000"/>
            </w:pPr>
            <w:r w:rsidRPr="00D3171D">
              <w:t>WS-Tracker</w:t>
            </w:r>
          </w:p>
        </w:tc>
        <w:tc>
          <w:tcPr>
            <w:tcW w:w="1678" w:type="dxa"/>
          </w:tcPr>
          <w:p w:rsidR="00056A44" w:rsidRPr="00D3171D" w:rsidRDefault="00056A44" w:rsidP="001B7678">
            <w:pPr>
              <w:pStyle w:val="BodyText"/>
              <w:spacing w:line="240" w:lineRule="auto"/>
              <w:ind w:firstLine="0"/>
              <w:cnfStyle w:val="000000100000"/>
            </w:pPr>
            <w:r w:rsidRPr="00D3171D">
              <w:t>GTFC</w:t>
            </w:r>
          </w:p>
        </w:tc>
        <w:tc>
          <w:tcPr>
            <w:tcW w:w="1811" w:type="dxa"/>
          </w:tcPr>
          <w:p w:rsidR="00056A44" w:rsidRPr="00D3171D" w:rsidRDefault="00056A44" w:rsidP="001B7678">
            <w:pPr>
              <w:pStyle w:val="BodyText"/>
              <w:spacing w:line="240" w:lineRule="auto"/>
              <w:ind w:firstLine="0"/>
              <w:cnfStyle w:val="000000100000"/>
            </w:pPr>
            <w:r w:rsidRPr="00D3171D">
              <w:t>response</w:t>
            </w:r>
          </w:p>
        </w:tc>
      </w:tr>
      <w:tr w:rsidR="00056A44" w:rsidRPr="00D3171D" w:rsidTr="001B7678">
        <w:tc>
          <w:tcPr>
            <w:cnfStyle w:val="001000000000"/>
            <w:tcW w:w="0" w:type="auto"/>
            <w:tcPrChange w:id="1244" w:author="." w:date="2009-05-30T03:16:00Z">
              <w:tcPr>
                <w:tcW w:w="0" w:type="auto"/>
                <w:tcBorders>
                  <w:left w:val="single" w:sz="8" w:space="0" w:color="FFFFFF"/>
                  <w:right w:val="single" w:sz="24" w:space="0" w:color="FFFFFF"/>
                </w:tcBorders>
                <w:shd w:val="clear" w:color="auto" w:fill="F79646"/>
              </w:tcPr>
            </w:tcPrChange>
          </w:tcPr>
          <w:p w:rsidR="00056A44" w:rsidRPr="00BF17EE" w:rsidRDefault="0033544C" w:rsidP="001B7678">
            <w:pPr>
              <w:pStyle w:val="BodyText"/>
              <w:spacing w:line="240" w:lineRule="auto"/>
              <w:ind w:firstLine="0"/>
              <w:jc w:val="center"/>
              <w:rPr>
                <w:color w:val="FFFFFF"/>
                <w:rPrChange w:id="1245" w:author="." w:date="2009-05-30T03:16:00Z">
                  <w:rPr>
                    <w:b w:val="0"/>
                    <w:bCs w:val="0"/>
                    <w:color w:val="auto"/>
                  </w:rPr>
                </w:rPrChange>
              </w:rPr>
            </w:pPr>
            <w:r w:rsidRPr="0033544C">
              <w:rPr>
                <w:color w:val="FFFFFF"/>
                <w:rPrChange w:id="1246" w:author="." w:date="2009-05-30T03:16:00Z">
                  <w:rPr/>
                </w:rPrChange>
              </w:rPr>
              <w:t>8</w:t>
            </w:r>
          </w:p>
        </w:tc>
        <w:tc>
          <w:tcPr>
            <w:tcW w:w="2118" w:type="dxa"/>
            <w:tcPrChange w:id="1247" w:author="." w:date="2009-05-30T03:16:00Z">
              <w:tcPr>
                <w:tcW w:w="2118" w:type="dxa"/>
                <w:shd w:val="clear" w:color="auto" w:fill="FDE4D0"/>
              </w:tcPr>
            </w:tcPrChange>
          </w:tcPr>
          <w:p w:rsidR="00056A44" w:rsidRPr="00D3171D" w:rsidRDefault="00056A44" w:rsidP="001B7678">
            <w:pPr>
              <w:pStyle w:val="BodyText"/>
              <w:spacing w:line="240" w:lineRule="auto"/>
              <w:ind w:firstLine="0"/>
              <w:jc w:val="left"/>
              <w:cnfStyle w:val="000000000000"/>
            </w:pPr>
            <w:r w:rsidRPr="00D3171D">
              <w:t>Update Status</w:t>
            </w:r>
          </w:p>
        </w:tc>
        <w:tc>
          <w:tcPr>
            <w:tcW w:w="1080" w:type="dxa"/>
            <w:tcPrChange w:id="1248" w:author="." w:date="2009-05-30T03:16:00Z">
              <w:tcPr>
                <w:tcW w:w="1080" w:type="dxa"/>
                <w:shd w:val="clear" w:color="auto" w:fill="FDE4D0"/>
              </w:tcPr>
            </w:tcPrChange>
          </w:tcPr>
          <w:p w:rsidR="00056A44" w:rsidRPr="00D3171D" w:rsidRDefault="00056A44" w:rsidP="001B7678">
            <w:pPr>
              <w:pStyle w:val="BodyText"/>
              <w:spacing w:line="240" w:lineRule="auto"/>
              <w:ind w:firstLine="0"/>
              <w:cnfStyle w:val="000000000000"/>
            </w:pPr>
            <w:r w:rsidRPr="00D3171D">
              <w:t>GTFC</w:t>
            </w:r>
          </w:p>
        </w:tc>
        <w:tc>
          <w:tcPr>
            <w:tcW w:w="1472" w:type="dxa"/>
            <w:tcPrChange w:id="1249" w:author="." w:date="2009-05-30T03:16:00Z">
              <w:tcPr>
                <w:tcW w:w="1472" w:type="dxa"/>
                <w:shd w:val="clear" w:color="auto" w:fill="FDE4D0"/>
              </w:tcPr>
            </w:tcPrChange>
          </w:tcPr>
          <w:p w:rsidR="00056A44" w:rsidRPr="00D3171D" w:rsidRDefault="00056A44" w:rsidP="001B7678">
            <w:pPr>
              <w:pStyle w:val="BodyText"/>
              <w:spacing w:line="240" w:lineRule="auto"/>
              <w:ind w:firstLine="0"/>
              <w:cnfStyle w:val="000000000000"/>
            </w:pPr>
            <w:r w:rsidRPr="00D3171D">
              <w:t>GTFC</w:t>
            </w:r>
          </w:p>
        </w:tc>
        <w:tc>
          <w:tcPr>
            <w:tcW w:w="1678" w:type="dxa"/>
            <w:tcPrChange w:id="1250" w:author="." w:date="2009-05-30T03:16:00Z">
              <w:tcPr>
                <w:tcW w:w="1678" w:type="dxa"/>
                <w:shd w:val="clear" w:color="auto" w:fill="FDE4D0"/>
              </w:tcPr>
            </w:tcPrChange>
          </w:tcPr>
          <w:p w:rsidR="00056A44" w:rsidRPr="00D3171D" w:rsidRDefault="00056A44" w:rsidP="001B7678">
            <w:pPr>
              <w:pStyle w:val="BodyText"/>
              <w:spacing w:line="240" w:lineRule="auto"/>
              <w:ind w:firstLine="0"/>
              <w:cnfStyle w:val="000000000000"/>
            </w:pPr>
            <w:r w:rsidRPr="00D3171D">
              <w:t>WS-Tracker</w:t>
            </w:r>
          </w:p>
        </w:tc>
        <w:tc>
          <w:tcPr>
            <w:tcW w:w="1811" w:type="dxa"/>
            <w:tcPrChange w:id="1251" w:author="." w:date="2009-05-30T03:16:00Z">
              <w:tcPr>
                <w:tcW w:w="1811" w:type="dxa"/>
                <w:shd w:val="clear" w:color="auto" w:fill="FDE4D0"/>
              </w:tcPr>
            </w:tcPrChange>
          </w:tcPr>
          <w:p w:rsidR="00056A44" w:rsidRPr="00D3171D" w:rsidRDefault="00056A44" w:rsidP="001B7678">
            <w:pPr>
              <w:pStyle w:val="BodyText"/>
              <w:spacing w:line="240" w:lineRule="auto"/>
              <w:ind w:firstLine="0"/>
              <w:cnfStyle w:val="000000000000"/>
            </w:pPr>
            <w:r w:rsidRPr="00D3171D">
              <w:t>periodic</w:t>
            </w:r>
          </w:p>
        </w:tc>
      </w:tr>
      <w:bookmarkEnd w:id="1194"/>
      <w:bookmarkEnd w:id="1195"/>
    </w:tbl>
    <w:p w:rsidR="00056A44" w:rsidRDefault="00056A44" w:rsidP="00056A44">
      <w:pPr>
        <w:pStyle w:val="BodyText"/>
        <w:ind w:firstLine="0"/>
      </w:pPr>
    </w:p>
    <w:p w:rsidR="005E3282" w:rsidRDefault="004C1BA2" w:rsidP="005E3282">
      <w:pPr>
        <w:pStyle w:val="BodyText"/>
        <w:ind w:firstLine="0"/>
      </w:pPr>
      <w:r>
        <w:t>There are six types of task available: task list request, share content request, share content action, download request, torrent request, ACL request, ACL and, lastly,</w:t>
      </w:r>
      <w:r w:rsidR="005E3282">
        <w:t xml:space="preserve"> update status task. </w:t>
      </w:r>
    </w:p>
    <w:p w:rsidR="004C1BA2" w:rsidRDefault="005E3282" w:rsidP="005E3282">
      <w:pPr>
        <w:pStyle w:val="BodyText"/>
      </w:pPr>
      <w:r>
        <w:lastRenderedPageBreak/>
        <w:t xml:space="preserve">As To formulate the different task types we created XML schema as illustrated in </w:t>
      </w:r>
      <w:r w:rsidR="0033544C">
        <w:fldChar w:fldCharType="begin"/>
      </w:r>
      <w:r>
        <w:instrText xml:space="preserve"> REF _Ref212149569 \h </w:instrText>
      </w:r>
      <w:r w:rsidR="0033544C">
        <w:fldChar w:fldCharType="separate"/>
      </w:r>
      <w:r w:rsidR="007B4C25">
        <w:t xml:space="preserve">Figure </w:t>
      </w:r>
      <w:r w:rsidR="007B4C25">
        <w:rPr>
          <w:noProof/>
        </w:rPr>
        <w:t>4</w:t>
      </w:r>
      <w:r w:rsidR="007B4C25">
        <w:noBreakHyphen/>
      </w:r>
      <w:r w:rsidR="007B4C25">
        <w:rPr>
          <w:noProof/>
        </w:rPr>
        <w:t>5</w:t>
      </w:r>
      <w:r w:rsidR="0033544C">
        <w:fldChar w:fldCharType="end"/>
      </w:r>
      <w:r>
        <w:t>. The Attributes of task are quite self-explanatory. As its name suggested, id attribute stores a unique number generated by DB. Name attribute’s value can be one of predefined task names and gtfc_id is used for UGTID (Unique GridTorrent ID).  The name, path and type attributes of file are used to identify the content in local file-system. Type attribute’s value can only be either file or folder.  File’s torrent element or</w:t>
      </w:r>
      <w:r w:rsidR="004C1BA2">
        <w:t xml:space="preserve"> </w:t>
      </w:r>
    </w:p>
    <w:p w:rsidR="007F1882" w:rsidRDefault="00E43747" w:rsidP="007F1882">
      <w:pPr>
        <w:pStyle w:val="BodyText"/>
        <w:keepNext/>
        <w:ind w:firstLine="0"/>
        <w:rPr>
          <w:ins w:id="1252" w:author="." w:date="2009-05-30T03:16:00Z"/>
        </w:rPr>
      </w:pPr>
      <w:ins w:id="1253" w:author="." w:date="2009-05-30T03:16:00Z">
        <w:r>
          <w:rPr>
            <w:noProof/>
          </w:rPr>
          <w:lastRenderedPageBreak/>
          <w:pict>
            <v:shape id="Picture 1" o:spid="_x0000_i1031" type="#_x0000_t75" alt="tasks schema-10-19-2008.png" style="width:439.75pt;height:594.45pt;visibility:visible">
              <v:imagedata r:id="rId26" o:title="tasks schema-10-19-2008"/>
            </v:shape>
          </w:pict>
        </w:r>
      </w:ins>
    </w:p>
    <w:p w:rsidR="007F1882" w:rsidRDefault="00E14C46" w:rsidP="007F1882">
      <w:pPr>
        <w:pStyle w:val="BodyText"/>
        <w:keepNext/>
        <w:ind w:firstLine="0"/>
        <w:rPr>
          <w:del w:id="1254" w:author="." w:date="2009-05-30T03:16:00Z"/>
        </w:rPr>
      </w:pPr>
      <w:del w:id="1255" w:author="." w:date="2009-05-30T03:16:00Z">
        <w:r>
          <w:rPr>
            <w:noProof/>
          </w:rPr>
          <w:drawing>
            <wp:inline distT="0" distB="0" distL="0" distR="0">
              <wp:extent cx="5586102" cy="7552706"/>
              <wp:effectExtent l="19050" t="0" r="0" b="0"/>
              <wp:docPr id="2" name="Picture 1" descr="tasks schema-10-19-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s schema-10-19-2008.png"/>
                      <pic:cNvPicPr/>
                    </pic:nvPicPr>
                    <pic:blipFill>
                      <a:blip r:embed="rId27"/>
                      <a:stretch>
                        <a:fillRect/>
                      </a:stretch>
                    </pic:blipFill>
                    <pic:spPr>
                      <a:xfrm>
                        <a:off x="0" y="0"/>
                        <a:ext cx="5602681" cy="7575121"/>
                      </a:xfrm>
                      <a:prstGeom prst="rect">
                        <a:avLst/>
                      </a:prstGeom>
                    </pic:spPr>
                  </pic:pic>
                </a:graphicData>
              </a:graphic>
            </wp:inline>
          </w:drawing>
        </w:r>
      </w:del>
    </w:p>
    <w:p w:rsidR="007F1882" w:rsidRDefault="007F1882" w:rsidP="00286226">
      <w:pPr>
        <w:pStyle w:val="Caption"/>
        <w:outlineLvl w:val="0"/>
      </w:pPr>
      <w:bookmarkStart w:id="1256" w:name="_Ref212149569"/>
      <w:bookmarkStart w:id="1257" w:name="_Toc228209042"/>
      <w:r>
        <w:t xml:space="preserve">Figure </w:t>
      </w:r>
      <w:ins w:id="1258" w:author="." w:date="2009-05-31T10:14:00Z">
        <w:r w:rsidR="0033544C">
          <w:fldChar w:fldCharType="begin"/>
        </w:r>
        <w:r w:rsidR="007A19D2">
          <w:instrText xml:space="preserve"> STYLEREF 1 \s </w:instrText>
        </w:r>
      </w:ins>
      <w:r w:rsidR="0033544C">
        <w:fldChar w:fldCharType="separate"/>
      </w:r>
      <w:r w:rsidR="007A19D2">
        <w:rPr>
          <w:noProof/>
        </w:rPr>
        <w:t>4</w:t>
      </w:r>
      <w:ins w:id="1259"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260" w:author="." w:date="2009-05-31T10:14:00Z">
        <w:r w:rsidR="007A19D2">
          <w:rPr>
            <w:noProof/>
          </w:rPr>
          <w:t>5</w:t>
        </w:r>
        <w:r w:rsidR="0033544C">
          <w:fldChar w:fldCharType="end"/>
        </w:r>
      </w:ins>
      <w:del w:id="1261"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5</w:delText>
        </w:r>
        <w:r w:rsidR="0033544C" w:rsidDel="003D3922">
          <w:fldChar w:fldCharType="end"/>
        </w:r>
      </w:del>
      <w:bookmarkEnd w:id="1256"/>
      <w:r>
        <w:t xml:space="preserve"> </w:t>
      </w:r>
      <w:r w:rsidR="00080CB4">
        <w:t xml:space="preserve">Representation of </w:t>
      </w:r>
      <w:r>
        <w:t xml:space="preserve">XML </w:t>
      </w:r>
      <w:r w:rsidR="00080CB4">
        <w:t>schema of Task</w:t>
      </w:r>
      <w:bookmarkEnd w:id="1257"/>
    </w:p>
    <w:p w:rsidR="00B44BB6" w:rsidRDefault="00E43747" w:rsidP="00B44BB6">
      <w:pPr>
        <w:pStyle w:val="BodyText"/>
        <w:keepNext/>
        <w:ind w:firstLine="0"/>
        <w:rPr>
          <w:ins w:id="1262" w:author="." w:date="2009-05-30T03:16:00Z"/>
        </w:rPr>
      </w:pPr>
      <w:ins w:id="1263" w:author="." w:date="2009-05-30T03:16:00Z">
        <w:r>
          <w:rPr>
            <w:noProof/>
          </w:rPr>
          <w:lastRenderedPageBreak/>
          <w:pict>
            <v:shape id="Picture 47" o:spid="_x0000_i1032" type="#_x0000_t75" style="width:423.05pt;height:594.45pt;visibility:visible">
              <v:imagedata r:id="rId28" o:title=""/>
            </v:shape>
          </w:pict>
        </w:r>
      </w:ins>
    </w:p>
    <w:p w:rsidR="00B44BB6" w:rsidRDefault="00E14C46" w:rsidP="00B44BB6">
      <w:pPr>
        <w:pStyle w:val="BodyText"/>
        <w:keepNext/>
        <w:ind w:firstLine="0"/>
        <w:rPr>
          <w:del w:id="1264" w:author="." w:date="2009-05-30T03:16:00Z"/>
        </w:rPr>
      </w:pPr>
      <w:del w:id="1265" w:author="." w:date="2009-05-30T03:16:00Z">
        <w:r>
          <w:rPr>
            <w:noProof/>
          </w:rPr>
          <w:drawing>
            <wp:inline distT="0" distB="0" distL="0" distR="0">
              <wp:extent cx="5367506" cy="7552706"/>
              <wp:effectExtent l="19050" t="0" r="4594" b="0"/>
              <wp:docPr id="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a:stretch>
                        <a:fillRect/>
                      </a:stretch>
                    </pic:blipFill>
                    <pic:spPr bwMode="auto">
                      <a:xfrm>
                        <a:off x="0" y="0"/>
                        <a:ext cx="5367655" cy="7552915"/>
                      </a:xfrm>
                      <a:prstGeom prst="rect">
                        <a:avLst/>
                      </a:prstGeom>
                      <a:noFill/>
                      <a:ln w="9525">
                        <a:noFill/>
                        <a:miter lim="800000"/>
                        <a:headEnd/>
                        <a:tailEnd/>
                      </a:ln>
                    </pic:spPr>
                  </pic:pic>
                </a:graphicData>
              </a:graphic>
            </wp:inline>
          </w:drawing>
        </w:r>
      </w:del>
    </w:p>
    <w:p w:rsidR="00B44BB6" w:rsidRDefault="00B44BB6" w:rsidP="00286226">
      <w:pPr>
        <w:pStyle w:val="Caption"/>
        <w:outlineLvl w:val="0"/>
      </w:pPr>
      <w:bookmarkStart w:id="1266" w:name="_Ref220608365"/>
      <w:bookmarkStart w:id="1267" w:name="_Toc228209043"/>
      <w:r>
        <w:t xml:space="preserve">Figure </w:t>
      </w:r>
      <w:ins w:id="1268" w:author="." w:date="2009-05-31T10:14:00Z">
        <w:r w:rsidR="0033544C">
          <w:fldChar w:fldCharType="begin"/>
        </w:r>
        <w:r w:rsidR="007A19D2">
          <w:instrText xml:space="preserve"> STYLEREF 1 \s </w:instrText>
        </w:r>
      </w:ins>
      <w:r w:rsidR="0033544C">
        <w:fldChar w:fldCharType="separate"/>
      </w:r>
      <w:r w:rsidR="007A19D2">
        <w:rPr>
          <w:noProof/>
        </w:rPr>
        <w:t>4</w:t>
      </w:r>
      <w:ins w:id="1269"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270" w:author="." w:date="2009-05-31T10:14:00Z">
        <w:r w:rsidR="007A19D2">
          <w:rPr>
            <w:noProof/>
          </w:rPr>
          <w:t>6</w:t>
        </w:r>
        <w:r w:rsidR="0033544C">
          <w:fldChar w:fldCharType="end"/>
        </w:r>
      </w:ins>
      <w:del w:id="1271"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6</w:delText>
        </w:r>
        <w:r w:rsidR="0033544C" w:rsidDel="003D3922">
          <w:fldChar w:fldCharType="end"/>
        </w:r>
      </w:del>
      <w:bookmarkEnd w:id="1266"/>
      <w:r>
        <w:t xml:space="preserve"> </w:t>
      </w:r>
      <w:r w:rsidRPr="009561ED">
        <w:t>Activity diagram of GTF’s tasks</w:t>
      </w:r>
      <w:bookmarkEnd w:id="1267"/>
    </w:p>
    <w:p w:rsidR="007F1882" w:rsidRDefault="00AA2184" w:rsidP="005E3282">
      <w:pPr>
        <w:pStyle w:val="BodyText"/>
        <w:ind w:firstLine="0"/>
      </w:pPr>
      <w:r>
        <w:lastRenderedPageBreak/>
        <w:t xml:space="preserve">task’s torrent element is used to transfer binary data of the .torrent metafile content from GTC to WS-Tracker. Upload and download elements of file are utilized to provide statistical information to WS-Tracker about current transferring processes. Finally, WS-Tracker returns </w:t>
      </w:r>
      <w:r w:rsidR="00B16AD5">
        <w:t>a list of peers that have access rights to given content</w:t>
      </w:r>
      <w:r>
        <w:t xml:space="preserve"> in peer element of task. </w:t>
      </w:r>
    </w:p>
    <w:p w:rsidR="00056A44" w:rsidRDefault="0033544C" w:rsidP="00056A44">
      <w:pPr>
        <w:pStyle w:val="BodyText"/>
      </w:pPr>
      <w:r>
        <w:fldChar w:fldCharType="begin"/>
      </w:r>
      <w:r w:rsidR="00B50359">
        <w:instrText xml:space="preserve"> REF _Ref220608365 \h </w:instrText>
      </w:r>
      <w:r>
        <w:fldChar w:fldCharType="separate"/>
      </w:r>
      <w:r w:rsidR="007B4C25">
        <w:t xml:space="preserve">Figure </w:t>
      </w:r>
      <w:r w:rsidR="007B4C25">
        <w:rPr>
          <w:noProof/>
        </w:rPr>
        <w:t>4</w:t>
      </w:r>
      <w:r w:rsidR="007B4C25">
        <w:noBreakHyphen/>
      </w:r>
      <w:r w:rsidR="007B4C25">
        <w:rPr>
          <w:noProof/>
        </w:rPr>
        <w:t>6</w:t>
      </w:r>
      <w:r>
        <w:fldChar w:fldCharType="end"/>
      </w:r>
      <w:r w:rsidR="00B50359">
        <w:t xml:space="preserve"> </w:t>
      </w:r>
      <w:r w:rsidR="00056A44">
        <w:t xml:space="preserve">shows all interactions between the GTF tasks. The tasks displayed as in yellow boxes are periodical tasks </w:t>
      </w:r>
      <w:r w:rsidR="00D7379D">
        <w:t>that</w:t>
      </w:r>
      <w:r w:rsidR="00056A44">
        <w:t xml:space="preserve"> are executed repeatedly over a period of time. Non-periodic tasks just carried out as reactions to certain tasks are displayed with the green boxes as depicted in the figure. </w:t>
      </w:r>
    </w:p>
    <w:p w:rsidR="004C1BA2" w:rsidRDefault="004C1BA2" w:rsidP="00286226">
      <w:pPr>
        <w:pStyle w:val="Heading4"/>
      </w:pPr>
      <w:bookmarkStart w:id="1272" w:name="_Toc228272608"/>
      <w:r>
        <w:t>Task List Request</w:t>
      </w:r>
      <w:r w:rsidR="00577954">
        <w:t xml:space="preserve"> Task</w:t>
      </w:r>
      <w:bookmarkEnd w:id="1272"/>
    </w:p>
    <w:p w:rsidR="004C1BA2" w:rsidRDefault="004C1BA2" w:rsidP="004C1BA2">
      <w:pPr>
        <w:pStyle w:val="BodyText"/>
      </w:pPr>
      <w:r>
        <w:t>The T</w:t>
      </w:r>
      <w:r w:rsidR="00577954">
        <w:t>ask</w:t>
      </w:r>
      <w:r w:rsidR="006A1EBD">
        <w:t xml:space="preserve"> </w:t>
      </w:r>
      <w:r>
        <w:t>L</w:t>
      </w:r>
      <w:r w:rsidR="00577954">
        <w:t>ist</w:t>
      </w:r>
      <w:r w:rsidR="006A1EBD">
        <w:t xml:space="preserve"> </w:t>
      </w:r>
      <w:r>
        <w:t>R</w:t>
      </w:r>
      <w:r w:rsidR="006A1EBD">
        <w:t>equest</w:t>
      </w:r>
      <w:r>
        <w:t xml:space="preserve"> Task falls into the category of request and periodical task. It is the first task generated by the task manager to initiate the communication between WS-Tracker client and WS-Tracker service.  </w:t>
      </w:r>
      <w:r w:rsidR="00DE093E">
        <w:t xml:space="preserve">An example of Task List Request task is shown in </w:t>
      </w:r>
      <w:r w:rsidR="0033544C">
        <w:fldChar w:fldCharType="begin"/>
      </w:r>
      <w:r w:rsidR="00DE093E">
        <w:instrText xml:space="preserve"> REF _Ref212150254 \h </w:instrText>
      </w:r>
      <w:r w:rsidR="0033544C">
        <w:fldChar w:fldCharType="separate"/>
      </w:r>
      <w:r w:rsidR="007B4C25">
        <w:t xml:space="preserve">Table </w:t>
      </w:r>
      <w:r w:rsidR="007B4C25">
        <w:rPr>
          <w:noProof/>
        </w:rPr>
        <w:t>4</w:t>
      </w:r>
      <w:r w:rsidR="007B4C25">
        <w:noBreakHyphen/>
      </w:r>
      <w:r w:rsidR="007B4C25">
        <w:rPr>
          <w:noProof/>
        </w:rPr>
        <w:t>2</w:t>
      </w:r>
      <w:r w:rsidR="0033544C">
        <w:fldChar w:fldCharType="end"/>
      </w:r>
      <w:r w:rsidR="00DE093E">
        <w:t xml:space="preserve">. </w:t>
      </w:r>
      <w:r>
        <w:t>It flows from the GTFC to WS-Tracker service with the information of task i</w:t>
      </w:r>
      <w:r w:rsidR="006A1EBD">
        <w:t xml:space="preserve">d, task name, and UGTID. A </w:t>
      </w:r>
      <w:r>
        <w:t xml:space="preserve">list </w:t>
      </w:r>
      <w:r w:rsidR="006A1EBD">
        <w:t xml:space="preserve">of task, </w:t>
      </w:r>
      <w:r>
        <w:t>which may contain some tasks or be empty</w:t>
      </w:r>
      <w:r w:rsidR="006A1EBD">
        <w:t>,</w:t>
      </w:r>
      <w:r>
        <w:t xml:space="preserve"> will be returned to task manager as a response to it.</w:t>
      </w:r>
    </w:p>
    <w:p w:rsidR="003404FA" w:rsidRDefault="003404FA" w:rsidP="00286226">
      <w:pPr>
        <w:pStyle w:val="Caption"/>
        <w:keepNext/>
        <w:outlineLvl w:val="0"/>
      </w:pPr>
      <w:bookmarkStart w:id="1273" w:name="_Ref212150254"/>
      <w:bookmarkStart w:id="1274" w:name="_Ref212150242"/>
      <w:bookmarkStart w:id="1275" w:name="_Toc228209081"/>
      <w:r>
        <w:t xml:space="preserve">Table </w:t>
      </w:r>
      <w:ins w:id="1276" w:author="." w:date="2009-05-30T02:58:00Z">
        <w:r w:rsidR="0033544C">
          <w:fldChar w:fldCharType="begin"/>
        </w:r>
        <w:r w:rsidR="00B343AF">
          <w:instrText xml:space="preserve"> STYLEREF 1 \s </w:instrText>
        </w:r>
      </w:ins>
      <w:r w:rsidR="0033544C">
        <w:fldChar w:fldCharType="separate"/>
      </w:r>
      <w:r w:rsidR="00B343AF">
        <w:rPr>
          <w:noProof/>
        </w:rPr>
        <w:t>4</w:t>
      </w:r>
      <w:ins w:id="1277"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278" w:author="." w:date="2009-05-30T02:58:00Z">
        <w:r w:rsidR="00B343AF">
          <w:rPr>
            <w:noProof/>
          </w:rPr>
          <w:t>2</w:t>
        </w:r>
        <w:r w:rsidR="0033544C">
          <w:fldChar w:fldCharType="end"/>
        </w:r>
      </w:ins>
      <w:del w:id="1279"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2</w:delText>
        </w:r>
        <w:r w:rsidR="0033544C" w:rsidDel="00B343AF">
          <w:fldChar w:fldCharType="end"/>
        </w:r>
      </w:del>
      <w:bookmarkEnd w:id="1273"/>
      <w:r>
        <w:t xml:space="preserve"> </w:t>
      </w:r>
      <w:r w:rsidR="0011058E">
        <w:t>Presentation of Task List Request Task in XML format</w:t>
      </w:r>
      <w:bookmarkEnd w:id="1274"/>
      <w:bookmarkEnd w:id="1275"/>
    </w:p>
    <w:tbl>
      <w:tblPr>
        <w:tblStyle w:val="TableGrid"/>
        <w:tblW w:w="0" w:type="auto"/>
        <w:shd w:val="clear" w:color="auto" w:fill="FFFFFF" w:themeFill="background1"/>
        <w:tblLook w:val="04A0"/>
        <w:tblPrChange w:id="1280"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tblPr>
        </w:tblPrChange>
      </w:tblPr>
      <w:tblGrid>
        <w:gridCol w:w="8669"/>
        <w:tblGridChange w:id="1281">
          <w:tblGrid>
            <w:gridCol w:w="8669"/>
          </w:tblGrid>
        </w:tblGridChange>
      </w:tblGrid>
      <w:tr w:rsidR="00562C2B" w:rsidTr="009B6010">
        <w:tc>
          <w:tcPr>
            <w:tcW w:w="8669" w:type="dxa"/>
            <w:shd w:val="clear" w:color="auto" w:fill="FFFFFF" w:themeFill="background1"/>
            <w:tcPrChange w:id="1282" w:author="." w:date="2009-05-30T03:16:00Z">
              <w:tcPr>
                <w:tcW w:w="8669" w:type="dxa"/>
                <w:shd w:val="clear" w:color="auto" w:fill="FFFFFF"/>
              </w:tcPr>
            </w:tcPrChange>
          </w:tcPr>
          <w:p w:rsidR="00DE093E" w:rsidRPr="00B44BB6" w:rsidRDefault="00DE093E" w:rsidP="00DE093E">
            <w:pPr>
              <w:autoSpaceDE w:val="0"/>
              <w:autoSpaceDN w:val="0"/>
              <w:adjustRightInd w:val="0"/>
              <w:rPr>
                <w:rFonts w:ascii="Times New Roman" w:hAnsi="Times New Roman"/>
                <w:color w:val="FF0000"/>
              </w:rPr>
            </w:pPr>
            <w:r w:rsidRPr="009B6010">
              <w:rPr>
                <w:rFonts w:ascii="Times New Roman" w:hAnsi="Times New Roman"/>
                <w:color w:val="0000FF"/>
              </w:rPr>
              <w:t>&lt;</w:t>
            </w:r>
            <w:r w:rsidRPr="009B6010">
              <w:rPr>
                <w:rFonts w:ascii="Times New Roman" w:hAnsi="Times New Roman"/>
                <w:color w:val="800000"/>
              </w:rPr>
              <w:t>task</w:t>
            </w:r>
            <w:r w:rsidRPr="009B6010">
              <w:rPr>
                <w:rFonts w:ascii="Times New Roman" w:hAnsi="Times New Roman"/>
                <w:color w:val="FF0000"/>
              </w:rPr>
              <w:t xml:space="preserve"> id</w:t>
            </w:r>
            <w:r w:rsidRPr="009B6010">
              <w:rPr>
                <w:rFonts w:ascii="Times New Roman" w:hAnsi="Times New Roman"/>
                <w:color w:val="0000FF"/>
              </w:rPr>
              <w:t>="56"</w:t>
            </w:r>
            <w:r w:rsidRPr="009B6010">
              <w:rPr>
                <w:rFonts w:ascii="Times New Roman" w:hAnsi="Times New Roman"/>
                <w:color w:val="FF0000"/>
              </w:rPr>
              <w:t xml:space="preserve"> name</w:t>
            </w:r>
            <w:r w:rsidRPr="009B6010">
              <w:rPr>
                <w:rFonts w:ascii="Times New Roman" w:hAnsi="Times New Roman"/>
                <w:color w:val="0000FF"/>
              </w:rPr>
              <w:t>="TaskListREQ"&gt;</w:t>
            </w:r>
          </w:p>
          <w:p w:rsidR="00562C2B" w:rsidRDefault="00DE093E" w:rsidP="00B44BB6">
            <w:pPr>
              <w:autoSpaceDE w:val="0"/>
              <w:autoSpaceDN w:val="0"/>
              <w:adjustRightInd w:val="0"/>
            </w:pPr>
            <w:r w:rsidRPr="009B6010">
              <w:rPr>
                <w:rFonts w:ascii="Times New Roman" w:hAnsi="Times New Roman"/>
                <w:color w:val="0000FF"/>
              </w:rPr>
              <w:t>&lt;/</w:t>
            </w:r>
            <w:r w:rsidRPr="009B6010">
              <w:rPr>
                <w:rFonts w:ascii="Times New Roman" w:hAnsi="Times New Roman"/>
                <w:color w:val="800000"/>
              </w:rPr>
              <w:t>task</w:t>
            </w:r>
            <w:r w:rsidRPr="009B6010">
              <w:rPr>
                <w:rFonts w:ascii="Times New Roman" w:hAnsi="Times New Roman"/>
                <w:color w:val="0000FF"/>
              </w:rPr>
              <w:t>&gt;</w:t>
            </w:r>
          </w:p>
        </w:tc>
      </w:tr>
    </w:tbl>
    <w:p w:rsidR="004C1BA2" w:rsidRDefault="004C1BA2" w:rsidP="004C1BA2">
      <w:pPr>
        <w:pStyle w:val="Heading4"/>
      </w:pPr>
      <w:bookmarkStart w:id="1283" w:name="_Toc228272609"/>
      <w:r>
        <w:t>Share Content Request Task</w:t>
      </w:r>
      <w:bookmarkEnd w:id="1283"/>
    </w:p>
    <w:p w:rsidR="00161758" w:rsidRDefault="004C1BA2" w:rsidP="00B44BB6">
      <w:pPr>
        <w:pStyle w:val="BodyText"/>
      </w:pPr>
      <w:r>
        <w:t>The S</w:t>
      </w:r>
      <w:r w:rsidR="00B44BB6">
        <w:t xml:space="preserve">hare </w:t>
      </w:r>
      <w:r>
        <w:t>C</w:t>
      </w:r>
      <w:r w:rsidR="00B44BB6">
        <w:t xml:space="preserve">ontent </w:t>
      </w:r>
      <w:r>
        <w:t>R</w:t>
      </w:r>
      <w:r w:rsidR="00B44BB6">
        <w:t xml:space="preserve">equest </w:t>
      </w:r>
      <w:r>
        <w:t xml:space="preserve">Task is categorized as a request task and generated by the user when he/she publishes the content's metadata, file name, path, size, etc., for </w:t>
      </w:r>
      <w:r>
        <w:lastRenderedPageBreak/>
        <w:t>example, into CCM. It is exchanged between WS-Tracker service and the WS-Tracker client of source GTFC, that is, it</w:t>
      </w:r>
      <w:r w:rsidRPr="0060439F">
        <w:t xml:space="preserve"> </w:t>
      </w:r>
      <w:r>
        <w:t xml:space="preserve">has the whole content whose owner desires to share it, and emanates from WS-Tracker service to WS-Tracker client. When a WS-Tracker client </w:t>
      </w:r>
      <w:r w:rsidR="00161758">
        <w:t>contacts with the WS-Tracker service, it pulls available task lists from database and delivers it to designated client.</w:t>
      </w:r>
    </w:p>
    <w:p w:rsidR="003606E0" w:rsidRDefault="003606E0" w:rsidP="00286226">
      <w:pPr>
        <w:pStyle w:val="Caption"/>
        <w:keepNext/>
        <w:outlineLvl w:val="0"/>
      </w:pPr>
      <w:bookmarkStart w:id="1284" w:name="_Ref212151197"/>
      <w:bookmarkStart w:id="1285" w:name="_Toc228209082"/>
      <w:r>
        <w:t xml:space="preserve">Table </w:t>
      </w:r>
      <w:ins w:id="1286" w:author="." w:date="2009-05-30T02:58:00Z">
        <w:r w:rsidR="0033544C">
          <w:fldChar w:fldCharType="begin"/>
        </w:r>
        <w:r w:rsidR="00B343AF">
          <w:instrText xml:space="preserve"> STYLEREF 1 \s </w:instrText>
        </w:r>
      </w:ins>
      <w:r w:rsidR="0033544C">
        <w:fldChar w:fldCharType="separate"/>
      </w:r>
      <w:r w:rsidR="00B343AF">
        <w:rPr>
          <w:noProof/>
        </w:rPr>
        <w:t>4</w:t>
      </w:r>
      <w:ins w:id="1287"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288" w:author="." w:date="2009-05-30T02:58:00Z">
        <w:r w:rsidR="00B343AF">
          <w:rPr>
            <w:noProof/>
          </w:rPr>
          <w:t>3</w:t>
        </w:r>
        <w:r w:rsidR="0033544C">
          <w:fldChar w:fldCharType="end"/>
        </w:r>
      </w:ins>
      <w:del w:id="1289"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3</w:delText>
        </w:r>
        <w:r w:rsidR="0033544C" w:rsidDel="00B343AF">
          <w:fldChar w:fldCharType="end"/>
        </w:r>
      </w:del>
      <w:bookmarkEnd w:id="1284"/>
      <w:r>
        <w:t xml:space="preserve"> </w:t>
      </w:r>
      <w:r w:rsidR="0011058E">
        <w:t>Illustration of</w:t>
      </w:r>
      <w:r w:rsidR="0011058E" w:rsidRPr="00354D4F">
        <w:t xml:space="preserve"> </w:t>
      </w:r>
      <w:r w:rsidR="0011058E">
        <w:t xml:space="preserve">Share Content </w:t>
      </w:r>
      <w:r w:rsidR="0011058E" w:rsidRPr="001376C5">
        <w:t xml:space="preserve">Request </w:t>
      </w:r>
      <w:r w:rsidR="0011058E" w:rsidRPr="00354D4F">
        <w:t xml:space="preserve">Task </w:t>
      </w:r>
      <w:r w:rsidR="0011058E">
        <w:t>in the</w:t>
      </w:r>
      <w:r w:rsidR="0011058E" w:rsidRPr="00354D4F">
        <w:t xml:space="preserve"> XML message</w:t>
      </w:r>
      <w:bookmarkEnd w:id="1285"/>
      <w:r w:rsidR="0011058E" w:rsidRPr="001376C5">
        <w:t xml:space="preserve"> </w:t>
      </w:r>
    </w:p>
    <w:tbl>
      <w:tblPr>
        <w:tblStyle w:val="TableGrid"/>
        <w:tblW w:w="0" w:type="auto"/>
        <w:tblLook w:val="04A0"/>
        <w:tblPrChange w:id="1290"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291">
          <w:tblGrid>
            <w:gridCol w:w="8669"/>
          </w:tblGrid>
        </w:tblGridChange>
      </w:tblGrid>
      <w:tr w:rsidR="003606E0" w:rsidTr="003606E0">
        <w:tc>
          <w:tcPr>
            <w:tcW w:w="8669" w:type="dxa"/>
            <w:tcPrChange w:id="1292" w:author="." w:date="2009-05-30T03:16:00Z">
              <w:tcPr>
                <w:tcW w:w="8669" w:type="dxa"/>
              </w:tcPr>
            </w:tcPrChange>
          </w:tcPr>
          <w:p w:rsidR="003606E0" w:rsidRPr="009B6010" w:rsidRDefault="003606E0" w:rsidP="003606E0">
            <w:pPr>
              <w:pBdr>
                <w:top w:val="single" w:sz="4" w:space="1" w:color="auto"/>
                <w:left w:val="single" w:sz="4" w:space="5" w:color="auto"/>
                <w:bottom w:val="single" w:sz="4" w:space="1" w:color="auto"/>
                <w:right w:val="single" w:sz="4" w:space="4" w:color="auto"/>
              </w:pBdr>
              <w:autoSpaceDE w:val="0"/>
              <w:autoSpaceDN w:val="0"/>
              <w:adjustRightInd w:val="0"/>
              <w:rPr>
                <w:rFonts w:ascii="Times New Roman" w:hAnsi="Times New Roman"/>
                <w:color w:val="000000"/>
              </w:rPr>
            </w:pPr>
            <w:r w:rsidRPr="009B6010">
              <w:rPr>
                <w:rFonts w:ascii="Times New Roman" w:hAnsi="Times New Roman"/>
                <w:color w:val="0000FF"/>
              </w:rPr>
              <w:t>&lt;</w:t>
            </w:r>
            <w:r w:rsidRPr="009B6010">
              <w:rPr>
                <w:rFonts w:ascii="Times New Roman" w:hAnsi="Times New Roman"/>
                <w:color w:val="800000"/>
              </w:rPr>
              <w:t>task</w:t>
            </w:r>
            <w:r w:rsidRPr="009B6010">
              <w:rPr>
                <w:rFonts w:ascii="Times New Roman" w:hAnsi="Times New Roman"/>
                <w:color w:val="FF0000"/>
              </w:rPr>
              <w:t xml:space="preserve"> id</w:t>
            </w:r>
            <w:r w:rsidRPr="009B6010">
              <w:rPr>
                <w:rFonts w:ascii="Times New Roman" w:hAnsi="Times New Roman"/>
                <w:color w:val="0000FF"/>
              </w:rPr>
              <w:t>="5</w:t>
            </w:r>
            <w:r>
              <w:rPr>
                <w:rFonts w:ascii="Times New Roman" w:hAnsi="Times New Roman"/>
                <w:color w:val="0000FF"/>
              </w:rPr>
              <w:t>9</w:t>
            </w:r>
            <w:r w:rsidRPr="009B6010">
              <w:rPr>
                <w:rFonts w:ascii="Times New Roman" w:hAnsi="Times New Roman"/>
                <w:color w:val="0000FF"/>
              </w:rPr>
              <w:t>"</w:t>
            </w:r>
            <w:r w:rsidRPr="009B6010">
              <w:rPr>
                <w:rFonts w:ascii="Times New Roman" w:hAnsi="Times New Roman"/>
                <w:color w:val="FF0000"/>
              </w:rPr>
              <w:t xml:space="preserve"> name</w:t>
            </w:r>
            <w:r w:rsidRPr="009B6010">
              <w:rPr>
                <w:rFonts w:ascii="Times New Roman" w:hAnsi="Times New Roman"/>
                <w:color w:val="0000FF"/>
              </w:rPr>
              <w:t>="</w:t>
            </w:r>
            <w:r>
              <w:rPr>
                <w:rFonts w:ascii="Times New Roman" w:hAnsi="Times New Roman"/>
                <w:color w:val="0000FF"/>
              </w:rPr>
              <w:t>ShareContent</w:t>
            </w:r>
            <w:r w:rsidRPr="009B6010">
              <w:rPr>
                <w:rFonts w:ascii="Times New Roman" w:hAnsi="Times New Roman"/>
                <w:color w:val="0000FF"/>
              </w:rPr>
              <w:t>REQ"&gt;</w:t>
            </w:r>
          </w:p>
          <w:p w:rsidR="00B712CE" w:rsidRDefault="003606E0" w:rsidP="003606E0">
            <w:pPr>
              <w:pBdr>
                <w:top w:val="single" w:sz="4" w:space="1" w:color="auto"/>
                <w:left w:val="single" w:sz="4" w:space="5" w:color="auto"/>
                <w:bottom w:val="single" w:sz="4" w:space="1" w:color="auto"/>
                <w:right w:val="single" w:sz="4" w:space="4" w:color="auto"/>
              </w:pBdr>
              <w:autoSpaceDE w:val="0"/>
              <w:autoSpaceDN w:val="0"/>
              <w:adjustRightInd w:val="0"/>
              <w:rPr>
                <w:rFonts w:ascii="Times New Roman" w:hAnsi="Times New Roman"/>
                <w:color w:val="FF0000"/>
              </w:rPr>
            </w:pPr>
            <w:r w:rsidRPr="009B6010">
              <w:rPr>
                <w:rFonts w:ascii="Times New Roman" w:hAnsi="Times New Roman"/>
                <w:color w:val="000000"/>
              </w:rPr>
              <w:tab/>
            </w:r>
            <w:r w:rsidRPr="009B6010">
              <w:rPr>
                <w:rFonts w:ascii="Times New Roman" w:hAnsi="Times New Roman"/>
                <w:color w:val="0000FF"/>
              </w:rPr>
              <w:t>&lt;</w:t>
            </w:r>
            <w:r w:rsidR="00474EB6">
              <w:rPr>
                <w:rFonts w:ascii="Times New Roman" w:hAnsi="Times New Roman"/>
                <w:color w:val="800000"/>
              </w:rPr>
              <w:t>cont</w:t>
            </w:r>
            <w:r w:rsidRPr="009B6010">
              <w:rPr>
                <w:rFonts w:ascii="Times New Roman" w:hAnsi="Times New Roman"/>
                <w:color w:val="800000"/>
              </w:rPr>
              <w:t>e</w:t>
            </w:r>
            <w:r w:rsidR="00474EB6">
              <w:rPr>
                <w:rFonts w:ascii="Times New Roman" w:hAnsi="Times New Roman"/>
                <w:color w:val="800000"/>
              </w:rPr>
              <w:t>nt</w:t>
            </w:r>
            <w:r w:rsidRPr="009B6010">
              <w:rPr>
                <w:rFonts w:ascii="Times New Roman" w:hAnsi="Times New Roman"/>
                <w:color w:val="FF0000"/>
              </w:rPr>
              <w:t xml:space="preserve"> </w:t>
            </w:r>
            <w:r w:rsidR="00043F34">
              <w:rPr>
                <w:rFonts w:ascii="Times New Roman" w:hAnsi="Times New Roman"/>
                <w:color w:val="FF0000"/>
              </w:rPr>
              <w:t>id</w:t>
            </w:r>
            <w:r w:rsidR="00043F34" w:rsidRPr="009B6010">
              <w:rPr>
                <w:rFonts w:ascii="Times New Roman" w:hAnsi="Times New Roman"/>
                <w:color w:val="0000FF"/>
              </w:rPr>
              <w:t>="</w:t>
            </w:r>
            <w:r w:rsidR="00043F34">
              <w:rPr>
                <w:rFonts w:ascii="Times New Roman" w:hAnsi="Times New Roman"/>
                <w:color w:val="000000"/>
              </w:rPr>
              <w:t>content_id</w:t>
            </w:r>
            <w:r w:rsidR="00043F34" w:rsidRPr="009B6010">
              <w:rPr>
                <w:rFonts w:ascii="Times New Roman" w:hAnsi="Times New Roman"/>
                <w:color w:val="0000FF"/>
              </w:rPr>
              <w:t>"</w:t>
            </w:r>
            <w:r w:rsidR="00043F34">
              <w:rPr>
                <w:rFonts w:ascii="Times New Roman" w:hAnsi="Times New Roman"/>
                <w:color w:val="0000FF"/>
              </w:rPr>
              <w:t xml:space="preserve"> </w:t>
            </w:r>
            <w:r w:rsidRPr="009B6010">
              <w:rPr>
                <w:rFonts w:ascii="Times New Roman" w:hAnsi="Times New Roman"/>
                <w:color w:val="FF0000"/>
              </w:rPr>
              <w:t>name</w:t>
            </w:r>
            <w:r w:rsidRPr="009B6010">
              <w:rPr>
                <w:rFonts w:ascii="Times New Roman" w:hAnsi="Times New Roman"/>
                <w:color w:val="0000FF"/>
              </w:rPr>
              <w:t>="</w:t>
            </w:r>
            <w:r w:rsidRPr="009B6010">
              <w:rPr>
                <w:rFonts w:ascii="Times New Roman" w:hAnsi="Times New Roman"/>
                <w:color w:val="000000"/>
              </w:rPr>
              <w:t>test1.data</w:t>
            </w:r>
            <w:r w:rsidRPr="009B6010">
              <w:rPr>
                <w:rFonts w:ascii="Times New Roman" w:hAnsi="Times New Roman"/>
                <w:color w:val="0000FF"/>
              </w:rPr>
              <w:t>"</w:t>
            </w:r>
            <w:r w:rsidRPr="009B6010">
              <w:rPr>
                <w:rFonts w:ascii="Times New Roman" w:hAnsi="Times New Roman"/>
                <w:color w:val="FF0000"/>
              </w:rPr>
              <w:t xml:space="preserve"> </w:t>
            </w:r>
          </w:p>
          <w:p w:rsidR="003606E0" w:rsidRPr="009B6010" w:rsidRDefault="00B712CE" w:rsidP="003606E0">
            <w:pPr>
              <w:pBdr>
                <w:top w:val="single" w:sz="4" w:space="1" w:color="auto"/>
                <w:left w:val="single" w:sz="4" w:space="5" w:color="auto"/>
                <w:bottom w:val="single" w:sz="4" w:space="1" w:color="auto"/>
                <w:right w:val="single" w:sz="4" w:space="4" w:color="auto"/>
              </w:pBdr>
              <w:autoSpaceDE w:val="0"/>
              <w:autoSpaceDN w:val="0"/>
              <w:adjustRightInd w:val="0"/>
              <w:rPr>
                <w:rFonts w:ascii="Times New Roman" w:hAnsi="Times New Roman"/>
                <w:color w:val="000000"/>
              </w:rPr>
            </w:pPr>
            <w:r>
              <w:rPr>
                <w:rFonts w:ascii="Times New Roman" w:hAnsi="Times New Roman"/>
                <w:color w:val="FF0000"/>
              </w:rPr>
              <w:t xml:space="preserve">                     </w:t>
            </w:r>
            <w:r w:rsidR="003606E0" w:rsidRPr="009B6010">
              <w:rPr>
                <w:rFonts w:ascii="Times New Roman" w:hAnsi="Times New Roman"/>
                <w:color w:val="FF0000"/>
              </w:rPr>
              <w:t>path</w:t>
            </w:r>
            <w:r w:rsidR="003606E0" w:rsidRPr="009B6010">
              <w:rPr>
                <w:rFonts w:ascii="Times New Roman" w:hAnsi="Times New Roman"/>
                <w:color w:val="0000FF"/>
              </w:rPr>
              <w:t>="</w:t>
            </w:r>
            <w:r w:rsidR="003606E0" w:rsidRPr="009B6010">
              <w:rPr>
                <w:rFonts w:ascii="Times New Roman" w:hAnsi="Times New Roman"/>
                <w:color w:val="000000"/>
              </w:rPr>
              <w:t>c:\test-results</w:t>
            </w:r>
            <w:r w:rsidR="003606E0" w:rsidRPr="009B6010">
              <w:rPr>
                <w:rFonts w:ascii="Times New Roman" w:hAnsi="Times New Roman"/>
                <w:color w:val="0000FF"/>
              </w:rPr>
              <w:t>"</w:t>
            </w:r>
            <w:r w:rsidR="003606E0">
              <w:rPr>
                <w:rFonts w:ascii="Times New Roman" w:hAnsi="Times New Roman"/>
                <w:color w:val="0000FF"/>
              </w:rPr>
              <w:t xml:space="preserve"> </w:t>
            </w:r>
            <w:r w:rsidR="00474EB6" w:rsidRPr="009B6010">
              <w:rPr>
                <w:rFonts w:ascii="Times New Roman" w:hAnsi="Times New Roman"/>
                <w:color w:val="FF0000"/>
              </w:rPr>
              <w:t>t</w:t>
            </w:r>
            <w:r w:rsidR="00474EB6">
              <w:rPr>
                <w:rFonts w:ascii="Times New Roman" w:hAnsi="Times New Roman"/>
                <w:color w:val="FF0000"/>
              </w:rPr>
              <w:t>ype</w:t>
            </w:r>
            <w:r w:rsidR="00474EB6">
              <w:rPr>
                <w:rFonts w:ascii="Times New Roman" w:hAnsi="Times New Roman"/>
                <w:color w:val="0000FF"/>
              </w:rPr>
              <w:t xml:space="preserve"> </w:t>
            </w:r>
            <w:r w:rsidR="003606E0">
              <w:rPr>
                <w:rFonts w:ascii="Times New Roman" w:hAnsi="Times New Roman"/>
                <w:color w:val="0000FF"/>
              </w:rPr>
              <w:t>=</w:t>
            </w:r>
            <w:r w:rsidR="003606E0" w:rsidRPr="009B6010">
              <w:rPr>
                <w:rFonts w:ascii="Times New Roman" w:hAnsi="Times New Roman"/>
                <w:color w:val="0000FF"/>
              </w:rPr>
              <w:t>"</w:t>
            </w:r>
            <w:r w:rsidR="003606E0" w:rsidRPr="003606E0">
              <w:rPr>
                <w:rFonts w:ascii="Times New Roman" w:hAnsi="Times New Roman"/>
              </w:rPr>
              <w:t>file</w:t>
            </w:r>
            <w:r w:rsidR="003606E0" w:rsidRPr="009B6010">
              <w:rPr>
                <w:rFonts w:ascii="Times New Roman" w:hAnsi="Times New Roman"/>
                <w:color w:val="0000FF"/>
              </w:rPr>
              <w:t>"</w:t>
            </w:r>
            <w:r>
              <w:rPr>
                <w:rFonts w:ascii="Times New Roman" w:hAnsi="Times New Roman"/>
                <w:color w:val="0000FF"/>
              </w:rPr>
              <w:t xml:space="preserve"> </w:t>
            </w:r>
            <w:r w:rsidR="00474EB6" w:rsidRPr="009B6010">
              <w:rPr>
                <w:rFonts w:ascii="Times New Roman" w:hAnsi="Times New Roman"/>
                <w:color w:val="FF0000"/>
              </w:rPr>
              <w:t>p</w:t>
            </w:r>
            <w:r w:rsidR="00474EB6">
              <w:rPr>
                <w:rFonts w:ascii="Times New Roman" w:hAnsi="Times New Roman"/>
                <w:color w:val="FF0000"/>
              </w:rPr>
              <w:t>ublic</w:t>
            </w:r>
            <w:r w:rsidR="00474EB6">
              <w:rPr>
                <w:rFonts w:ascii="Times New Roman" w:hAnsi="Times New Roman"/>
                <w:color w:val="0000FF"/>
              </w:rPr>
              <w:t xml:space="preserve"> </w:t>
            </w:r>
            <w:r>
              <w:rPr>
                <w:rFonts w:ascii="Times New Roman" w:hAnsi="Times New Roman"/>
                <w:color w:val="0000FF"/>
              </w:rPr>
              <w:t>=</w:t>
            </w:r>
            <w:r w:rsidRPr="009B6010">
              <w:rPr>
                <w:rFonts w:ascii="Times New Roman" w:hAnsi="Times New Roman"/>
                <w:color w:val="0000FF"/>
              </w:rPr>
              <w:t>"</w:t>
            </w:r>
            <w:r w:rsidR="00474EB6">
              <w:rPr>
                <w:rFonts w:ascii="Times New Roman" w:hAnsi="Times New Roman"/>
                <w:color w:val="0000FF"/>
              </w:rPr>
              <w:t>0</w:t>
            </w:r>
            <w:r w:rsidRPr="009B6010">
              <w:rPr>
                <w:rFonts w:ascii="Times New Roman" w:hAnsi="Times New Roman"/>
                <w:color w:val="0000FF"/>
              </w:rPr>
              <w:t>"</w:t>
            </w:r>
            <w:r w:rsidR="003606E0" w:rsidRPr="009B6010">
              <w:rPr>
                <w:rFonts w:ascii="Times New Roman" w:hAnsi="Times New Roman"/>
                <w:color w:val="0000FF"/>
              </w:rPr>
              <w:t>&gt;</w:t>
            </w:r>
            <w:r w:rsidR="003606E0" w:rsidRPr="009B6010">
              <w:rPr>
                <w:rFonts w:ascii="Times New Roman" w:hAnsi="Times New Roman"/>
                <w:color w:val="000000"/>
              </w:rPr>
              <w:tab/>
            </w:r>
          </w:p>
          <w:p w:rsidR="003606E0" w:rsidRPr="009B6010" w:rsidRDefault="003606E0" w:rsidP="003606E0">
            <w:pPr>
              <w:pBdr>
                <w:top w:val="single" w:sz="4" w:space="1" w:color="auto"/>
                <w:left w:val="single" w:sz="4" w:space="5" w:color="auto"/>
                <w:bottom w:val="single" w:sz="4" w:space="1" w:color="auto"/>
                <w:right w:val="single" w:sz="4" w:space="4" w:color="auto"/>
              </w:pBdr>
              <w:autoSpaceDE w:val="0"/>
              <w:autoSpaceDN w:val="0"/>
              <w:adjustRightInd w:val="0"/>
              <w:rPr>
                <w:rFonts w:ascii="Times New Roman" w:hAnsi="Times New Roman"/>
                <w:color w:val="000000"/>
              </w:rPr>
            </w:pPr>
            <w:r w:rsidRPr="009B6010">
              <w:rPr>
                <w:rFonts w:ascii="Times New Roman" w:hAnsi="Times New Roman"/>
                <w:color w:val="000000"/>
              </w:rPr>
              <w:tab/>
            </w:r>
            <w:r w:rsidRPr="009B6010">
              <w:rPr>
                <w:rFonts w:ascii="Times New Roman" w:hAnsi="Times New Roman"/>
                <w:color w:val="0000FF"/>
              </w:rPr>
              <w:t>&lt;/</w:t>
            </w:r>
            <w:r w:rsidR="00474EB6">
              <w:rPr>
                <w:rFonts w:ascii="Times New Roman" w:hAnsi="Times New Roman"/>
                <w:color w:val="800000"/>
              </w:rPr>
              <w:t>cont</w:t>
            </w:r>
            <w:r w:rsidR="00474EB6" w:rsidRPr="009B6010">
              <w:rPr>
                <w:rFonts w:ascii="Times New Roman" w:hAnsi="Times New Roman"/>
                <w:color w:val="800000"/>
              </w:rPr>
              <w:t>e</w:t>
            </w:r>
            <w:r w:rsidR="00474EB6">
              <w:rPr>
                <w:rFonts w:ascii="Times New Roman" w:hAnsi="Times New Roman"/>
                <w:color w:val="800000"/>
              </w:rPr>
              <w:t>nt</w:t>
            </w:r>
            <w:r w:rsidR="00474EB6" w:rsidRPr="009B6010">
              <w:rPr>
                <w:rFonts w:ascii="Times New Roman" w:hAnsi="Times New Roman"/>
                <w:color w:val="FF0000"/>
              </w:rPr>
              <w:t xml:space="preserve"> </w:t>
            </w:r>
            <w:r w:rsidRPr="009B6010">
              <w:rPr>
                <w:rFonts w:ascii="Times New Roman" w:hAnsi="Times New Roman"/>
                <w:color w:val="0000FF"/>
              </w:rPr>
              <w:t>&gt;</w:t>
            </w:r>
          </w:p>
          <w:p w:rsidR="003606E0" w:rsidRDefault="003606E0" w:rsidP="003606E0">
            <w:pPr>
              <w:pStyle w:val="BodyText"/>
              <w:pBdr>
                <w:top w:val="single" w:sz="4" w:space="1" w:color="auto"/>
                <w:left w:val="single" w:sz="4" w:space="5" w:color="auto"/>
                <w:bottom w:val="single" w:sz="4" w:space="1" w:color="auto"/>
                <w:right w:val="single" w:sz="4" w:space="4" w:color="auto"/>
              </w:pBdr>
              <w:ind w:firstLine="0"/>
            </w:pPr>
            <w:r w:rsidRPr="009B6010">
              <w:rPr>
                <w:color w:val="0000FF"/>
              </w:rPr>
              <w:t>&lt;/</w:t>
            </w:r>
            <w:r w:rsidRPr="009B6010">
              <w:rPr>
                <w:color w:val="800000"/>
              </w:rPr>
              <w:t>task</w:t>
            </w:r>
            <w:r w:rsidRPr="009B6010">
              <w:rPr>
                <w:color w:val="0000FF"/>
              </w:rPr>
              <w:t>&gt;</w:t>
            </w:r>
          </w:p>
        </w:tc>
      </w:tr>
    </w:tbl>
    <w:p w:rsidR="003606E0" w:rsidRDefault="003606E0" w:rsidP="00404480">
      <w:pPr>
        <w:pStyle w:val="BodyText"/>
      </w:pPr>
    </w:p>
    <w:p w:rsidR="00404480" w:rsidRDefault="00404480" w:rsidP="00404480">
      <w:pPr>
        <w:pStyle w:val="BodyText"/>
      </w:pPr>
      <w:r>
        <w:t>Apart from task id and name information, the file name, path and type are the parameters transferred with this task</w:t>
      </w:r>
      <w:r w:rsidR="00DA6A5C">
        <w:t xml:space="preserve"> as shown in </w:t>
      </w:r>
      <w:r w:rsidR="0033544C">
        <w:fldChar w:fldCharType="begin"/>
      </w:r>
      <w:r w:rsidR="00DA6A5C">
        <w:instrText xml:space="preserve"> REF _Ref212151197 \h </w:instrText>
      </w:r>
      <w:r w:rsidR="0033544C">
        <w:fldChar w:fldCharType="separate"/>
      </w:r>
      <w:r w:rsidR="007B4C25">
        <w:t xml:space="preserve">Table </w:t>
      </w:r>
      <w:r w:rsidR="007B4C25">
        <w:rPr>
          <w:noProof/>
        </w:rPr>
        <w:t>4</w:t>
      </w:r>
      <w:r w:rsidR="007B4C25">
        <w:noBreakHyphen/>
      </w:r>
      <w:r w:rsidR="007B4C25">
        <w:rPr>
          <w:noProof/>
        </w:rPr>
        <w:t>3</w:t>
      </w:r>
      <w:r w:rsidR="0033544C">
        <w:fldChar w:fldCharType="end"/>
      </w:r>
      <w:r>
        <w:t xml:space="preserve">. </w:t>
      </w:r>
    </w:p>
    <w:p w:rsidR="00DD232A" w:rsidRDefault="00B5019A" w:rsidP="0060439F">
      <w:pPr>
        <w:pStyle w:val="BodyText"/>
      </w:pPr>
      <w:r>
        <w:t xml:space="preserve">Upon its arrival, after the message and task handling processes, Task Manager starts a ConnectionListener object.  Then, </w:t>
      </w:r>
      <w:r w:rsidR="007A0FF1">
        <w:t xml:space="preserve">the </w:t>
      </w:r>
      <w:r>
        <w:t xml:space="preserve">ConnectionListener object </w:t>
      </w:r>
      <w:r w:rsidR="0021140D">
        <w:t>locates the content, desired to be shared, by using information delivered via S</w:t>
      </w:r>
      <w:r w:rsidR="005F4CA7">
        <w:t>hare</w:t>
      </w:r>
      <w:r w:rsidR="0021140D">
        <w:t>C</w:t>
      </w:r>
      <w:r w:rsidR="005F4CA7">
        <w:t>ontent</w:t>
      </w:r>
      <w:r w:rsidR="0021140D">
        <w:t xml:space="preserve">REQ task and </w:t>
      </w:r>
      <w:r>
        <w:t xml:space="preserve">creates a .torrent metafile of </w:t>
      </w:r>
      <w:r w:rsidR="0021140D">
        <w:t xml:space="preserve">the content </w:t>
      </w:r>
      <w:r>
        <w:t xml:space="preserve">and passes it to Task Manager in order to enable it to generate </w:t>
      </w:r>
      <w:r w:rsidR="005F4CA7">
        <w:t>S</w:t>
      </w:r>
      <w:r>
        <w:t xml:space="preserve">hare </w:t>
      </w:r>
      <w:r w:rsidR="005F4CA7">
        <w:t>C</w:t>
      </w:r>
      <w:r>
        <w:t xml:space="preserve">ontent </w:t>
      </w:r>
      <w:r w:rsidR="005F4CA7">
        <w:t>Response</w:t>
      </w:r>
      <w:r>
        <w:t xml:space="preserve"> task (S</w:t>
      </w:r>
      <w:r w:rsidR="005F4CA7">
        <w:t>hare</w:t>
      </w:r>
      <w:r>
        <w:t>C</w:t>
      </w:r>
      <w:r w:rsidR="005F4CA7">
        <w:t>ontentRES</w:t>
      </w:r>
      <w:r>
        <w:t xml:space="preserve"> Task)</w:t>
      </w:r>
      <w:r w:rsidR="007A0FF1">
        <w:t xml:space="preserve"> </w:t>
      </w:r>
      <w:r w:rsidR="00404480">
        <w:t xml:space="preserve"> as illustrated in </w:t>
      </w:r>
      <w:r w:rsidR="0033544C">
        <w:fldChar w:fldCharType="begin"/>
      </w:r>
      <w:r w:rsidR="00404480">
        <w:instrText xml:space="preserve"> REF _Ref197180272 \h </w:instrText>
      </w:r>
      <w:r w:rsidR="0033544C">
        <w:fldChar w:fldCharType="separate"/>
      </w:r>
      <w:r w:rsidR="007B4C25">
        <w:t xml:space="preserve">Figure </w:t>
      </w:r>
      <w:r w:rsidR="007B4C25">
        <w:rPr>
          <w:noProof/>
        </w:rPr>
        <w:t>4</w:t>
      </w:r>
      <w:r w:rsidR="007B4C25">
        <w:noBreakHyphen/>
      </w:r>
      <w:r w:rsidR="007B4C25">
        <w:rPr>
          <w:noProof/>
        </w:rPr>
        <w:t>7</w:t>
      </w:r>
      <w:r w:rsidR="0033544C">
        <w:fldChar w:fldCharType="end"/>
      </w:r>
      <w:r w:rsidR="00404480">
        <w:t>.</w:t>
      </w:r>
    </w:p>
    <w:p w:rsidR="00E607F8" w:rsidRDefault="00E43747" w:rsidP="00A76664">
      <w:pPr>
        <w:pStyle w:val="BodyText"/>
        <w:ind w:firstLine="0"/>
        <w:rPr>
          <w:ins w:id="1293" w:author="." w:date="2009-05-30T03:16:00Z"/>
        </w:rPr>
      </w:pPr>
      <w:ins w:id="1294" w:author="." w:date="2009-05-30T03:16:00Z">
        <w:r>
          <w:rPr>
            <w:noProof/>
          </w:rPr>
          <w:lastRenderedPageBreak/>
          <w:pict>
            <v:shape id="Picture 52" o:spid="_x0000_i1033" type="#_x0000_t75" style="width:423.05pt;height:304.65pt;visibility:visible">
              <v:imagedata r:id="rId30" o:title=""/>
            </v:shape>
          </w:pict>
        </w:r>
      </w:ins>
    </w:p>
    <w:p w:rsidR="00E607F8" w:rsidRDefault="00E14C46" w:rsidP="00A76664">
      <w:pPr>
        <w:pStyle w:val="BodyText"/>
        <w:ind w:firstLine="0"/>
        <w:rPr>
          <w:del w:id="1295" w:author="." w:date="2009-05-30T03:16:00Z"/>
        </w:rPr>
      </w:pPr>
      <w:del w:id="1296" w:author="." w:date="2009-05-30T03:16:00Z">
        <w:r>
          <w:rPr>
            <w:noProof/>
          </w:rPr>
          <w:drawing>
            <wp:inline distT="0" distB="0" distL="0" distR="0">
              <wp:extent cx="5367655" cy="3871595"/>
              <wp:effectExtent l="1905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srcRect/>
                      <a:stretch>
                        <a:fillRect/>
                      </a:stretch>
                    </pic:blipFill>
                    <pic:spPr bwMode="auto">
                      <a:xfrm>
                        <a:off x="0" y="0"/>
                        <a:ext cx="5367655" cy="3871595"/>
                      </a:xfrm>
                      <a:prstGeom prst="rect">
                        <a:avLst/>
                      </a:prstGeom>
                      <a:noFill/>
                      <a:ln w="9525">
                        <a:noFill/>
                        <a:miter lim="800000"/>
                        <a:headEnd/>
                        <a:tailEnd/>
                      </a:ln>
                    </pic:spPr>
                  </pic:pic>
                </a:graphicData>
              </a:graphic>
            </wp:inline>
          </w:drawing>
        </w:r>
      </w:del>
    </w:p>
    <w:p w:rsidR="008E6E0F" w:rsidRPr="008E6E0F" w:rsidRDefault="00E607F8" w:rsidP="008E6E0F">
      <w:pPr>
        <w:pStyle w:val="Caption"/>
        <w:jc w:val="left"/>
      </w:pPr>
      <w:bookmarkStart w:id="1297" w:name="_Ref197180272"/>
      <w:bookmarkStart w:id="1298" w:name="_Toc228209044"/>
      <w:r>
        <w:t xml:space="preserve">Figure </w:t>
      </w:r>
      <w:ins w:id="1299" w:author="." w:date="2009-05-31T10:14:00Z">
        <w:r w:rsidR="0033544C">
          <w:fldChar w:fldCharType="begin"/>
        </w:r>
        <w:r w:rsidR="007A19D2">
          <w:instrText xml:space="preserve"> STYLEREF 1 \s </w:instrText>
        </w:r>
      </w:ins>
      <w:r w:rsidR="0033544C">
        <w:fldChar w:fldCharType="separate"/>
      </w:r>
      <w:r w:rsidR="007A19D2">
        <w:rPr>
          <w:noProof/>
        </w:rPr>
        <w:t>4</w:t>
      </w:r>
      <w:ins w:id="130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301" w:author="." w:date="2009-05-31T10:14:00Z">
        <w:r w:rsidR="007A19D2">
          <w:rPr>
            <w:noProof/>
          </w:rPr>
          <w:t>7</w:t>
        </w:r>
        <w:r w:rsidR="0033544C">
          <w:fldChar w:fldCharType="end"/>
        </w:r>
      </w:ins>
      <w:del w:id="130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7</w:delText>
        </w:r>
        <w:r w:rsidR="0033544C" w:rsidDel="003D3922">
          <w:fldChar w:fldCharType="end"/>
        </w:r>
      </w:del>
      <w:bookmarkEnd w:id="1297"/>
      <w:r>
        <w:t xml:space="preserve"> </w:t>
      </w:r>
      <w:r w:rsidR="007A0FF1">
        <w:t>Processes workflow of share content request task and share content action task</w:t>
      </w:r>
      <w:bookmarkEnd w:id="1298"/>
    </w:p>
    <w:p w:rsidR="00A0783C" w:rsidRDefault="00A0783C" w:rsidP="00286226">
      <w:pPr>
        <w:pStyle w:val="Heading4"/>
      </w:pPr>
      <w:bookmarkStart w:id="1303" w:name="_Toc228272610"/>
      <w:r>
        <w:t>Share Content Response Task</w:t>
      </w:r>
      <w:bookmarkEnd w:id="1303"/>
    </w:p>
    <w:p w:rsidR="00A0783C" w:rsidRDefault="00A0783C" w:rsidP="00A0783C">
      <w:pPr>
        <w:pStyle w:val="BodyText"/>
      </w:pPr>
      <w:r>
        <w:t>The Share Content Response Task is GTC’s reaction to the ShareContentREQ task when it is delivered to GTC by means of its WS-Tracker Client. GTC creates a .torrent file, i.e. a metafile, for the requested the content. Then it passes this metafile to WS-Tracker via its WS-Tracker Client. In other words, the Share Content Response Task flows into WS-Tracker from GTC. WS-Tracker stores incoming metafile into both memory and database. While the former is used for the performance purpose, the</w:t>
      </w:r>
      <w:r>
        <w:rPr>
          <w:noProof/>
        </w:rPr>
        <w:t xml:space="preserve"> </w:t>
      </w:r>
      <w:r>
        <w:t>latter is employed for the persistency purpose. This task including the .torrent metafile,</w:t>
      </w:r>
      <w:r w:rsidRPr="000D6E41">
        <w:t xml:space="preserve"> </w:t>
      </w:r>
      <w:r>
        <w:lastRenderedPageBreak/>
        <w:t xml:space="preserve">then, is passed to WS-Tracker client. Finally, it constructs a SOAP message of the Share Content Response Task and sends it to WS-Tracker service over HTTP. </w:t>
      </w:r>
    </w:p>
    <w:p w:rsidR="00A0783C" w:rsidRDefault="00A0783C" w:rsidP="00A0783C">
      <w:pPr>
        <w:pStyle w:val="Caption"/>
        <w:keepNext/>
      </w:pPr>
      <w:bookmarkStart w:id="1304" w:name="_Toc228209083"/>
      <w:r>
        <w:t xml:space="preserve">Table </w:t>
      </w:r>
      <w:ins w:id="1305" w:author="." w:date="2009-05-30T02:58:00Z">
        <w:r w:rsidR="0033544C">
          <w:fldChar w:fldCharType="begin"/>
        </w:r>
        <w:r w:rsidR="00B343AF">
          <w:instrText xml:space="preserve"> STYLEREF 1 \s </w:instrText>
        </w:r>
      </w:ins>
      <w:r w:rsidR="0033544C">
        <w:fldChar w:fldCharType="separate"/>
      </w:r>
      <w:r w:rsidR="00B343AF">
        <w:rPr>
          <w:noProof/>
        </w:rPr>
        <w:t>4</w:t>
      </w:r>
      <w:ins w:id="1306"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07" w:author="." w:date="2009-05-30T02:58:00Z">
        <w:r w:rsidR="00B343AF">
          <w:rPr>
            <w:noProof/>
          </w:rPr>
          <w:t>4</w:t>
        </w:r>
        <w:r w:rsidR="0033544C">
          <w:fldChar w:fldCharType="end"/>
        </w:r>
      </w:ins>
      <w:del w:id="1308"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4</w:delText>
        </w:r>
        <w:r w:rsidR="0033544C" w:rsidDel="00B343AF">
          <w:fldChar w:fldCharType="end"/>
        </w:r>
      </w:del>
      <w:r>
        <w:t xml:space="preserve"> Representation of </w:t>
      </w:r>
      <w:r w:rsidRPr="007E1744">
        <w:t>Share</w:t>
      </w:r>
      <w:r>
        <w:t xml:space="preserve"> </w:t>
      </w:r>
      <w:r w:rsidRPr="007E1744">
        <w:t>Content</w:t>
      </w:r>
      <w:r>
        <w:t xml:space="preserve"> </w:t>
      </w:r>
      <w:r w:rsidRPr="007E1744">
        <w:t xml:space="preserve">Response </w:t>
      </w:r>
      <w:r>
        <w:t>Task in the form of XML message</w:t>
      </w:r>
      <w:bookmarkEnd w:id="1304"/>
    </w:p>
    <w:tbl>
      <w:tblPr>
        <w:tblStyle w:val="TableGrid"/>
        <w:tblW w:w="0" w:type="auto"/>
        <w:tblLook w:val="04A0"/>
        <w:tblPrChange w:id="1309"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10">
          <w:tblGrid>
            <w:gridCol w:w="8669"/>
          </w:tblGrid>
        </w:tblGridChange>
      </w:tblGrid>
      <w:tr w:rsidR="00A0783C" w:rsidTr="00D54A3F">
        <w:tc>
          <w:tcPr>
            <w:tcW w:w="8669" w:type="dxa"/>
            <w:tcPrChange w:id="1311" w:author="." w:date="2009-05-30T03:16:00Z">
              <w:tcPr>
                <w:tcW w:w="8669" w:type="dxa"/>
              </w:tcPr>
            </w:tcPrChange>
          </w:tcPr>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="63"</w:t>
            </w:r>
            <w:r>
              <w:rPr>
                <w:rFonts w:ascii="Times New Roman" w:hAnsi="Times New Roman"/>
                <w:color w:val="FF0000"/>
                <w:highlight w:val="white"/>
              </w:rPr>
              <w:t xml:space="preserve"> name</w:t>
            </w:r>
            <w:r>
              <w:rPr>
                <w:rFonts w:ascii="Times New Roman" w:hAnsi="Times New Roman"/>
                <w:color w:val="0000FF"/>
                <w:highlight w:val="white"/>
              </w:rPr>
              <w:t>="</w:t>
            </w:r>
            <w:r w:rsidRPr="000D6E41">
              <w:rPr>
                <w:rFonts w:ascii="Times New Roman" w:hAnsi="Times New Roman"/>
                <w:color w:val="0000FF"/>
                <w:highlight w:val="white"/>
              </w:rPr>
              <w:t>ShareContentRES</w:t>
            </w:r>
            <w:r>
              <w:rPr>
                <w:rFonts w:ascii="Times New Roman" w:hAnsi="Times New Roman"/>
                <w:color w:val="0000FF"/>
                <w:highlight w:val="white"/>
              </w:rPr>
              <w:t>"</w:t>
            </w:r>
            <w:r w:rsidR="00474EB6">
              <w:rPr>
                <w:rFonts w:ascii="Times New Roman" w:hAnsi="Times New Roman"/>
                <w:color w:val="0000FF"/>
                <w:highlight w:val="white"/>
              </w:rPr>
              <w:t xml:space="preserve"> </w:t>
            </w:r>
            <w:r w:rsidR="00474EB6">
              <w:rPr>
                <w:rFonts w:ascii="Times New Roman" w:hAnsi="Times New Roman"/>
                <w:color w:val="FF0000"/>
                <w:highlight w:val="white"/>
              </w:rPr>
              <w:t>target</w:t>
            </w:r>
            <w:r w:rsidR="00474EB6">
              <w:rPr>
                <w:rFonts w:ascii="Times New Roman" w:hAnsi="Times New Roman"/>
                <w:color w:val="0000FF"/>
                <w:highlight w:val="white"/>
              </w:rPr>
              <w:t>="62"</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test1.data</w:t>
            </w:r>
            <w:r>
              <w:rPr>
                <w:rFonts w:ascii="Times New Roman" w:hAnsi="Times New Roman"/>
                <w:color w:val="0000FF"/>
                <w:highlight w:val="white"/>
              </w:rPr>
              <w:t>"</w:t>
            </w:r>
            <w:r>
              <w:rPr>
                <w:rFonts w:ascii="Times New Roman" w:hAnsi="Times New Roman"/>
                <w:color w:val="FF0000"/>
                <w:highlight w:val="white"/>
              </w:rPr>
              <w:t xml:space="preserve"> path</w:t>
            </w:r>
            <w:r>
              <w:rPr>
                <w:rFonts w:ascii="Times New Roman" w:hAnsi="Times New Roman"/>
                <w:color w:val="0000FF"/>
                <w:highlight w:val="white"/>
              </w:rPr>
              <w:t>="</w:t>
            </w:r>
            <w:r>
              <w:rPr>
                <w:rFonts w:ascii="Times New Roman" w:hAnsi="Times New Roman"/>
                <w:color w:val="000000"/>
                <w:highlight w:val="white"/>
              </w:rPr>
              <w:t>c:\test-results</w:t>
            </w:r>
            <w:r>
              <w:rPr>
                <w:rFonts w:ascii="Times New Roman" w:hAnsi="Times New Roman"/>
                <w:color w:val="0000FF"/>
                <w:highlight w:val="white"/>
              </w:rPr>
              <w:t>"</w:t>
            </w:r>
            <w:r>
              <w:rPr>
                <w:rFonts w:ascii="Times New Roman" w:hAnsi="Times New Roman"/>
                <w:color w:val="FF0000"/>
                <w:highlight w:val="white"/>
              </w:rPr>
              <w:t xml:space="preserve"> type</w:t>
            </w:r>
            <w:r>
              <w:rPr>
                <w:rFonts w:ascii="Times New Roman" w:hAnsi="Times New Roman"/>
                <w:color w:val="0000FF"/>
                <w:highlight w:val="white"/>
              </w:rPr>
              <w:t>="</w:t>
            </w:r>
            <w:r>
              <w:rPr>
                <w:rFonts w:ascii="Times New Roman" w:hAnsi="Times New Roman"/>
                <w:color w:val="000000"/>
                <w:highlight w:val="white"/>
              </w:rPr>
              <w:t>file</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torrent</w:t>
            </w:r>
            <w:r>
              <w:rPr>
                <w:rFonts w:ascii="Times New Roman" w:hAnsi="Times New Roman"/>
                <w:color w:val="0000FF"/>
                <w:highlight w:val="white"/>
              </w:rPr>
              <w:t>&gt;</w:t>
            </w:r>
            <w:r>
              <w:rPr>
                <w:rFonts w:ascii="Times New Roman" w:hAnsi="Times New Roman"/>
                <w:color w:val="000000"/>
                <w:highlight w:val="white"/>
              </w:rPr>
              <w:t>TORRENT BINARY DATA IS HERE</w:t>
            </w:r>
            <w:r>
              <w:rPr>
                <w:rFonts w:ascii="Times New Roman" w:hAnsi="Times New Roman"/>
                <w:color w:val="0000FF"/>
                <w:highlight w:val="white"/>
              </w:rPr>
              <w:t>&lt;/</w:t>
            </w:r>
            <w:r>
              <w:rPr>
                <w:rFonts w:ascii="Times New Roman" w:hAnsi="Times New Roman"/>
                <w:color w:val="800000"/>
                <w:highlight w:val="white"/>
              </w:rPr>
              <w:t>torrent</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0000FF"/>
                <w:highlight w:val="white"/>
              </w:rPr>
              <w:t>&gt;</w:t>
            </w:r>
          </w:p>
          <w:p w:rsidR="00A0783C" w:rsidRDefault="00A0783C" w:rsidP="00D54A3F">
            <w:pPr>
              <w:pStyle w:val="BodyText"/>
              <w:ind w:firstLine="0"/>
            </w:pPr>
            <w:r>
              <w:rPr>
                <w:color w:val="0000FF"/>
                <w:highlight w:val="white"/>
              </w:rPr>
              <w:t>&lt;/</w:t>
            </w:r>
            <w:r>
              <w:rPr>
                <w:color w:val="800000"/>
                <w:highlight w:val="white"/>
              </w:rPr>
              <w:t>task</w:t>
            </w:r>
            <w:r>
              <w:rPr>
                <w:color w:val="0000FF"/>
                <w:highlight w:val="white"/>
              </w:rPr>
              <w:t>&gt;</w:t>
            </w:r>
          </w:p>
        </w:tc>
      </w:tr>
    </w:tbl>
    <w:p w:rsidR="00A0783C" w:rsidRDefault="00A0783C" w:rsidP="00A0783C">
      <w:pPr>
        <w:pStyle w:val="Heading4"/>
      </w:pPr>
      <w:bookmarkStart w:id="1312" w:name="_Toc228272611"/>
      <w:r>
        <w:t>Download Content Request Task</w:t>
      </w:r>
      <w:bookmarkEnd w:id="1312"/>
    </w:p>
    <w:p w:rsidR="00A0783C" w:rsidRDefault="00A0783C" w:rsidP="00A0783C">
      <w:pPr>
        <w:pStyle w:val="BodyText"/>
        <w:ind w:firstLine="0"/>
      </w:pPr>
      <w:r>
        <w:t>Similar to the Share Content Request Task, the Download Request Task is a request type of task and generated by the user when the user picks any content which is available to the user and wants to download it. CCM stores this process into database as</w:t>
      </w:r>
    </w:p>
    <w:p w:rsidR="00DD232A" w:rsidRDefault="00DD232A" w:rsidP="00AA2184">
      <w:pPr>
        <w:pStyle w:val="BodyText"/>
        <w:ind w:firstLine="0"/>
      </w:pPr>
      <w:r>
        <w:t>a D</w:t>
      </w:r>
      <w:r w:rsidR="005E5C48">
        <w:t xml:space="preserve">ownload </w:t>
      </w:r>
      <w:r>
        <w:t>R</w:t>
      </w:r>
      <w:r w:rsidR="005E5C48">
        <w:t xml:space="preserve">equest </w:t>
      </w:r>
      <w:r>
        <w:t>T</w:t>
      </w:r>
      <w:r w:rsidR="005E5C48">
        <w:t>ask</w:t>
      </w:r>
      <w:r>
        <w:t>. The same as S</w:t>
      </w:r>
      <w:r w:rsidR="005E5C48">
        <w:t xml:space="preserve">hare Content </w:t>
      </w:r>
      <w:r>
        <w:t>R</w:t>
      </w:r>
      <w:r w:rsidR="005E5C48">
        <w:t xml:space="preserve">equest </w:t>
      </w:r>
      <w:r>
        <w:t>T</w:t>
      </w:r>
      <w:r w:rsidR="005E5C48">
        <w:t>ask</w:t>
      </w:r>
      <w:r>
        <w:t xml:space="preserve"> does, it originates from WS-Tracker to WS-Tracker Client, and will be pulled from DB by WS-Tracker and delivered to the client when it communicates with WS-Tracker. </w:t>
      </w:r>
    </w:p>
    <w:p w:rsidR="005E5C48" w:rsidRDefault="005E5C48" w:rsidP="00286226">
      <w:pPr>
        <w:pStyle w:val="Caption"/>
        <w:keepNext/>
        <w:outlineLvl w:val="0"/>
      </w:pPr>
      <w:bookmarkStart w:id="1313" w:name="_Toc228209084"/>
      <w:r>
        <w:t xml:space="preserve">Table </w:t>
      </w:r>
      <w:ins w:id="1314" w:author="." w:date="2009-05-30T02:58:00Z">
        <w:r w:rsidR="0033544C">
          <w:fldChar w:fldCharType="begin"/>
        </w:r>
        <w:r w:rsidR="00B343AF">
          <w:instrText xml:space="preserve"> STYLEREF 1 \s </w:instrText>
        </w:r>
      </w:ins>
      <w:r w:rsidR="0033544C">
        <w:fldChar w:fldCharType="separate"/>
      </w:r>
      <w:r w:rsidR="00B343AF">
        <w:rPr>
          <w:noProof/>
        </w:rPr>
        <w:t>4</w:t>
      </w:r>
      <w:ins w:id="1315"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16" w:author="." w:date="2009-05-30T02:58:00Z">
        <w:r w:rsidR="00B343AF">
          <w:rPr>
            <w:noProof/>
          </w:rPr>
          <w:t>5</w:t>
        </w:r>
        <w:r w:rsidR="0033544C">
          <w:fldChar w:fldCharType="end"/>
        </w:r>
      </w:ins>
      <w:del w:id="1317"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5</w:delText>
        </w:r>
        <w:r w:rsidR="0033544C" w:rsidDel="00B343AF">
          <w:fldChar w:fldCharType="end"/>
        </w:r>
      </w:del>
      <w:r>
        <w:t xml:space="preserve"> An example</w:t>
      </w:r>
      <w:r w:rsidR="00080CB4">
        <w:t xml:space="preserve"> </w:t>
      </w:r>
      <w:r>
        <w:t>of Download</w:t>
      </w:r>
      <w:r w:rsidR="0011058E">
        <w:t xml:space="preserve"> </w:t>
      </w:r>
      <w:r w:rsidR="00080CB4">
        <w:t>Content</w:t>
      </w:r>
      <w:r w:rsidR="0011058E">
        <w:t xml:space="preserve"> </w:t>
      </w:r>
      <w:r w:rsidRPr="001D067C">
        <w:t>Re</w:t>
      </w:r>
      <w:r w:rsidR="008C7C31">
        <w:t>quest</w:t>
      </w:r>
      <w:r w:rsidRPr="001D067C">
        <w:t xml:space="preserve"> Task</w:t>
      </w:r>
      <w:r w:rsidR="00080CB4">
        <w:t xml:space="preserve"> in XML format</w:t>
      </w:r>
      <w:bookmarkEnd w:id="1313"/>
    </w:p>
    <w:tbl>
      <w:tblPr>
        <w:tblStyle w:val="TableGrid"/>
        <w:tblW w:w="0" w:type="auto"/>
        <w:tblLook w:val="04A0"/>
        <w:tblPrChange w:id="1318"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19">
          <w:tblGrid>
            <w:gridCol w:w="8669"/>
          </w:tblGrid>
        </w:tblGridChange>
      </w:tblGrid>
      <w:tr w:rsidR="005E5C48" w:rsidTr="00080CB4">
        <w:tc>
          <w:tcPr>
            <w:tcW w:w="8669" w:type="dxa"/>
            <w:tcPrChange w:id="1320" w:author="." w:date="2009-05-30T03:16:00Z">
              <w:tcPr>
                <w:tcW w:w="8669" w:type="dxa"/>
              </w:tcPr>
            </w:tcPrChange>
          </w:tcPr>
          <w:p w:rsidR="005E5C48" w:rsidRDefault="005E5C48" w:rsidP="00080CB4">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="67"</w:t>
            </w:r>
            <w:r>
              <w:rPr>
                <w:rFonts w:ascii="Times New Roman" w:hAnsi="Times New Roman"/>
                <w:color w:val="FF0000"/>
                <w:highlight w:val="white"/>
              </w:rPr>
              <w:t xml:space="preserve"> name</w:t>
            </w:r>
            <w:r>
              <w:rPr>
                <w:rFonts w:ascii="Times New Roman" w:hAnsi="Times New Roman"/>
                <w:color w:val="0000FF"/>
                <w:highlight w:val="white"/>
              </w:rPr>
              <w:t>="Download</w:t>
            </w:r>
            <w:r w:rsidR="00080CB4">
              <w:rPr>
                <w:rFonts w:ascii="Times New Roman" w:hAnsi="Times New Roman"/>
                <w:color w:val="0000FF"/>
                <w:highlight w:val="white"/>
              </w:rPr>
              <w:t>Content</w:t>
            </w:r>
            <w:r w:rsidRPr="000D6E41">
              <w:rPr>
                <w:rFonts w:ascii="Times New Roman" w:hAnsi="Times New Roman"/>
                <w:color w:val="0000FF"/>
                <w:highlight w:val="white"/>
              </w:rPr>
              <w:t>RE</w:t>
            </w:r>
            <w:r>
              <w:rPr>
                <w:rFonts w:ascii="Times New Roman" w:hAnsi="Times New Roman"/>
                <w:color w:val="0000FF"/>
                <w:highlight w:val="white"/>
              </w:rPr>
              <w:t>Q"&gt;</w:t>
            </w:r>
          </w:p>
          <w:p w:rsidR="005E5C48" w:rsidRDefault="005E5C48" w:rsidP="00080CB4">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test1.data</w:t>
            </w:r>
            <w:r>
              <w:rPr>
                <w:rFonts w:ascii="Times New Roman" w:hAnsi="Times New Roman"/>
                <w:color w:val="0000FF"/>
                <w:highlight w:val="white"/>
              </w:rPr>
              <w:t>"</w:t>
            </w:r>
            <w:r>
              <w:rPr>
                <w:rFonts w:ascii="Times New Roman" w:hAnsi="Times New Roman"/>
                <w:color w:val="FF0000"/>
                <w:highlight w:val="white"/>
              </w:rPr>
              <w:t xml:space="preserve"> path</w:t>
            </w:r>
            <w:r>
              <w:rPr>
                <w:rFonts w:ascii="Times New Roman" w:hAnsi="Times New Roman"/>
                <w:color w:val="0000FF"/>
                <w:highlight w:val="white"/>
              </w:rPr>
              <w:t>="</w:t>
            </w:r>
            <w:r>
              <w:rPr>
                <w:rFonts w:ascii="Times New Roman" w:hAnsi="Times New Roman"/>
                <w:color w:val="000000"/>
                <w:highlight w:val="white"/>
              </w:rPr>
              <w:t>c:\test-results</w:t>
            </w:r>
            <w:r>
              <w:rPr>
                <w:rFonts w:ascii="Times New Roman" w:hAnsi="Times New Roman"/>
                <w:color w:val="0000FF"/>
                <w:highlight w:val="white"/>
              </w:rPr>
              <w:t>"</w:t>
            </w:r>
            <w:r>
              <w:rPr>
                <w:rFonts w:ascii="Times New Roman" w:hAnsi="Times New Roman"/>
                <w:color w:val="FF0000"/>
                <w:highlight w:val="white"/>
              </w:rPr>
              <w:t xml:space="preserve"> type</w:t>
            </w:r>
            <w:r>
              <w:rPr>
                <w:rFonts w:ascii="Times New Roman" w:hAnsi="Times New Roman"/>
                <w:color w:val="0000FF"/>
                <w:highlight w:val="white"/>
              </w:rPr>
              <w:t>="</w:t>
            </w:r>
            <w:r>
              <w:rPr>
                <w:rFonts w:ascii="Times New Roman" w:hAnsi="Times New Roman"/>
                <w:color w:val="000000"/>
                <w:highlight w:val="white"/>
              </w:rPr>
              <w:t>file</w:t>
            </w:r>
            <w:r>
              <w:rPr>
                <w:rFonts w:ascii="Times New Roman" w:hAnsi="Times New Roman"/>
                <w:color w:val="0000FF"/>
                <w:highlight w:val="white"/>
              </w:rPr>
              <w:t xml:space="preserve">" </w:t>
            </w:r>
            <w:r>
              <w:rPr>
                <w:rFonts w:ascii="Times New Roman" w:hAnsi="Times New Roman"/>
                <w:color w:val="FF0000"/>
                <w:highlight w:val="white"/>
              </w:rPr>
              <w:t>source</w:t>
            </w:r>
            <w:r>
              <w:rPr>
                <w:rFonts w:ascii="Times New Roman" w:hAnsi="Times New Roman"/>
                <w:color w:val="0000FF"/>
                <w:highlight w:val="white"/>
              </w:rPr>
              <w:t>="</w:t>
            </w:r>
            <w:r w:rsidR="00F7665B">
              <w:rPr>
                <w:rFonts w:ascii="Times New Roman" w:hAnsi="Times New Roman"/>
                <w:color w:val="0000FF"/>
                <w:highlight w:val="white"/>
              </w:rPr>
              <w:t>GID</w:t>
            </w:r>
            <w:r>
              <w:rPr>
                <w:rFonts w:ascii="Times New Roman" w:hAnsi="Times New Roman"/>
                <w:color w:val="0000FF"/>
                <w:highlight w:val="white"/>
              </w:rPr>
              <w:t>"&gt;</w:t>
            </w:r>
          </w:p>
          <w:p w:rsidR="005E5C48" w:rsidRDefault="005E5C48" w:rsidP="00080CB4">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0000FF"/>
                <w:highlight w:val="white"/>
              </w:rPr>
              <w:t>&gt;</w:t>
            </w:r>
          </w:p>
          <w:p w:rsidR="005E5C48" w:rsidRPr="00BF17EE" w:rsidRDefault="005E5C48" w:rsidP="00080CB4">
            <w:pPr>
              <w:pStyle w:val="BodyText"/>
              <w:ind w:firstLine="0"/>
              <w:rPr>
                <w:rFonts w:ascii="Cambria" w:hAnsi="Cambria"/>
                <w:rPrChange w:id="1321" w:author="." w:date="2009-05-30T03:16:00Z">
                  <w:rPr>
                    <w:rFonts w:asciiTheme="majorHAnsi" w:hAnsiTheme="majorHAnsi"/>
                  </w:rPr>
                </w:rPrChange>
              </w:rPr>
            </w:pPr>
            <w:r>
              <w:rPr>
                <w:color w:val="0000FF"/>
                <w:highlight w:val="white"/>
              </w:rPr>
              <w:t>&lt;/</w:t>
            </w:r>
            <w:r>
              <w:rPr>
                <w:color w:val="800000"/>
                <w:highlight w:val="white"/>
              </w:rPr>
              <w:t>task</w:t>
            </w:r>
            <w:r>
              <w:rPr>
                <w:color w:val="0000FF"/>
                <w:highlight w:val="white"/>
              </w:rPr>
              <w:t>&gt;</w:t>
            </w:r>
          </w:p>
        </w:tc>
      </w:tr>
    </w:tbl>
    <w:p w:rsidR="00DD232A" w:rsidRDefault="00DD232A" w:rsidP="00DD232A">
      <w:pPr>
        <w:pStyle w:val="Heading4"/>
      </w:pPr>
      <w:bookmarkStart w:id="1322" w:name="_Toc228272612"/>
      <w:r>
        <w:t xml:space="preserve">Download Content </w:t>
      </w:r>
      <w:r w:rsidR="0011058E">
        <w:t xml:space="preserve">Response </w:t>
      </w:r>
      <w:r>
        <w:t>Task</w:t>
      </w:r>
      <w:bookmarkEnd w:id="1322"/>
    </w:p>
    <w:p w:rsidR="00050899" w:rsidRDefault="00DD232A" w:rsidP="00DD232A">
      <w:pPr>
        <w:pStyle w:val="BodyText"/>
      </w:pPr>
      <w:r>
        <w:t>The D</w:t>
      </w:r>
      <w:r w:rsidR="008C7C31">
        <w:t xml:space="preserve">ownload </w:t>
      </w:r>
      <w:r>
        <w:t>C</w:t>
      </w:r>
      <w:r w:rsidR="008C7C31">
        <w:t xml:space="preserve">ontent </w:t>
      </w:r>
      <w:r w:rsidR="0011058E">
        <w:t xml:space="preserve">Response </w:t>
      </w:r>
      <w:r>
        <w:t>T</w:t>
      </w:r>
      <w:r w:rsidR="008C7C31">
        <w:t>ask</w:t>
      </w:r>
      <w:r>
        <w:t xml:space="preserve"> message</w:t>
      </w:r>
      <w:r w:rsidR="00050899">
        <w:t xml:space="preserve"> generated by GTC</w:t>
      </w:r>
      <w:r>
        <w:t xml:space="preserve"> is sent to WS-Tracker in reply to </w:t>
      </w:r>
      <w:r w:rsidR="008C7C31">
        <w:t xml:space="preserve">the </w:t>
      </w:r>
      <w:r>
        <w:t>D</w:t>
      </w:r>
      <w:r w:rsidR="008C7C31">
        <w:t xml:space="preserve">ownload </w:t>
      </w:r>
      <w:r>
        <w:t>R</w:t>
      </w:r>
      <w:r w:rsidR="008C7C31">
        <w:t xml:space="preserve">equest </w:t>
      </w:r>
      <w:r>
        <w:t>T</w:t>
      </w:r>
      <w:r w:rsidR="008C7C31">
        <w:t xml:space="preserve">ask </w:t>
      </w:r>
      <w:r>
        <w:t>message. It demands W</w:t>
      </w:r>
      <w:r w:rsidR="008C7C31">
        <w:t>S</w:t>
      </w:r>
      <w:r>
        <w:t xml:space="preserve">-Tracker </w:t>
      </w:r>
      <w:r>
        <w:lastRenderedPageBreak/>
        <w:t>to send .torrent metafile of the requested content.</w:t>
      </w:r>
      <w:r w:rsidR="0011058E">
        <w:t xml:space="preserve"> Upon receiving the Download Content Response Task, WS-Tracker checks whether the requested .torrent metafile is  </w:t>
      </w:r>
      <w:r>
        <w:t xml:space="preserve">  </w:t>
      </w:r>
    </w:p>
    <w:p w:rsidR="00080CB4" w:rsidRDefault="00080CB4" w:rsidP="00080CB4">
      <w:pPr>
        <w:pStyle w:val="Caption"/>
        <w:keepNext/>
      </w:pPr>
      <w:bookmarkStart w:id="1323" w:name="_Toc228209085"/>
      <w:r>
        <w:t xml:space="preserve">Table </w:t>
      </w:r>
      <w:ins w:id="1324" w:author="." w:date="2009-05-30T02:58:00Z">
        <w:r w:rsidR="0033544C">
          <w:fldChar w:fldCharType="begin"/>
        </w:r>
        <w:r w:rsidR="00B343AF">
          <w:instrText xml:space="preserve"> STYLEREF 1 \s </w:instrText>
        </w:r>
      </w:ins>
      <w:r w:rsidR="0033544C">
        <w:fldChar w:fldCharType="separate"/>
      </w:r>
      <w:r w:rsidR="00B343AF">
        <w:rPr>
          <w:noProof/>
        </w:rPr>
        <w:t>4</w:t>
      </w:r>
      <w:ins w:id="1325"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26" w:author="." w:date="2009-05-30T02:58:00Z">
        <w:r w:rsidR="00B343AF">
          <w:rPr>
            <w:noProof/>
          </w:rPr>
          <w:t>6</w:t>
        </w:r>
        <w:r w:rsidR="0033544C">
          <w:fldChar w:fldCharType="end"/>
        </w:r>
      </w:ins>
      <w:del w:id="1327"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6</w:delText>
        </w:r>
        <w:r w:rsidR="0033544C" w:rsidDel="00B343AF">
          <w:fldChar w:fldCharType="end"/>
        </w:r>
      </w:del>
      <w:r>
        <w:t xml:space="preserve"> Illustration of</w:t>
      </w:r>
      <w:r w:rsidRPr="00354D4F">
        <w:t xml:space="preserve"> Download</w:t>
      </w:r>
      <w:r w:rsidR="0011058E">
        <w:t xml:space="preserve"> </w:t>
      </w:r>
      <w:r w:rsidRPr="00354D4F">
        <w:t>Content</w:t>
      </w:r>
      <w:r w:rsidR="0011058E">
        <w:t xml:space="preserve"> </w:t>
      </w:r>
      <w:r w:rsidRPr="00354D4F">
        <w:t>Re</w:t>
      </w:r>
      <w:r>
        <w:t>sponse</w:t>
      </w:r>
      <w:r w:rsidRPr="00354D4F">
        <w:t xml:space="preserve"> Task </w:t>
      </w:r>
      <w:r>
        <w:t>in the</w:t>
      </w:r>
      <w:r w:rsidRPr="00354D4F">
        <w:t xml:space="preserve"> XML message</w:t>
      </w:r>
      <w:bookmarkEnd w:id="1323"/>
    </w:p>
    <w:tbl>
      <w:tblPr>
        <w:tblStyle w:val="TableGrid"/>
        <w:tblW w:w="0" w:type="auto"/>
        <w:tblLook w:val="04A0"/>
        <w:tblPrChange w:id="1328"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29">
          <w:tblGrid>
            <w:gridCol w:w="8669"/>
          </w:tblGrid>
        </w:tblGridChange>
      </w:tblGrid>
      <w:tr w:rsidR="00080CB4" w:rsidTr="00080CB4">
        <w:tc>
          <w:tcPr>
            <w:tcW w:w="8669" w:type="dxa"/>
            <w:tcPrChange w:id="1330" w:author="." w:date="2009-05-30T03:16:00Z">
              <w:tcPr>
                <w:tcW w:w="8669" w:type="dxa"/>
              </w:tcPr>
            </w:tcPrChange>
          </w:tcPr>
          <w:p w:rsidR="00080CB4" w:rsidRDefault="00080CB4" w:rsidP="00080CB4">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="70"</w:t>
            </w:r>
            <w:r>
              <w:rPr>
                <w:rFonts w:ascii="Times New Roman" w:hAnsi="Times New Roman"/>
                <w:color w:val="FF0000"/>
                <w:highlight w:val="white"/>
              </w:rPr>
              <w:t xml:space="preserve"> name</w:t>
            </w:r>
            <w:r>
              <w:rPr>
                <w:rFonts w:ascii="Times New Roman" w:hAnsi="Times New Roman"/>
                <w:color w:val="0000FF"/>
                <w:highlight w:val="white"/>
              </w:rPr>
              <w:t>="DownloadContent</w:t>
            </w:r>
            <w:r w:rsidRPr="000D6E41">
              <w:rPr>
                <w:rFonts w:ascii="Times New Roman" w:hAnsi="Times New Roman"/>
                <w:color w:val="0000FF"/>
                <w:highlight w:val="white"/>
              </w:rPr>
              <w:t>RE</w:t>
            </w:r>
            <w:r>
              <w:rPr>
                <w:rFonts w:ascii="Times New Roman" w:hAnsi="Times New Roman"/>
                <w:color w:val="0000FF"/>
                <w:highlight w:val="white"/>
              </w:rPr>
              <w:t>S"&gt;</w:t>
            </w:r>
          </w:p>
          <w:p w:rsidR="00080CB4" w:rsidRDefault="00080CB4" w:rsidP="00080CB4">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test1.data</w:t>
            </w:r>
            <w:r>
              <w:rPr>
                <w:rFonts w:ascii="Times New Roman" w:hAnsi="Times New Roman"/>
                <w:color w:val="0000FF"/>
                <w:highlight w:val="white"/>
              </w:rPr>
              <w:t>"</w:t>
            </w:r>
            <w:r>
              <w:rPr>
                <w:rFonts w:ascii="Times New Roman" w:hAnsi="Times New Roman"/>
                <w:color w:val="FF0000"/>
                <w:highlight w:val="white"/>
              </w:rPr>
              <w:t xml:space="preserve"> path</w:t>
            </w:r>
            <w:r>
              <w:rPr>
                <w:rFonts w:ascii="Times New Roman" w:hAnsi="Times New Roman"/>
                <w:color w:val="0000FF"/>
                <w:highlight w:val="white"/>
              </w:rPr>
              <w:t>="</w:t>
            </w:r>
            <w:r>
              <w:rPr>
                <w:rFonts w:ascii="Times New Roman" w:hAnsi="Times New Roman"/>
                <w:color w:val="000000"/>
                <w:highlight w:val="white"/>
              </w:rPr>
              <w:t>c:\test-results</w:t>
            </w:r>
            <w:r>
              <w:rPr>
                <w:rFonts w:ascii="Times New Roman" w:hAnsi="Times New Roman"/>
                <w:color w:val="0000FF"/>
                <w:highlight w:val="white"/>
              </w:rPr>
              <w:t>"</w:t>
            </w:r>
            <w:r>
              <w:rPr>
                <w:rFonts w:ascii="Times New Roman" w:hAnsi="Times New Roman"/>
                <w:color w:val="FF0000"/>
                <w:highlight w:val="white"/>
              </w:rPr>
              <w:t xml:space="preserve"> type</w:t>
            </w:r>
            <w:r>
              <w:rPr>
                <w:rFonts w:ascii="Times New Roman" w:hAnsi="Times New Roman"/>
                <w:color w:val="0000FF"/>
                <w:highlight w:val="white"/>
              </w:rPr>
              <w:t>="</w:t>
            </w:r>
            <w:r>
              <w:rPr>
                <w:rFonts w:ascii="Times New Roman" w:hAnsi="Times New Roman"/>
                <w:color w:val="000000"/>
                <w:highlight w:val="white"/>
              </w:rPr>
              <w:t>file</w:t>
            </w:r>
            <w:r>
              <w:rPr>
                <w:rFonts w:ascii="Times New Roman" w:hAnsi="Times New Roman"/>
                <w:color w:val="0000FF"/>
                <w:highlight w:val="white"/>
              </w:rPr>
              <w:t xml:space="preserve">" </w:t>
            </w:r>
            <w:r>
              <w:rPr>
                <w:rFonts w:ascii="Times New Roman" w:hAnsi="Times New Roman"/>
                <w:color w:val="FF0000"/>
                <w:highlight w:val="white"/>
              </w:rPr>
              <w:t>source</w:t>
            </w:r>
            <w:r>
              <w:rPr>
                <w:rFonts w:ascii="Times New Roman" w:hAnsi="Times New Roman"/>
                <w:color w:val="0000FF"/>
                <w:highlight w:val="white"/>
              </w:rPr>
              <w:t>="</w:t>
            </w:r>
            <w:r w:rsidR="003D7634">
              <w:rPr>
                <w:rFonts w:ascii="Times New Roman" w:hAnsi="Times New Roman"/>
                <w:color w:val="0000FF"/>
                <w:highlight w:val="white"/>
              </w:rPr>
              <w:t>GID</w:t>
            </w:r>
            <w:r>
              <w:rPr>
                <w:rFonts w:ascii="Times New Roman" w:hAnsi="Times New Roman"/>
                <w:color w:val="0000FF"/>
                <w:highlight w:val="white"/>
              </w:rPr>
              <w:t>"&gt;</w:t>
            </w:r>
          </w:p>
          <w:p w:rsidR="00080CB4" w:rsidRDefault="00080CB4" w:rsidP="00080CB4">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0000FF"/>
                <w:highlight w:val="white"/>
              </w:rPr>
              <w:t>&gt;</w:t>
            </w:r>
          </w:p>
          <w:p w:rsidR="00080CB4" w:rsidRDefault="00080CB4" w:rsidP="00080CB4">
            <w:pPr>
              <w:autoSpaceDE w:val="0"/>
              <w:autoSpaceDN w:val="0"/>
              <w:adjustRightInd w:val="0"/>
              <w:rPr>
                <w:rFonts w:ascii="Times New Roman" w:hAnsi="Times New Roman"/>
                <w:color w:val="0000FF"/>
                <w:highlight w:val="white"/>
              </w:rPr>
            </w:pPr>
            <w:r>
              <w:rPr>
                <w:color w:val="0000FF"/>
                <w:highlight w:val="white"/>
              </w:rPr>
              <w:t>&lt;/</w:t>
            </w:r>
            <w:r>
              <w:rPr>
                <w:color w:val="800000"/>
                <w:highlight w:val="white"/>
              </w:rPr>
              <w:t>task</w:t>
            </w:r>
            <w:r>
              <w:rPr>
                <w:color w:val="0000FF"/>
                <w:highlight w:val="white"/>
              </w:rPr>
              <w:t>&gt;</w:t>
            </w:r>
          </w:p>
        </w:tc>
      </w:tr>
    </w:tbl>
    <w:p w:rsidR="00DD232A" w:rsidRDefault="0011058E" w:rsidP="00050899">
      <w:pPr>
        <w:pStyle w:val="BodyText"/>
        <w:ind w:firstLine="0"/>
      </w:pPr>
      <w:r>
        <w:t>available. It is important to emphasis that requested</w:t>
      </w:r>
      <w:r w:rsidR="00DD232A">
        <w:t xml:space="preserve"> .torrent </w:t>
      </w:r>
      <w:r w:rsidR="00E14E77">
        <w:t>metafile may not be ready</w:t>
      </w:r>
      <w:r w:rsidR="00DD232A">
        <w:t xml:space="preserve"> for </w:t>
      </w:r>
      <w:r w:rsidR="00E14E77">
        <w:t>delivery</w:t>
      </w:r>
      <w:r w:rsidR="00DD232A">
        <w:t xml:space="preserve"> </w:t>
      </w:r>
      <w:r w:rsidR="00E14E77">
        <w:t xml:space="preserve">when WS-Tracker </w:t>
      </w:r>
      <w:r w:rsidR="00DD232A">
        <w:t xml:space="preserve"> receiv</w:t>
      </w:r>
      <w:r w:rsidR="00E14E77">
        <w:t>es</w:t>
      </w:r>
      <w:r w:rsidR="00DD232A">
        <w:t xml:space="preserve"> D</w:t>
      </w:r>
      <w:r w:rsidR="008C7C31">
        <w:t xml:space="preserve">ownload </w:t>
      </w:r>
      <w:r w:rsidR="00DD232A">
        <w:t>C</w:t>
      </w:r>
      <w:r w:rsidR="008C7C31">
        <w:t xml:space="preserve">ontent </w:t>
      </w:r>
      <w:r>
        <w:t xml:space="preserve">Response </w:t>
      </w:r>
      <w:r w:rsidR="00DD232A">
        <w:t>T</w:t>
      </w:r>
      <w:r w:rsidR="008C7C31">
        <w:t>ask</w:t>
      </w:r>
      <w:r w:rsidR="00DD232A">
        <w:t xml:space="preserve"> message inasmuch as GTF message exchange mechanism is based on loose coupling design.</w:t>
      </w:r>
      <w:r w:rsidR="00050899">
        <w:t xml:space="preserve"> In other</w:t>
      </w:r>
      <w:r w:rsidR="00DD232A">
        <w:t xml:space="preserve"> </w:t>
      </w:r>
      <w:r w:rsidR="00050899">
        <w:t xml:space="preserve">words, the source of the content may send the .torrent metafile of the </w:t>
      </w:r>
      <w:r>
        <w:t>shared</w:t>
      </w:r>
      <w:r w:rsidR="00050899">
        <w:t xml:space="preserve"> content after downloader’s request. </w:t>
      </w:r>
      <w:r w:rsidR="00DD232A">
        <w:t>Consequently, WS-Tracker has two options to reply incoming D</w:t>
      </w:r>
      <w:r w:rsidR="008C7C31">
        <w:t xml:space="preserve">ownload </w:t>
      </w:r>
      <w:r w:rsidR="00DD232A">
        <w:t>C</w:t>
      </w:r>
      <w:r w:rsidR="008C7C31">
        <w:t xml:space="preserve">ontent </w:t>
      </w:r>
      <w:r>
        <w:t xml:space="preserve">Response </w:t>
      </w:r>
      <w:r w:rsidR="00DD232A">
        <w:t>T</w:t>
      </w:r>
      <w:r w:rsidR="008C7C31">
        <w:t>ask</w:t>
      </w:r>
      <w:r w:rsidR="00DD232A">
        <w:t xml:space="preserve"> message.</w:t>
      </w:r>
    </w:p>
    <w:p w:rsidR="00DD232A" w:rsidRDefault="00DD232A" w:rsidP="00DD232A">
      <w:pPr>
        <w:pStyle w:val="BodyText"/>
        <w:numPr>
          <w:ilvl w:val="0"/>
          <w:numId w:val="11"/>
        </w:numPr>
      </w:pPr>
      <w:r>
        <w:t xml:space="preserve">If .torrent metafile is accessible, then it delivers it to demanding client in the following message format. </w:t>
      </w:r>
    </w:p>
    <w:p w:rsidR="008C7C31" w:rsidRDefault="008C7C31" w:rsidP="00286226">
      <w:pPr>
        <w:pStyle w:val="Caption"/>
        <w:keepNext/>
        <w:outlineLvl w:val="0"/>
      </w:pPr>
      <w:bookmarkStart w:id="1331" w:name="_Ref228191075"/>
      <w:bookmarkStart w:id="1332" w:name="_Toc228209086"/>
      <w:r>
        <w:t xml:space="preserve">Table </w:t>
      </w:r>
      <w:ins w:id="1333" w:author="." w:date="2009-05-30T02:58:00Z">
        <w:r w:rsidR="0033544C">
          <w:fldChar w:fldCharType="begin"/>
        </w:r>
        <w:r w:rsidR="00B343AF">
          <w:instrText xml:space="preserve"> STYLEREF 1 \s </w:instrText>
        </w:r>
      </w:ins>
      <w:r w:rsidR="0033544C">
        <w:fldChar w:fldCharType="separate"/>
      </w:r>
      <w:r w:rsidR="00B343AF">
        <w:rPr>
          <w:noProof/>
        </w:rPr>
        <w:t>4</w:t>
      </w:r>
      <w:ins w:id="1334"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35" w:author="." w:date="2009-05-30T02:58:00Z">
        <w:r w:rsidR="00B343AF">
          <w:rPr>
            <w:noProof/>
          </w:rPr>
          <w:t>7</w:t>
        </w:r>
        <w:r w:rsidR="0033544C">
          <w:fldChar w:fldCharType="end"/>
        </w:r>
      </w:ins>
      <w:del w:id="1336"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7</w:delText>
        </w:r>
        <w:r w:rsidR="0033544C" w:rsidDel="00B343AF">
          <w:fldChar w:fldCharType="end"/>
        </w:r>
      </w:del>
      <w:bookmarkEnd w:id="1331"/>
      <w:r>
        <w:t xml:space="preserve"> </w:t>
      </w:r>
      <w:r w:rsidR="00080CB4">
        <w:t xml:space="preserve">Presentation of </w:t>
      </w:r>
      <w:r w:rsidR="0011058E">
        <w:t>Torrent Data</w:t>
      </w:r>
      <w:r w:rsidR="00080CB4">
        <w:t xml:space="preserve"> Task in XML format</w:t>
      </w:r>
      <w:bookmarkEnd w:id="1332"/>
    </w:p>
    <w:tbl>
      <w:tblPr>
        <w:tblStyle w:val="TableGrid"/>
        <w:tblW w:w="0" w:type="auto"/>
        <w:tblLook w:val="04A0"/>
        <w:tblPrChange w:id="1337"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38">
          <w:tblGrid>
            <w:gridCol w:w="8669"/>
          </w:tblGrid>
        </w:tblGridChange>
      </w:tblGrid>
      <w:tr w:rsidR="008C7C31" w:rsidTr="00080CB4">
        <w:tc>
          <w:tcPr>
            <w:tcW w:w="8669" w:type="dxa"/>
            <w:tcPrChange w:id="1339" w:author="." w:date="2009-05-30T03:16:00Z">
              <w:tcPr>
                <w:tcW w:w="8669" w:type="dxa"/>
              </w:tcPr>
            </w:tcPrChange>
          </w:tcPr>
          <w:p w:rsidR="008C7C31" w:rsidRDefault="008C7C31" w:rsidP="00080CB4">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="7</w:t>
            </w:r>
            <w:r w:rsidR="00A7574B">
              <w:rPr>
                <w:rFonts w:ascii="Times New Roman" w:hAnsi="Times New Roman"/>
                <w:color w:val="0000FF"/>
                <w:highlight w:val="white"/>
              </w:rPr>
              <w:t>1</w:t>
            </w:r>
            <w:r>
              <w:rPr>
                <w:rFonts w:ascii="Times New Roman" w:hAnsi="Times New Roman"/>
                <w:color w:val="0000FF"/>
                <w:highlight w:val="white"/>
              </w:rPr>
              <w:t>"</w:t>
            </w:r>
            <w:r>
              <w:rPr>
                <w:rFonts w:ascii="Times New Roman" w:hAnsi="Times New Roman"/>
                <w:color w:val="FF0000"/>
                <w:highlight w:val="white"/>
              </w:rPr>
              <w:t xml:space="preserve"> name</w:t>
            </w:r>
            <w:r>
              <w:rPr>
                <w:rFonts w:ascii="Times New Roman" w:hAnsi="Times New Roman"/>
                <w:color w:val="0000FF"/>
                <w:highlight w:val="white"/>
              </w:rPr>
              <w:t>="</w:t>
            </w:r>
            <w:r w:rsidR="00A7574B">
              <w:rPr>
                <w:rFonts w:ascii="Times New Roman" w:hAnsi="Times New Roman"/>
                <w:color w:val="0000FF"/>
                <w:highlight w:val="white"/>
              </w:rPr>
              <w:t>torrentDATA</w:t>
            </w:r>
            <w:r>
              <w:rPr>
                <w:rFonts w:ascii="Times New Roman" w:hAnsi="Times New Roman"/>
                <w:color w:val="0000FF"/>
                <w:highlight w:val="white"/>
              </w:rPr>
              <w:t>"&gt;</w:t>
            </w:r>
          </w:p>
          <w:p w:rsidR="00A7574B" w:rsidRDefault="008C7C31" w:rsidP="00080CB4">
            <w:pPr>
              <w:autoSpaceDE w:val="0"/>
              <w:autoSpaceDN w:val="0"/>
              <w:adjustRightInd w:val="0"/>
              <w:rPr>
                <w:rFonts w:ascii="Times New Roman" w:hAnsi="Times New Roman"/>
                <w:color w:val="0000FF"/>
                <w:highlight w:val="white"/>
              </w:rPr>
            </w:pPr>
            <w:r>
              <w:rPr>
                <w:rFonts w:ascii="Times New Roman" w:hAnsi="Times New Roman"/>
                <w:color w:val="000000"/>
                <w:highlight w:val="white"/>
              </w:rPr>
              <w:tab/>
            </w:r>
            <w:r w:rsidR="00A7574B">
              <w:rPr>
                <w:rFonts w:ascii="Times New Roman" w:hAnsi="Times New Roman"/>
                <w:color w:val="0000FF"/>
                <w:highlight w:val="white"/>
              </w:rPr>
              <w:t>&lt;</w:t>
            </w:r>
            <w:r w:rsidR="00A7574B">
              <w:rPr>
                <w:rFonts w:ascii="Times New Roman" w:hAnsi="Times New Roman"/>
                <w:color w:val="800000"/>
                <w:highlight w:val="white"/>
              </w:rPr>
              <w:t>torrent</w:t>
            </w:r>
            <w:r w:rsidR="00A7574B">
              <w:rPr>
                <w:rFonts w:ascii="Times New Roman" w:hAnsi="Times New Roman"/>
                <w:color w:val="0000FF"/>
                <w:highlight w:val="white"/>
              </w:rPr>
              <w:t>&gt;</w:t>
            </w:r>
          </w:p>
          <w:p w:rsidR="00A7574B" w:rsidRDefault="00A7574B" w:rsidP="00080CB4">
            <w:pPr>
              <w:autoSpaceDE w:val="0"/>
              <w:autoSpaceDN w:val="0"/>
              <w:adjustRightInd w:val="0"/>
              <w:rPr>
                <w:rFonts w:ascii="Times New Roman" w:hAnsi="Times New Roman"/>
                <w:color w:val="000000"/>
                <w:highlight w:val="white"/>
              </w:rPr>
            </w:pPr>
            <w:r>
              <w:rPr>
                <w:rFonts w:ascii="Times New Roman" w:hAnsi="Times New Roman"/>
                <w:color w:val="000000"/>
                <w:highlight w:val="white"/>
              </w:rPr>
              <w:t xml:space="preserve">                  TORRENT BINARY DATA IS HERE</w:t>
            </w:r>
          </w:p>
          <w:p w:rsidR="008C7C31" w:rsidRDefault="00A7574B" w:rsidP="00080CB4">
            <w:pPr>
              <w:autoSpaceDE w:val="0"/>
              <w:autoSpaceDN w:val="0"/>
              <w:adjustRightInd w:val="0"/>
              <w:rPr>
                <w:rFonts w:ascii="Times New Roman" w:hAnsi="Times New Roman"/>
                <w:color w:val="000000"/>
                <w:highlight w:val="white"/>
              </w:rPr>
            </w:pPr>
            <w:r>
              <w:rPr>
                <w:rFonts w:ascii="Times New Roman" w:hAnsi="Times New Roman"/>
                <w:color w:val="0000FF"/>
                <w:highlight w:val="white"/>
              </w:rPr>
              <w:t xml:space="preserve">            &lt;/</w:t>
            </w:r>
            <w:r>
              <w:rPr>
                <w:rFonts w:ascii="Times New Roman" w:hAnsi="Times New Roman"/>
                <w:color w:val="800000"/>
                <w:highlight w:val="white"/>
              </w:rPr>
              <w:t>torrent</w:t>
            </w:r>
            <w:r>
              <w:rPr>
                <w:rFonts w:ascii="Times New Roman" w:hAnsi="Times New Roman"/>
                <w:color w:val="0000FF"/>
                <w:highlight w:val="white"/>
              </w:rPr>
              <w:t>&gt;</w:t>
            </w:r>
          </w:p>
          <w:p w:rsidR="008C7C31" w:rsidRPr="00BF17EE" w:rsidRDefault="008C7C31" w:rsidP="00080CB4">
            <w:pPr>
              <w:pStyle w:val="BodyText"/>
              <w:ind w:firstLine="0"/>
              <w:rPr>
                <w:rFonts w:ascii="Cambria" w:hAnsi="Cambria"/>
                <w:rPrChange w:id="1340" w:author="." w:date="2009-05-30T03:16:00Z">
                  <w:rPr>
                    <w:rFonts w:asciiTheme="majorHAnsi" w:hAnsiTheme="majorHAnsi"/>
                  </w:rPr>
                </w:rPrChange>
              </w:rPr>
            </w:pPr>
            <w:r>
              <w:rPr>
                <w:color w:val="0000FF"/>
                <w:highlight w:val="white"/>
              </w:rPr>
              <w:t>&lt;/</w:t>
            </w:r>
            <w:r>
              <w:rPr>
                <w:color w:val="800000"/>
                <w:highlight w:val="white"/>
              </w:rPr>
              <w:t>task</w:t>
            </w:r>
            <w:r>
              <w:rPr>
                <w:color w:val="0000FF"/>
                <w:highlight w:val="white"/>
              </w:rPr>
              <w:t>&gt;</w:t>
            </w:r>
          </w:p>
        </w:tc>
      </w:tr>
    </w:tbl>
    <w:p w:rsidR="00DD232A" w:rsidRDefault="00DD232A" w:rsidP="00DD232A">
      <w:pPr>
        <w:pStyle w:val="BodyText"/>
      </w:pPr>
      <w:r>
        <w:t>When the WS-Client receives the .torrent metafile, it parses t</w:t>
      </w:r>
      <w:r w:rsidR="0058312F">
        <w:t>he metafile</w:t>
      </w:r>
      <w:r>
        <w:t xml:space="preserve"> to extract the encoded meta-data of the shared content. Next, it starts to actual data download process by asking pieces from the sources and leeches.</w:t>
      </w:r>
    </w:p>
    <w:p w:rsidR="00DD232A" w:rsidRDefault="00DD232A" w:rsidP="00DD232A">
      <w:pPr>
        <w:pStyle w:val="BodyText"/>
        <w:numPr>
          <w:ilvl w:val="0"/>
          <w:numId w:val="11"/>
        </w:numPr>
      </w:pPr>
      <w:r>
        <w:lastRenderedPageBreak/>
        <w:t xml:space="preserve">If it is not ready yet, then it sends “torrent Not Available” message to the client. </w:t>
      </w:r>
    </w:p>
    <w:p w:rsidR="00050899" w:rsidRDefault="00050899" w:rsidP="00050899">
      <w:pPr>
        <w:pStyle w:val="Caption"/>
        <w:keepNext/>
      </w:pPr>
      <w:bookmarkStart w:id="1341" w:name="_Toc228209087"/>
      <w:r>
        <w:t xml:space="preserve">Table </w:t>
      </w:r>
      <w:ins w:id="1342" w:author="." w:date="2009-05-30T02:58:00Z">
        <w:r w:rsidR="0033544C">
          <w:fldChar w:fldCharType="begin"/>
        </w:r>
        <w:r w:rsidR="00B343AF">
          <w:instrText xml:space="preserve"> STYLEREF 1 \s </w:instrText>
        </w:r>
      </w:ins>
      <w:r w:rsidR="0033544C">
        <w:fldChar w:fldCharType="separate"/>
      </w:r>
      <w:r w:rsidR="00B343AF">
        <w:rPr>
          <w:noProof/>
        </w:rPr>
        <w:t>4</w:t>
      </w:r>
      <w:ins w:id="1343"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44" w:author="." w:date="2009-05-30T02:58:00Z">
        <w:r w:rsidR="00B343AF">
          <w:rPr>
            <w:noProof/>
          </w:rPr>
          <w:t>8</w:t>
        </w:r>
        <w:r w:rsidR="0033544C">
          <w:fldChar w:fldCharType="end"/>
        </w:r>
      </w:ins>
      <w:del w:id="1345"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8</w:delText>
        </w:r>
        <w:r w:rsidR="0033544C" w:rsidDel="00B343AF">
          <w:fldChar w:fldCharType="end"/>
        </w:r>
      </w:del>
      <w:r>
        <w:t xml:space="preserve"> </w:t>
      </w:r>
      <w:r w:rsidR="00080CB4">
        <w:t>Representation of Torrent</w:t>
      </w:r>
      <w:r w:rsidR="0011058E">
        <w:t xml:space="preserve"> </w:t>
      </w:r>
      <w:r w:rsidR="00080CB4">
        <w:t>No</w:t>
      </w:r>
      <w:r w:rsidR="0011058E">
        <w:t xml:space="preserve"> </w:t>
      </w:r>
      <w:r w:rsidR="00080CB4">
        <w:t xml:space="preserve">Data </w:t>
      </w:r>
      <w:r w:rsidR="0011058E">
        <w:t xml:space="preserve">Task </w:t>
      </w:r>
      <w:r w:rsidR="00080CB4">
        <w:t>in the form of XML message</w:t>
      </w:r>
      <w:bookmarkEnd w:id="1341"/>
    </w:p>
    <w:tbl>
      <w:tblPr>
        <w:tblStyle w:val="TableGrid"/>
        <w:tblW w:w="0" w:type="auto"/>
        <w:tblLook w:val="04A0"/>
        <w:tblPrChange w:id="1346"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47">
          <w:tblGrid>
            <w:gridCol w:w="8669"/>
          </w:tblGrid>
        </w:tblGridChange>
      </w:tblGrid>
      <w:tr w:rsidR="00050899" w:rsidTr="00050899">
        <w:tc>
          <w:tcPr>
            <w:tcW w:w="8669" w:type="dxa"/>
            <w:tcPrChange w:id="1348" w:author="." w:date="2009-05-30T03:16:00Z">
              <w:tcPr>
                <w:tcW w:w="8669" w:type="dxa"/>
              </w:tcPr>
            </w:tcPrChange>
          </w:tcPr>
          <w:p w:rsidR="00050899" w:rsidRDefault="00050899" w:rsidP="00050899">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="71"</w:t>
            </w:r>
            <w:r>
              <w:rPr>
                <w:rFonts w:ascii="Times New Roman" w:hAnsi="Times New Roman"/>
                <w:color w:val="FF0000"/>
                <w:highlight w:val="white"/>
              </w:rPr>
              <w:t xml:space="preserve"> name</w:t>
            </w:r>
            <w:r>
              <w:rPr>
                <w:rFonts w:ascii="Times New Roman" w:hAnsi="Times New Roman"/>
                <w:color w:val="0000FF"/>
                <w:highlight w:val="white"/>
              </w:rPr>
              <w:t>="torrentNODATA"&gt;</w:t>
            </w:r>
          </w:p>
          <w:p w:rsidR="00050899" w:rsidRDefault="00050899" w:rsidP="00050899">
            <w:pPr>
              <w:pStyle w:val="BodyText"/>
              <w:ind w:firstLine="0"/>
            </w:pPr>
            <w:r>
              <w:rPr>
                <w:color w:val="0000FF"/>
                <w:highlight w:val="white"/>
              </w:rPr>
              <w:t>&lt;/</w:t>
            </w:r>
            <w:r>
              <w:rPr>
                <w:color w:val="800000"/>
                <w:highlight w:val="white"/>
              </w:rPr>
              <w:t>task</w:t>
            </w:r>
            <w:r>
              <w:rPr>
                <w:color w:val="0000FF"/>
                <w:highlight w:val="white"/>
              </w:rPr>
              <w:t>&gt;</w:t>
            </w:r>
          </w:p>
        </w:tc>
      </w:tr>
    </w:tbl>
    <w:p w:rsidR="00050899" w:rsidRDefault="00050899" w:rsidP="00050899">
      <w:pPr>
        <w:pStyle w:val="BodyText"/>
        <w:ind w:firstLine="0"/>
      </w:pPr>
    </w:p>
    <w:p w:rsidR="00DD232A" w:rsidRDefault="00DD232A" w:rsidP="00DD232A">
      <w:pPr>
        <w:pStyle w:val="BodyText"/>
      </w:pPr>
      <w:r>
        <w:t>WS-Tracker Client will ask the same torrent file after some specified time, like 30 minutes. Until it obtains the metafile, it will ask for it periodically.</w:t>
      </w:r>
    </w:p>
    <w:p w:rsidR="00DD232A" w:rsidRDefault="00DD232A" w:rsidP="00286226">
      <w:pPr>
        <w:pStyle w:val="Heading4"/>
      </w:pPr>
      <w:bookmarkStart w:id="1349" w:name="_Toc228272613"/>
      <w:r>
        <w:t>A</w:t>
      </w:r>
      <w:r w:rsidR="00B16AD5">
        <w:t xml:space="preserve">ccess </w:t>
      </w:r>
      <w:r>
        <w:t>C</w:t>
      </w:r>
      <w:r w:rsidR="00B16AD5">
        <w:t xml:space="preserve">ontrol </w:t>
      </w:r>
      <w:r>
        <w:t>L</w:t>
      </w:r>
      <w:r w:rsidR="00B16AD5">
        <w:t>ist</w:t>
      </w:r>
      <w:r>
        <w:t xml:space="preserve"> Request Task</w:t>
      </w:r>
      <w:bookmarkEnd w:id="1349"/>
    </w:p>
    <w:p w:rsidR="009C2434" w:rsidRDefault="009C2434" w:rsidP="009C2434">
      <w:pPr>
        <w:pStyle w:val="BodyText"/>
      </w:pPr>
      <w:r>
        <w:t>This message originates from WS-Tracker Client to WS-Tracker in order to update access control list (ACL) of a shared content. Similar to D</w:t>
      </w:r>
      <w:r w:rsidR="00B16AD5">
        <w:t xml:space="preserve">ownload </w:t>
      </w:r>
      <w:r>
        <w:t>C</w:t>
      </w:r>
      <w:r w:rsidR="00B16AD5">
        <w:t xml:space="preserve">ontent Request </w:t>
      </w:r>
      <w:r>
        <w:t>T</w:t>
      </w:r>
      <w:r w:rsidR="00B16AD5">
        <w:t>ask</w:t>
      </w:r>
      <w:r>
        <w:t xml:space="preserve"> message, it is a periodical message.  It demands to WS-Tracker to deliver given shared content’s ACL.</w:t>
      </w:r>
      <w:r w:rsidR="00897A78">
        <w:t xml:space="preserve"> </w:t>
      </w:r>
      <w:r w:rsidR="00A0783C">
        <w:t>The processes workflow of A</w:t>
      </w:r>
      <w:r w:rsidR="00F245B2">
        <w:t xml:space="preserve">ccess </w:t>
      </w:r>
      <w:r w:rsidR="00A0783C">
        <w:t>C</w:t>
      </w:r>
      <w:r w:rsidR="00F245B2">
        <w:t xml:space="preserve">ontrol </w:t>
      </w:r>
      <w:r w:rsidR="00A0783C">
        <w:t>L</w:t>
      </w:r>
      <w:r w:rsidR="00F245B2">
        <w:t xml:space="preserve">ist </w:t>
      </w:r>
      <w:r w:rsidR="00A6533A">
        <w:t xml:space="preserve">Request </w:t>
      </w:r>
      <w:r w:rsidR="00F245B2">
        <w:t xml:space="preserve">Task </w:t>
      </w:r>
      <w:r w:rsidR="00A0783C">
        <w:t xml:space="preserve">is illustrated </w:t>
      </w:r>
      <w:r w:rsidR="002B2B64">
        <w:t xml:space="preserve">fully </w:t>
      </w:r>
      <w:r w:rsidR="00A0783C">
        <w:t xml:space="preserve">in </w:t>
      </w:r>
      <w:r w:rsidR="0033544C">
        <w:fldChar w:fldCharType="begin"/>
      </w:r>
      <w:r w:rsidR="00A0783C">
        <w:instrText xml:space="preserve"> REF _Ref197256992 \h </w:instrText>
      </w:r>
      <w:r w:rsidR="0033544C">
        <w:fldChar w:fldCharType="separate"/>
      </w:r>
      <w:r w:rsidR="007B4C25">
        <w:t xml:space="preserve">Figure </w:t>
      </w:r>
      <w:r w:rsidR="007B4C25">
        <w:rPr>
          <w:noProof/>
        </w:rPr>
        <w:t>4</w:t>
      </w:r>
      <w:r w:rsidR="007B4C25">
        <w:noBreakHyphen/>
      </w:r>
      <w:r w:rsidR="007B4C25">
        <w:rPr>
          <w:noProof/>
        </w:rPr>
        <w:t>8</w:t>
      </w:r>
      <w:r w:rsidR="0033544C">
        <w:fldChar w:fldCharType="end"/>
      </w:r>
      <w:r w:rsidR="00A0783C">
        <w:t>.</w:t>
      </w:r>
    </w:p>
    <w:p w:rsidR="00E66AED" w:rsidRDefault="00E66AED" w:rsidP="00E66AED">
      <w:pPr>
        <w:pStyle w:val="Caption"/>
        <w:keepNext/>
      </w:pPr>
      <w:bookmarkStart w:id="1350" w:name="_Toc228209088"/>
      <w:r>
        <w:t xml:space="preserve">Table </w:t>
      </w:r>
      <w:ins w:id="1351" w:author="." w:date="2009-05-30T02:58:00Z">
        <w:r w:rsidR="0033544C">
          <w:fldChar w:fldCharType="begin"/>
        </w:r>
        <w:r w:rsidR="00B343AF">
          <w:instrText xml:space="preserve"> STYLEREF 1 \s </w:instrText>
        </w:r>
      </w:ins>
      <w:r w:rsidR="0033544C">
        <w:fldChar w:fldCharType="separate"/>
      </w:r>
      <w:r w:rsidR="00B343AF">
        <w:rPr>
          <w:noProof/>
        </w:rPr>
        <w:t>4</w:t>
      </w:r>
      <w:ins w:id="1352"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53" w:author="." w:date="2009-05-30T02:58:00Z">
        <w:r w:rsidR="00B343AF">
          <w:rPr>
            <w:noProof/>
          </w:rPr>
          <w:t>9</w:t>
        </w:r>
        <w:r w:rsidR="0033544C">
          <w:fldChar w:fldCharType="end"/>
        </w:r>
      </w:ins>
      <w:del w:id="1354"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9</w:delText>
        </w:r>
        <w:r w:rsidR="0033544C" w:rsidDel="00B343AF">
          <w:fldChar w:fldCharType="end"/>
        </w:r>
      </w:del>
      <w:r>
        <w:t xml:space="preserve"> </w:t>
      </w:r>
      <w:r w:rsidR="00B16AD5">
        <w:t>Illustration of</w:t>
      </w:r>
      <w:r w:rsidR="00B16AD5" w:rsidRPr="00354D4F">
        <w:t xml:space="preserve"> </w:t>
      </w:r>
      <w:r w:rsidR="00B16AD5">
        <w:t xml:space="preserve">Access Control List </w:t>
      </w:r>
      <w:r w:rsidR="00B16AD5" w:rsidRPr="00354D4F">
        <w:t>Re</w:t>
      </w:r>
      <w:r w:rsidR="00B16AD5">
        <w:t>quest</w:t>
      </w:r>
      <w:r w:rsidR="00B16AD5" w:rsidRPr="00354D4F">
        <w:t xml:space="preserve"> Task </w:t>
      </w:r>
      <w:r w:rsidR="00B16AD5">
        <w:t>in the</w:t>
      </w:r>
      <w:r w:rsidR="00B16AD5" w:rsidRPr="00354D4F">
        <w:t xml:space="preserve"> XML message</w:t>
      </w:r>
      <w:bookmarkEnd w:id="1350"/>
    </w:p>
    <w:tbl>
      <w:tblPr>
        <w:tblStyle w:val="TableGrid"/>
        <w:tblW w:w="0" w:type="auto"/>
        <w:tblLook w:val="04A0"/>
        <w:tblPrChange w:id="1355"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56">
          <w:tblGrid>
            <w:gridCol w:w="8669"/>
          </w:tblGrid>
        </w:tblGridChange>
      </w:tblGrid>
      <w:tr w:rsidR="00E66AED" w:rsidTr="00E66AED">
        <w:tc>
          <w:tcPr>
            <w:tcW w:w="8669" w:type="dxa"/>
            <w:tcPrChange w:id="1357" w:author="." w:date="2009-05-30T03:16:00Z">
              <w:tcPr>
                <w:tcW w:w="8669" w:type="dxa"/>
              </w:tcPr>
            </w:tcPrChange>
          </w:tcPr>
          <w:p w:rsidR="00E66AED" w:rsidRDefault="00E66AED" w:rsidP="00E66AED">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="83"</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ACLREQ</w:t>
            </w:r>
            <w:r>
              <w:rPr>
                <w:rFonts w:ascii="Times New Roman" w:hAnsi="Times New Roman"/>
                <w:color w:val="0000FF"/>
                <w:highlight w:val="white"/>
              </w:rPr>
              <w:t>"&gt;</w:t>
            </w:r>
          </w:p>
          <w:p w:rsidR="00E66AED" w:rsidRDefault="00E66AED" w:rsidP="00E66AED">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test1.data</w:t>
            </w:r>
            <w:r>
              <w:rPr>
                <w:rFonts w:ascii="Times New Roman" w:hAnsi="Times New Roman"/>
                <w:color w:val="0000FF"/>
                <w:highlight w:val="white"/>
              </w:rPr>
              <w:t>"</w:t>
            </w:r>
            <w:r>
              <w:rPr>
                <w:rFonts w:ascii="Times New Roman" w:hAnsi="Times New Roman"/>
                <w:color w:val="FF0000"/>
                <w:highlight w:val="white"/>
              </w:rPr>
              <w:t xml:space="preserve"> path</w:t>
            </w:r>
            <w:r>
              <w:rPr>
                <w:rFonts w:ascii="Times New Roman" w:hAnsi="Times New Roman"/>
                <w:color w:val="0000FF"/>
                <w:highlight w:val="white"/>
              </w:rPr>
              <w:t>="</w:t>
            </w:r>
            <w:r>
              <w:rPr>
                <w:rFonts w:ascii="Times New Roman" w:hAnsi="Times New Roman"/>
                <w:color w:val="000000"/>
                <w:highlight w:val="white"/>
              </w:rPr>
              <w:t>c:\test-results</w:t>
            </w:r>
            <w:r>
              <w:rPr>
                <w:rFonts w:ascii="Times New Roman" w:hAnsi="Times New Roman"/>
                <w:color w:val="0000FF"/>
                <w:highlight w:val="white"/>
              </w:rPr>
              <w:t>"</w:t>
            </w:r>
            <w:r>
              <w:rPr>
                <w:rFonts w:ascii="Times New Roman" w:hAnsi="Times New Roman"/>
                <w:color w:val="FF0000"/>
                <w:highlight w:val="white"/>
              </w:rPr>
              <w:t xml:space="preserve"> type</w:t>
            </w:r>
            <w:r>
              <w:rPr>
                <w:rFonts w:ascii="Times New Roman" w:hAnsi="Times New Roman"/>
                <w:color w:val="0000FF"/>
                <w:highlight w:val="white"/>
              </w:rPr>
              <w:t>="</w:t>
            </w:r>
            <w:r>
              <w:rPr>
                <w:rFonts w:ascii="Times New Roman" w:hAnsi="Times New Roman"/>
                <w:color w:val="000000"/>
                <w:highlight w:val="white"/>
              </w:rPr>
              <w:t>file</w:t>
            </w:r>
            <w:r>
              <w:rPr>
                <w:rFonts w:ascii="Times New Roman" w:hAnsi="Times New Roman"/>
                <w:color w:val="0000FF"/>
                <w:highlight w:val="white"/>
              </w:rPr>
              <w:t>"</w:t>
            </w:r>
            <w:r>
              <w:rPr>
                <w:rFonts w:ascii="Times New Roman" w:hAnsi="Times New Roman"/>
                <w:color w:val="FF0000"/>
                <w:highlight w:val="white"/>
              </w:rPr>
              <w:t xml:space="preserve"> source</w:t>
            </w:r>
            <w:r>
              <w:rPr>
                <w:rFonts w:ascii="Times New Roman" w:hAnsi="Times New Roman"/>
                <w:color w:val="0000FF"/>
                <w:highlight w:val="white"/>
              </w:rPr>
              <w:t>="</w:t>
            </w:r>
            <w:r>
              <w:rPr>
                <w:rFonts w:ascii="Times New Roman" w:hAnsi="Times New Roman"/>
                <w:color w:val="000000"/>
                <w:highlight w:val="white"/>
              </w:rPr>
              <w:t>GID</w:t>
            </w:r>
            <w:r>
              <w:rPr>
                <w:rFonts w:ascii="Times New Roman" w:hAnsi="Times New Roman"/>
                <w:color w:val="0000FF"/>
                <w:highlight w:val="white"/>
              </w:rPr>
              <w:t>"&gt;</w:t>
            </w:r>
            <w:r>
              <w:rPr>
                <w:rFonts w:ascii="Times New Roman" w:hAnsi="Times New Roman"/>
                <w:color w:val="000000"/>
                <w:highlight w:val="white"/>
              </w:rPr>
              <w:tab/>
            </w:r>
          </w:p>
          <w:p w:rsidR="00E66AED" w:rsidRDefault="00E66AED" w:rsidP="00E66AED">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0000FF"/>
                <w:highlight w:val="white"/>
              </w:rPr>
              <w:t>&gt;</w:t>
            </w:r>
            <w:r>
              <w:rPr>
                <w:rFonts w:ascii="Times New Roman" w:hAnsi="Times New Roman"/>
                <w:color w:val="000000"/>
                <w:highlight w:val="white"/>
              </w:rPr>
              <w:tab/>
            </w:r>
          </w:p>
          <w:p w:rsidR="00E66AED" w:rsidRDefault="00E66AED" w:rsidP="00E66AED">
            <w:pPr>
              <w:pStyle w:val="BodyText"/>
              <w:ind w:firstLine="0"/>
            </w:pPr>
            <w:r>
              <w:rPr>
                <w:color w:val="0000FF"/>
                <w:highlight w:val="white"/>
              </w:rPr>
              <w:t>&lt;/</w:t>
            </w:r>
            <w:r>
              <w:rPr>
                <w:color w:val="800000"/>
                <w:highlight w:val="white"/>
              </w:rPr>
              <w:t>task</w:t>
            </w:r>
            <w:r>
              <w:rPr>
                <w:color w:val="0000FF"/>
                <w:highlight w:val="white"/>
              </w:rPr>
              <w:t>&gt;</w:t>
            </w:r>
          </w:p>
        </w:tc>
      </w:tr>
    </w:tbl>
    <w:p w:rsidR="00B16AD5" w:rsidRDefault="00B16AD5" w:rsidP="00B16AD5"/>
    <w:p w:rsidR="00897A78" w:rsidRDefault="00E43747" w:rsidP="00897A78">
      <w:pPr>
        <w:pStyle w:val="BodyText"/>
        <w:keepNext/>
        <w:ind w:firstLine="0"/>
        <w:rPr>
          <w:ins w:id="1358" w:author="." w:date="2009-05-30T03:16:00Z"/>
        </w:rPr>
      </w:pPr>
      <w:ins w:id="1359" w:author="." w:date="2009-05-30T03:16:00Z">
        <w:r>
          <w:rPr>
            <w:noProof/>
          </w:rPr>
          <w:lastRenderedPageBreak/>
          <w:pict>
            <v:shape id="Picture 24" o:spid="_x0000_i1034" type="#_x0000_t75" style="width:423.05pt;height:298.1pt;visibility:visible">
              <v:imagedata r:id="rId32" o:title="ACL Request Task (ACLRT)_color"/>
            </v:shape>
          </w:pict>
        </w:r>
      </w:ins>
    </w:p>
    <w:p w:rsidR="00897A78" w:rsidRDefault="00E14C46" w:rsidP="00897A78">
      <w:pPr>
        <w:pStyle w:val="BodyText"/>
        <w:keepNext/>
        <w:ind w:firstLine="0"/>
        <w:rPr>
          <w:del w:id="1360" w:author="." w:date="2009-05-30T03:16:00Z"/>
        </w:rPr>
      </w:pPr>
      <w:del w:id="1361" w:author="." w:date="2009-05-30T03:16:00Z">
        <w:r>
          <w:rPr>
            <w:noProof/>
          </w:rPr>
          <w:drawing>
            <wp:inline distT="0" distB="0" distL="0" distR="0">
              <wp:extent cx="5367655" cy="3787481"/>
              <wp:effectExtent l="19050" t="0" r="4445" b="0"/>
              <wp:docPr id="11" name="Picture 24" descr="D:\Ali Kaplan\Local Settings\Temporary Internet Files\Content.Word\ACL Request Task (ACLRT)_col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i Kaplan\Local Settings\Temporary Internet Files\Content.Word\ACL Request Task (ACLRT)_color.bmp"/>
                      <pic:cNvPicPr>
                        <a:picLocks noChangeAspect="1" noChangeArrowheads="1"/>
                      </pic:cNvPicPr>
                    </pic:nvPicPr>
                    <pic:blipFill>
                      <a:blip r:embed="rId33"/>
                      <a:srcRect/>
                      <a:stretch>
                        <a:fillRect/>
                      </a:stretch>
                    </pic:blipFill>
                    <pic:spPr bwMode="auto">
                      <a:xfrm>
                        <a:off x="0" y="0"/>
                        <a:ext cx="5367655" cy="3787481"/>
                      </a:xfrm>
                      <a:prstGeom prst="rect">
                        <a:avLst/>
                      </a:prstGeom>
                      <a:noFill/>
                      <a:ln w="9525">
                        <a:noFill/>
                        <a:miter lim="800000"/>
                        <a:headEnd/>
                        <a:tailEnd/>
                      </a:ln>
                    </pic:spPr>
                  </pic:pic>
                </a:graphicData>
              </a:graphic>
            </wp:inline>
          </w:drawing>
        </w:r>
      </w:del>
    </w:p>
    <w:p w:rsidR="00DD232A" w:rsidRDefault="00897A78" w:rsidP="00286226">
      <w:pPr>
        <w:pStyle w:val="Caption"/>
        <w:outlineLvl w:val="0"/>
      </w:pPr>
      <w:bookmarkStart w:id="1362" w:name="_Ref197256992"/>
      <w:bookmarkStart w:id="1363" w:name="_Toc228209045"/>
      <w:r>
        <w:t xml:space="preserve">Figure </w:t>
      </w:r>
      <w:ins w:id="1364" w:author="." w:date="2009-05-31T10:14:00Z">
        <w:r w:rsidR="0033544C">
          <w:fldChar w:fldCharType="begin"/>
        </w:r>
        <w:r w:rsidR="007A19D2">
          <w:instrText xml:space="preserve"> STYLEREF 1 \s </w:instrText>
        </w:r>
      </w:ins>
      <w:r w:rsidR="0033544C">
        <w:fldChar w:fldCharType="separate"/>
      </w:r>
      <w:r w:rsidR="007A19D2">
        <w:rPr>
          <w:noProof/>
        </w:rPr>
        <w:t>4</w:t>
      </w:r>
      <w:ins w:id="1365"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366" w:author="." w:date="2009-05-31T10:14:00Z">
        <w:r w:rsidR="007A19D2">
          <w:rPr>
            <w:noProof/>
          </w:rPr>
          <w:t>8</w:t>
        </w:r>
        <w:r w:rsidR="0033544C">
          <w:fldChar w:fldCharType="end"/>
        </w:r>
      </w:ins>
      <w:del w:id="1367"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8</w:delText>
        </w:r>
        <w:r w:rsidR="0033544C" w:rsidDel="003D3922">
          <w:fldChar w:fldCharType="end"/>
        </w:r>
      </w:del>
      <w:bookmarkEnd w:id="1362"/>
      <w:r>
        <w:t xml:space="preserve"> </w:t>
      </w:r>
      <w:r w:rsidRPr="00393CE4">
        <w:t>Access Control List (ACL) request task's processes workflow</w:t>
      </w:r>
      <w:bookmarkEnd w:id="1363"/>
    </w:p>
    <w:p w:rsidR="00A0783C" w:rsidRDefault="00A0783C" w:rsidP="00286226">
      <w:pPr>
        <w:pStyle w:val="Heading4"/>
      </w:pPr>
      <w:bookmarkStart w:id="1368" w:name="_Toc228272614"/>
      <w:r>
        <w:t>Access Control List Response Task</w:t>
      </w:r>
      <w:bookmarkEnd w:id="1368"/>
    </w:p>
    <w:p w:rsidR="00A0783C" w:rsidRDefault="00A0783C" w:rsidP="00A0783C">
      <w:pPr>
        <w:pStyle w:val="BodyText"/>
      </w:pPr>
      <w:r>
        <w:t xml:space="preserve">The Access Control List Task message is a reply message to the Access Control List Request Task, and it emanates from WS-Tracker to WS-Tracker Client. It conveys IDs of peers which have a right to download stated content or an empty list. The owner of the content later approves or rejects incoming download connections </w:t>
      </w:r>
      <w:r w:rsidR="000F7D50">
        <w:t xml:space="preserve">associated with respect to </w:t>
      </w:r>
      <w:r>
        <w:t>a given content by checking their provided GIDs against the GIDs represented in this ACL response list.</w:t>
      </w:r>
    </w:p>
    <w:p w:rsidR="00A0783C" w:rsidRDefault="00A0783C" w:rsidP="00A0783C">
      <w:pPr>
        <w:pStyle w:val="Caption"/>
        <w:keepNext/>
      </w:pPr>
      <w:bookmarkStart w:id="1369" w:name="_Toc228209089"/>
      <w:r>
        <w:lastRenderedPageBreak/>
        <w:t xml:space="preserve">Table </w:t>
      </w:r>
      <w:ins w:id="1370" w:author="." w:date="2009-05-30T02:58:00Z">
        <w:r w:rsidR="0033544C">
          <w:fldChar w:fldCharType="begin"/>
        </w:r>
        <w:r w:rsidR="00B343AF">
          <w:instrText xml:space="preserve"> STYLEREF 1 \s </w:instrText>
        </w:r>
      </w:ins>
      <w:r w:rsidR="0033544C">
        <w:fldChar w:fldCharType="separate"/>
      </w:r>
      <w:r w:rsidR="00B343AF">
        <w:rPr>
          <w:noProof/>
        </w:rPr>
        <w:t>4</w:t>
      </w:r>
      <w:ins w:id="1371"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72" w:author="." w:date="2009-05-30T02:58:00Z">
        <w:r w:rsidR="00B343AF">
          <w:rPr>
            <w:noProof/>
          </w:rPr>
          <w:t>10</w:t>
        </w:r>
        <w:r w:rsidR="0033544C">
          <w:fldChar w:fldCharType="end"/>
        </w:r>
      </w:ins>
      <w:del w:id="1373"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10</w:delText>
        </w:r>
        <w:r w:rsidR="0033544C" w:rsidDel="00B343AF">
          <w:fldChar w:fldCharType="end"/>
        </w:r>
      </w:del>
      <w:r>
        <w:t xml:space="preserve"> An example of Access Control List </w:t>
      </w:r>
      <w:r w:rsidRPr="001D067C">
        <w:t>Re</w:t>
      </w:r>
      <w:r>
        <w:t>sponse</w:t>
      </w:r>
      <w:r w:rsidRPr="001D067C">
        <w:t xml:space="preserve"> Task</w:t>
      </w:r>
      <w:r>
        <w:t xml:space="preserve"> in XML format</w:t>
      </w:r>
      <w:bookmarkEnd w:id="1369"/>
    </w:p>
    <w:tbl>
      <w:tblPr>
        <w:tblStyle w:val="TableGrid"/>
        <w:tblW w:w="0" w:type="auto"/>
        <w:tblLook w:val="04A0"/>
        <w:tblPrChange w:id="1374"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75">
          <w:tblGrid>
            <w:gridCol w:w="8669"/>
          </w:tblGrid>
        </w:tblGridChange>
      </w:tblGrid>
      <w:tr w:rsidR="00A0783C" w:rsidTr="00D54A3F">
        <w:tc>
          <w:tcPr>
            <w:tcW w:w="8669" w:type="dxa"/>
            <w:tcPrChange w:id="1376" w:author="." w:date="2009-05-30T03:16:00Z">
              <w:tcPr>
                <w:tcW w:w="8669" w:type="dxa"/>
              </w:tcPr>
            </w:tcPrChange>
          </w:tcPr>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="89"</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ACLRES</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peer</w:t>
            </w:r>
            <w:r>
              <w:rPr>
                <w:rFonts w:ascii="Times New Roman" w:hAnsi="Times New Roman"/>
                <w:color w:val="FF0000"/>
                <w:highlight w:val="white"/>
              </w:rPr>
              <w:t xml:space="preserve"> id</w:t>
            </w:r>
            <w:r>
              <w:rPr>
                <w:rFonts w:ascii="Times New Roman" w:hAnsi="Times New Roman"/>
                <w:color w:val="0000FF"/>
                <w:highlight w:val="white"/>
              </w:rPr>
              <w:t>="</w:t>
            </w:r>
            <w:r>
              <w:rPr>
                <w:rFonts w:ascii="Times New Roman" w:hAnsi="Times New Roman"/>
                <w:color w:val="000000"/>
                <w:highlight w:val="white"/>
              </w:rPr>
              <w:t>GID1</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peer</w:t>
            </w:r>
            <w:r>
              <w:rPr>
                <w:rFonts w:ascii="Times New Roman" w:hAnsi="Times New Roman"/>
                <w:color w:val="FF0000"/>
                <w:highlight w:val="white"/>
              </w:rPr>
              <w:t xml:space="preserve"> id</w:t>
            </w:r>
            <w:r>
              <w:rPr>
                <w:rFonts w:ascii="Times New Roman" w:hAnsi="Times New Roman"/>
                <w:color w:val="0000FF"/>
                <w:highlight w:val="white"/>
              </w:rPr>
              <w:t>="</w:t>
            </w:r>
            <w:r>
              <w:rPr>
                <w:rFonts w:ascii="Times New Roman" w:hAnsi="Times New Roman"/>
                <w:color w:val="000000"/>
                <w:highlight w:val="white"/>
              </w:rPr>
              <w:t>GID2</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peer</w:t>
            </w:r>
            <w:r>
              <w:rPr>
                <w:rFonts w:ascii="Times New Roman" w:hAnsi="Times New Roman"/>
                <w:color w:val="FF0000"/>
                <w:highlight w:val="white"/>
              </w:rPr>
              <w:t xml:space="preserve"> id</w:t>
            </w:r>
            <w:r>
              <w:rPr>
                <w:rFonts w:ascii="Times New Roman" w:hAnsi="Times New Roman"/>
                <w:color w:val="0000FF"/>
                <w:highlight w:val="white"/>
              </w:rPr>
              <w:t>="</w:t>
            </w:r>
            <w:r>
              <w:rPr>
                <w:rFonts w:ascii="Times New Roman" w:hAnsi="Times New Roman"/>
                <w:color w:val="000000"/>
                <w:highlight w:val="white"/>
              </w:rPr>
              <w:t>GID3</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FF"/>
                <w:highlight w:val="white"/>
              </w:rPr>
            </w:pPr>
            <w:r>
              <w:rPr>
                <w:rFonts w:ascii="Times New Roman" w:hAnsi="Times New Roman"/>
                <w:color w:val="0000FF"/>
                <w:highlight w:val="white"/>
              </w:rPr>
              <w:tab/>
              <w:t>……………..</w:t>
            </w:r>
          </w:p>
          <w:p w:rsidR="00A0783C" w:rsidRDefault="00A0783C" w:rsidP="00D54A3F">
            <w:pPr>
              <w:autoSpaceDE w:val="0"/>
              <w:autoSpaceDN w:val="0"/>
              <w:adjustRightInd w:val="0"/>
              <w:rPr>
                <w:rFonts w:ascii="Times New Roman" w:hAnsi="Times New Roman"/>
                <w:color w:val="0000FF"/>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peer</w:t>
            </w:r>
            <w:r>
              <w:rPr>
                <w:rFonts w:ascii="Times New Roman" w:hAnsi="Times New Roman"/>
                <w:color w:val="FF0000"/>
                <w:highlight w:val="white"/>
              </w:rPr>
              <w:t xml:space="preserve"> id</w:t>
            </w:r>
            <w:r>
              <w:rPr>
                <w:rFonts w:ascii="Times New Roman" w:hAnsi="Times New Roman"/>
                <w:color w:val="0000FF"/>
                <w:highlight w:val="white"/>
              </w:rPr>
              <w:t>="</w:t>
            </w:r>
            <w:r>
              <w:rPr>
                <w:rFonts w:ascii="Times New Roman" w:hAnsi="Times New Roman"/>
                <w:color w:val="000000"/>
                <w:highlight w:val="white"/>
              </w:rPr>
              <w:t>GIDN</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p>
          <w:p w:rsidR="00A0783C" w:rsidRDefault="00A0783C" w:rsidP="00D54A3F">
            <w:pPr>
              <w:pStyle w:val="BodyText"/>
              <w:ind w:firstLine="0"/>
            </w:pPr>
            <w:r>
              <w:rPr>
                <w:color w:val="0000FF"/>
                <w:highlight w:val="white"/>
              </w:rPr>
              <w:t>&lt;/</w:t>
            </w:r>
            <w:r>
              <w:rPr>
                <w:color w:val="800000"/>
                <w:highlight w:val="white"/>
              </w:rPr>
              <w:t>task</w:t>
            </w:r>
            <w:r>
              <w:rPr>
                <w:color w:val="0000FF"/>
                <w:highlight w:val="white"/>
              </w:rPr>
              <w:t>&gt;</w:t>
            </w:r>
          </w:p>
        </w:tc>
      </w:tr>
    </w:tbl>
    <w:p w:rsidR="00A0783C" w:rsidRDefault="00A0783C" w:rsidP="00A0783C">
      <w:pPr>
        <w:pStyle w:val="Heading4"/>
      </w:pPr>
      <w:bookmarkStart w:id="1377" w:name="_Toc228272615"/>
      <w:r>
        <w:t>Update Status Task: (UPT)</w:t>
      </w:r>
      <w:bookmarkEnd w:id="1377"/>
    </w:p>
    <w:p w:rsidR="00A0783C" w:rsidRDefault="00A0783C" w:rsidP="00A0783C">
      <w:pPr>
        <w:pStyle w:val="BodyText"/>
      </w:pPr>
      <w:r>
        <w:t xml:space="preserve">This message is used to collect Clients’ current statistical information, such as upload, download percentage, etc. </w:t>
      </w:r>
      <w:r w:rsidR="00F245B2">
        <w:t xml:space="preserve">Even though, in current prototype, we only provide upload and download information, new fields can effortlessly be added. </w:t>
      </w:r>
      <w:r>
        <w:t xml:space="preserve">It is a periodical message and sent from WS-Tracker Client to WS-Tracker. The message flow between various components and process workflow for the update status task is illustrated in </w:t>
      </w:r>
      <w:r w:rsidR="0033544C">
        <w:fldChar w:fldCharType="begin"/>
      </w:r>
      <w:r>
        <w:instrText xml:space="preserve"> REF _Ref197257309 \h </w:instrText>
      </w:r>
      <w:r w:rsidR="0033544C">
        <w:fldChar w:fldCharType="separate"/>
      </w:r>
      <w:r w:rsidR="007B4C25">
        <w:t xml:space="preserve">Figure </w:t>
      </w:r>
      <w:r w:rsidR="007B4C25">
        <w:rPr>
          <w:noProof/>
        </w:rPr>
        <w:t>4</w:t>
      </w:r>
      <w:r w:rsidR="007B4C25">
        <w:noBreakHyphen/>
      </w:r>
      <w:r w:rsidR="007B4C25">
        <w:rPr>
          <w:noProof/>
        </w:rPr>
        <w:t>9</w:t>
      </w:r>
      <w:r w:rsidR="0033544C">
        <w:fldChar w:fldCharType="end"/>
      </w:r>
      <w:r>
        <w:t>.</w:t>
      </w:r>
    </w:p>
    <w:p w:rsidR="00A0783C" w:rsidRDefault="00A0783C" w:rsidP="00286226">
      <w:pPr>
        <w:pStyle w:val="Caption"/>
        <w:keepNext/>
        <w:outlineLvl w:val="0"/>
      </w:pPr>
      <w:bookmarkStart w:id="1378" w:name="_Toc228209090"/>
      <w:r>
        <w:t xml:space="preserve">Table </w:t>
      </w:r>
      <w:ins w:id="1379" w:author="." w:date="2009-05-30T02:58:00Z">
        <w:r w:rsidR="0033544C">
          <w:fldChar w:fldCharType="begin"/>
        </w:r>
        <w:r w:rsidR="00B343AF">
          <w:instrText xml:space="preserve"> STYLEREF 1 \s </w:instrText>
        </w:r>
      </w:ins>
      <w:r w:rsidR="0033544C">
        <w:fldChar w:fldCharType="separate"/>
      </w:r>
      <w:r w:rsidR="00B343AF">
        <w:rPr>
          <w:noProof/>
        </w:rPr>
        <w:t>4</w:t>
      </w:r>
      <w:ins w:id="1380"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381" w:author="." w:date="2009-05-30T02:58:00Z">
        <w:r w:rsidR="00B343AF">
          <w:rPr>
            <w:noProof/>
          </w:rPr>
          <w:t>11</w:t>
        </w:r>
        <w:r w:rsidR="0033544C">
          <w:fldChar w:fldCharType="end"/>
        </w:r>
      </w:ins>
      <w:del w:id="1382"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4</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11</w:delText>
        </w:r>
        <w:r w:rsidR="0033544C" w:rsidDel="00B343AF">
          <w:fldChar w:fldCharType="end"/>
        </w:r>
      </w:del>
      <w:r>
        <w:t xml:space="preserve"> Presentation of Update Status Task in XML format</w:t>
      </w:r>
      <w:bookmarkEnd w:id="1378"/>
    </w:p>
    <w:tbl>
      <w:tblPr>
        <w:tblStyle w:val="TableGrid"/>
        <w:tblW w:w="0" w:type="auto"/>
        <w:tblLook w:val="04A0"/>
        <w:tblPrChange w:id="1383" w:author="." w:date="2009-05-30T03:16: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PrChange>
      </w:tblPr>
      <w:tblGrid>
        <w:gridCol w:w="8669"/>
        <w:tblGridChange w:id="1384">
          <w:tblGrid>
            <w:gridCol w:w="8669"/>
          </w:tblGrid>
        </w:tblGridChange>
      </w:tblGrid>
      <w:tr w:rsidR="00A0783C" w:rsidTr="00D54A3F">
        <w:tc>
          <w:tcPr>
            <w:tcW w:w="8669" w:type="dxa"/>
            <w:tcPrChange w:id="1385" w:author="." w:date="2009-05-30T03:16:00Z">
              <w:tcPr>
                <w:tcW w:w="8669" w:type="dxa"/>
              </w:tcPr>
            </w:tcPrChange>
          </w:tcPr>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FF"/>
                <w:highlight w:val="white"/>
              </w:rPr>
              <w:t>&lt;</w:t>
            </w:r>
            <w:r>
              <w:rPr>
                <w:rFonts w:ascii="Times New Roman" w:hAnsi="Times New Roman"/>
                <w:color w:val="800000"/>
                <w:highlight w:val="white"/>
              </w:rPr>
              <w:t>task</w:t>
            </w:r>
            <w:r>
              <w:rPr>
                <w:rFonts w:ascii="Times New Roman" w:hAnsi="Times New Roman"/>
                <w:color w:val="FF0000"/>
                <w:highlight w:val="white"/>
              </w:rPr>
              <w:t xml:space="preserve"> id</w:t>
            </w:r>
            <w:r>
              <w:rPr>
                <w:rFonts w:ascii="Times New Roman" w:hAnsi="Times New Roman"/>
                <w:color w:val="0000FF"/>
                <w:highlight w:val="white"/>
              </w:rPr>
              <w:t>=""</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UpdateStatusCMD</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FF0000"/>
                <w:highlight w:val="white"/>
              </w:rPr>
              <w:t xml:space="preserve"> name</w:t>
            </w:r>
            <w:r>
              <w:rPr>
                <w:rFonts w:ascii="Times New Roman" w:hAnsi="Times New Roman"/>
                <w:color w:val="0000FF"/>
                <w:highlight w:val="white"/>
              </w:rPr>
              <w:t>="</w:t>
            </w:r>
            <w:r>
              <w:rPr>
                <w:rFonts w:ascii="Times New Roman" w:hAnsi="Times New Roman"/>
                <w:color w:val="000000"/>
                <w:highlight w:val="white"/>
              </w:rPr>
              <w:t>test1.data</w:t>
            </w:r>
            <w:r>
              <w:rPr>
                <w:rFonts w:ascii="Times New Roman" w:hAnsi="Times New Roman"/>
                <w:color w:val="0000FF"/>
                <w:highlight w:val="white"/>
              </w:rPr>
              <w:t>"</w:t>
            </w:r>
            <w:r>
              <w:rPr>
                <w:rFonts w:ascii="Times New Roman" w:hAnsi="Times New Roman"/>
                <w:color w:val="FF0000"/>
                <w:highlight w:val="white"/>
              </w:rPr>
              <w:t xml:space="preserve"> path</w:t>
            </w:r>
            <w:r>
              <w:rPr>
                <w:rFonts w:ascii="Times New Roman" w:hAnsi="Times New Roman"/>
                <w:color w:val="0000FF"/>
                <w:highlight w:val="white"/>
              </w:rPr>
              <w:t>="</w:t>
            </w:r>
            <w:r>
              <w:rPr>
                <w:rFonts w:ascii="Times New Roman" w:hAnsi="Times New Roman"/>
                <w:color w:val="000000"/>
                <w:highlight w:val="white"/>
              </w:rPr>
              <w:t>c:\test-results</w:t>
            </w:r>
            <w:r>
              <w:rPr>
                <w:rFonts w:ascii="Times New Roman" w:hAnsi="Times New Roman"/>
                <w:color w:val="0000FF"/>
                <w:highlight w:val="white"/>
              </w:rPr>
              <w:t>"</w:t>
            </w:r>
            <w:r>
              <w:rPr>
                <w:rFonts w:ascii="Times New Roman" w:hAnsi="Times New Roman"/>
                <w:color w:val="FF0000"/>
                <w:highlight w:val="white"/>
              </w:rPr>
              <w:t xml:space="preserve"> type</w:t>
            </w:r>
            <w:r>
              <w:rPr>
                <w:rFonts w:ascii="Times New Roman" w:hAnsi="Times New Roman"/>
                <w:color w:val="0000FF"/>
                <w:highlight w:val="white"/>
              </w:rPr>
              <w:t>="</w:t>
            </w:r>
            <w:r>
              <w:rPr>
                <w:rFonts w:ascii="Times New Roman" w:hAnsi="Times New Roman"/>
                <w:color w:val="000000"/>
                <w:highlight w:val="white"/>
              </w:rPr>
              <w:t>file</w:t>
            </w:r>
            <w:r>
              <w:rPr>
                <w:rFonts w:ascii="Times New Roman" w:hAnsi="Times New Roman"/>
                <w:color w:val="0000FF"/>
                <w:highlight w:val="white"/>
              </w:rPr>
              <w:t>"</w:t>
            </w:r>
            <w:r>
              <w:rPr>
                <w:rFonts w:ascii="Times New Roman" w:hAnsi="Times New Roman"/>
                <w:color w:val="FF0000"/>
                <w:highlight w:val="white"/>
              </w:rPr>
              <w:t xml:space="preserve"> source</w:t>
            </w:r>
            <w:r>
              <w:rPr>
                <w:rFonts w:ascii="Times New Roman" w:hAnsi="Times New Roman"/>
                <w:color w:val="0000FF"/>
                <w:highlight w:val="white"/>
              </w:rPr>
              <w:t>="</w:t>
            </w:r>
            <w:r>
              <w:rPr>
                <w:rFonts w:ascii="Times New Roman" w:hAnsi="Times New Roman"/>
                <w:color w:val="000000"/>
                <w:highlight w:val="white"/>
              </w:rPr>
              <w:t>GID</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upload</w:t>
            </w:r>
            <w:r>
              <w:rPr>
                <w:rFonts w:ascii="Times New Roman" w:hAnsi="Times New Roman"/>
                <w:color w:val="FF0000"/>
                <w:highlight w:val="white"/>
              </w:rPr>
              <w:t xml:space="preserve"> percentage</w:t>
            </w:r>
            <w:r>
              <w:rPr>
                <w:rFonts w:ascii="Times New Roman" w:hAnsi="Times New Roman"/>
                <w:color w:val="0000FF"/>
                <w:highlight w:val="white"/>
              </w:rPr>
              <w:t>="</w:t>
            </w:r>
            <w:r>
              <w:rPr>
                <w:rFonts w:ascii="Times New Roman" w:hAnsi="Times New Roman"/>
                <w:color w:val="000000"/>
                <w:highlight w:val="white"/>
              </w:rPr>
              <w:t>0.25</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download</w:t>
            </w:r>
            <w:r>
              <w:rPr>
                <w:rFonts w:ascii="Times New Roman" w:hAnsi="Times New Roman"/>
                <w:color w:val="FF0000"/>
                <w:highlight w:val="white"/>
              </w:rPr>
              <w:t xml:space="preserve"> percentage</w:t>
            </w:r>
            <w:r>
              <w:rPr>
                <w:rFonts w:ascii="Times New Roman" w:hAnsi="Times New Roman"/>
                <w:color w:val="0000FF"/>
                <w:highlight w:val="white"/>
              </w:rPr>
              <w:t>="</w:t>
            </w:r>
            <w:r>
              <w:rPr>
                <w:rFonts w:ascii="Times New Roman" w:hAnsi="Times New Roman"/>
                <w:color w:val="000000"/>
                <w:highlight w:val="white"/>
              </w:rPr>
              <w:t>0.47</w:t>
            </w:r>
            <w:r>
              <w:rPr>
                <w:rFonts w:ascii="Times New Roman" w:hAnsi="Times New Roman"/>
                <w:color w:val="0000FF"/>
                <w:highlight w:val="white"/>
              </w:rPr>
              <w:t>"/&gt;</w:t>
            </w:r>
          </w:p>
          <w:p w:rsidR="00A0783C" w:rsidRDefault="00A0783C" w:rsidP="00D54A3F">
            <w:pPr>
              <w:autoSpaceDE w:val="0"/>
              <w:autoSpaceDN w:val="0"/>
              <w:adjustRightInd w:val="0"/>
              <w:rPr>
                <w:rFonts w:ascii="Times New Roman" w:hAnsi="Times New Roman"/>
                <w:color w:val="000000"/>
                <w:highlight w:val="white"/>
              </w:rPr>
            </w:pPr>
            <w:r>
              <w:rPr>
                <w:rFonts w:ascii="Times New Roman" w:hAnsi="Times New Roman"/>
                <w:color w:val="000000"/>
                <w:highlight w:val="white"/>
              </w:rPr>
              <w:tab/>
            </w:r>
            <w:r>
              <w:rPr>
                <w:rFonts w:ascii="Times New Roman" w:hAnsi="Times New Roman"/>
                <w:color w:val="0000FF"/>
                <w:highlight w:val="white"/>
              </w:rPr>
              <w:t>&lt;/</w:t>
            </w:r>
            <w:r>
              <w:rPr>
                <w:rFonts w:ascii="Times New Roman" w:hAnsi="Times New Roman"/>
                <w:color w:val="800000"/>
                <w:highlight w:val="white"/>
              </w:rPr>
              <w:t>file</w:t>
            </w:r>
            <w:r>
              <w:rPr>
                <w:rFonts w:ascii="Times New Roman" w:hAnsi="Times New Roman"/>
                <w:color w:val="0000FF"/>
                <w:highlight w:val="white"/>
              </w:rPr>
              <w:t>&gt;</w:t>
            </w:r>
          </w:p>
          <w:p w:rsidR="00A0783C" w:rsidRDefault="00A0783C" w:rsidP="00D54A3F">
            <w:pPr>
              <w:pStyle w:val="BodyText"/>
              <w:ind w:firstLine="0"/>
            </w:pPr>
            <w:r>
              <w:rPr>
                <w:color w:val="0000FF"/>
                <w:highlight w:val="white"/>
              </w:rPr>
              <w:t>&lt;/</w:t>
            </w:r>
            <w:r>
              <w:rPr>
                <w:color w:val="800000"/>
                <w:highlight w:val="white"/>
              </w:rPr>
              <w:t>task</w:t>
            </w:r>
            <w:r>
              <w:rPr>
                <w:color w:val="0000FF"/>
                <w:highlight w:val="white"/>
              </w:rPr>
              <w:t>&gt;</w:t>
            </w:r>
          </w:p>
        </w:tc>
      </w:tr>
    </w:tbl>
    <w:p w:rsidR="00A0783C" w:rsidRPr="00A0783C" w:rsidRDefault="00A0783C" w:rsidP="00A0783C"/>
    <w:p w:rsidR="0058312F" w:rsidRDefault="00E43747" w:rsidP="0058312F">
      <w:pPr>
        <w:pStyle w:val="BodyText"/>
        <w:keepNext/>
        <w:ind w:firstLine="0"/>
        <w:rPr>
          <w:ins w:id="1386" w:author="." w:date="2009-05-30T03:16:00Z"/>
        </w:rPr>
      </w:pPr>
      <w:ins w:id="1387" w:author="." w:date="2009-05-30T03:16:00Z">
        <w:r>
          <w:rPr>
            <w:noProof/>
          </w:rPr>
          <w:lastRenderedPageBreak/>
          <w:pict>
            <v:shape id="Picture 38" o:spid="_x0000_i1035" type="#_x0000_t75" style="width:385.6pt;height:333.2pt;visibility:visible">
              <v:imagedata r:id="rId34" o:title=""/>
            </v:shape>
          </w:pict>
        </w:r>
      </w:ins>
    </w:p>
    <w:p w:rsidR="0058312F" w:rsidRDefault="00E14C46" w:rsidP="0058312F">
      <w:pPr>
        <w:pStyle w:val="BodyText"/>
        <w:keepNext/>
        <w:ind w:firstLine="0"/>
        <w:rPr>
          <w:del w:id="1388" w:author="." w:date="2009-05-30T03:16:00Z"/>
        </w:rPr>
      </w:pPr>
      <w:del w:id="1389" w:author="." w:date="2009-05-30T03:16:00Z">
        <w:r>
          <w:rPr>
            <w:noProof/>
          </w:rPr>
          <w:drawing>
            <wp:inline distT="0" distB="0" distL="0" distR="0">
              <wp:extent cx="4895850" cy="4229100"/>
              <wp:effectExtent l="19050" t="0" r="0" b="0"/>
              <wp:docPr id="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srcRect/>
                      <a:stretch>
                        <a:fillRect/>
                      </a:stretch>
                    </pic:blipFill>
                    <pic:spPr bwMode="auto">
                      <a:xfrm>
                        <a:off x="0" y="0"/>
                        <a:ext cx="4895850" cy="4229100"/>
                      </a:xfrm>
                      <a:prstGeom prst="rect">
                        <a:avLst/>
                      </a:prstGeom>
                      <a:noFill/>
                      <a:ln w="9525">
                        <a:noFill/>
                        <a:miter lim="800000"/>
                        <a:headEnd/>
                        <a:tailEnd/>
                      </a:ln>
                    </pic:spPr>
                  </pic:pic>
                </a:graphicData>
              </a:graphic>
            </wp:inline>
          </w:drawing>
        </w:r>
      </w:del>
    </w:p>
    <w:p w:rsidR="00DD232A" w:rsidRDefault="0058312F" w:rsidP="0058312F">
      <w:pPr>
        <w:pStyle w:val="Caption"/>
      </w:pPr>
      <w:bookmarkStart w:id="1390" w:name="_Ref197257309"/>
      <w:bookmarkStart w:id="1391" w:name="_Toc228209046"/>
      <w:r>
        <w:t xml:space="preserve">Figure </w:t>
      </w:r>
      <w:ins w:id="1392" w:author="." w:date="2009-05-31T10:14:00Z">
        <w:r w:rsidR="0033544C">
          <w:fldChar w:fldCharType="begin"/>
        </w:r>
        <w:r w:rsidR="007A19D2">
          <w:instrText xml:space="preserve"> STYLEREF 1 \s </w:instrText>
        </w:r>
      </w:ins>
      <w:r w:rsidR="0033544C">
        <w:fldChar w:fldCharType="separate"/>
      </w:r>
      <w:r w:rsidR="007A19D2">
        <w:rPr>
          <w:noProof/>
        </w:rPr>
        <w:t>4</w:t>
      </w:r>
      <w:ins w:id="1393"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394" w:author="." w:date="2009-05-31T10:14:00Z">
        <w:r w:rsidR="007A19D2">
          <w:rPr>
            <w:noProof/>
          </w:rPr>
          <w:t>9</w:t>
        </w:r>
        <w:r w:rsidR="0033544C">
          <w:fldChar w:fldCharType="end"/>
        </w:r>
      </w:ins>
      <w:del w:id="1395"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4</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9</w:delText>
        </w:r>
        <w:r w:rsidR="0033544C" w:rsidDel="003D3922">
          <w:fldChar w:fldCharType="end"/>
        </w:r>
      </w:del>
      <w:bookmarkEnd w:id="1390"/>
      <w:r>
        <w:t xml:space="preserve"> </w:t>
      </w:r>
      <w:r w:rsidRPr="00B128B0">
        <w:t xml:space="preserve">Update status task (UST) is one of the </w:t>
      </w:r>
      <w:r w:rsidR="0064656D" w:rsidRPr="00B128B0">
        <w:t>important</w:t>
      </w:r>
      <w:r w:rsidRPr="00B128B0">
        <w:t xml:space="preserve"> and periodic task that is used to inform WS-Tracker service about current status of the GTF clients</w:t>
      </w:r>
      <w:bookmarkEnd w:id="1391"/>
    </w:p>
    <w:p w:rsidR="0001610F" w:rsidRDefault="0001610F" w:rsidP="00286226">
      <w:pPr>
        <w:pStyle w:val="Heading2"/>
      </w:pPr>
      <w:bookmarkStart w:id="1396" w:name="_Toc228272616"/>
      <w:r>
        <w:t>Summary</w:t>
      </w:r>
      <w:bookmarkEnd w:id="1396"/>
    </w:p>
    <w:p w:rsidR="00D94AF0" w:rsidRDefault="0001610F" w:rsidP="00AA2184">
      <w:pPr>
        <w:pStyle w:val="BodyText"/>
      </w:pPr>
      <w:r>
        <w:t xml:space="preserve">In this chapter, we explained the architecture of the GridTorrent framework and motivations and design decisions behind it. Then, we </w:t>
      </w:r>
      <w:r w:rsidR="003A5E62">
        <w:t xml:space="preserve">presented a very detailed </w:t>
      </w:r>
      <w:r>
        <w:t>descri</w:t>
      </w:r>
      <w:r w:rsidR="003A5E62">
        <w:t xml:space="preserve">ption of its components: </w:t>
      </w:r>
      <w:r>
        <w:t>data sharing algorithm</w:t>
      </w:r>
      <w:r w:rsidR="00FC0F67">
        <w:t xml:space="preserve"> layer</w:t>
      </w:r>
      <w:r>
        <w:t xml:space="preserve">, data transfer module, core modules responsible for management and task handling and processing, security manager, and finally all tasks. </w:t>
      </w:r>
      <w:r w:rsidR="00AA6A2F">
        <w:t>In the next chapter, we are going to explain Collaboration and Content Management which enables the GTF to provide a collaborative environment.</w:t>
      </w:r>
      <w:r w:rsidR="00D94AF0">
        <w:br w:type="page"/>
      </w:r>
    </w:p>
    <w:p w:rsidR="00D94AF0" w:rsidRDefault="00AA6A2F" w:rsidP="00D94AF0">
      <w:pPr>
        <w:pStyle w:val="BodyText"/>
        <w:ind w:firstLine="0"/>
      </w:pPr>
      <w:r>
        <w:lastRenderedPageBreak/>
        <w:t xml:space="preserve"> </w:t>
      </w:r>
    </w:p>
    <w:p w:rsidR="00EE52F7" w:rsidRDefault="00EE52F7" w:rsidP="00286226">
      <w:pPr>
        <w:pStyle w:val="Heading1"/>
      </w:pPr>
      <w:bookmarkStart w:id="1397" w:name="_Toc192405060"/>
      <w:bookmarkStart w:id="1398" w:name="_Toc192405945"/>
      <w:bookmarkEnd w:id="1397"/>
      <w:bookmarkEnd w:id="1398"/>
    </w:p>
    <w:p w:rsidR="00EE52F7" w:rsidRDefault="00EE2784" w:rsidP="00EE52F7">
      <w:pPr>
        <w:pStyle w:val="ChapterTitle"/>
      </w:pPr>
      <w:bookmarkStart w:id="1399" w:name="_Toc192404449"/>
      <w:bookmarkStart w:id="1400" w:name="_Toc228272617"/>
      <w:r>
        <w:t xml:space="preserve">Asynchronous </w:t>
      </w:r>
      <w:r w:rsidR="007E3DF9">
        <w:t>Collaboration and Content Management Architecture</w:t>
      </w:r>
      <w:bookmarkEnd w:id="1399"/>
      <w:bookmarkEnd w:id="1400"/>
    </w:p>
    <w:p w:rsidR="00F6342D" w:rsidRDefault="00F6342D" w:rsidP="00286226">
      <w:pPr>
        <w:pStyle w:val="Heading2"/>
      </w:pPr>
      <w:bookmarkStart w:id="1401" w:name="_Toc228272618"/>
      <w:r>
        <w:t>Introduction</w:t>
      </w:r>
      <w:bookmarkEnd w:id="1401"/>
    </w:p>
    <w:p w:rsidR="00E2117F" w:rsidRDefault="00E2117F" w:rsidP="00F6342D">
      <w:pPr>
        <w:pStyle w:val="BodyText"/>
      </w:pPr>
      <w:r w:rsidRPr="00E2117F">
        <w:t>Bhartrihari, one of the ancient Indian philosophers (c. 450-510 CE?)</w:t>
      </w:r>
      <w:r>
        <w:t>, says “</w:t>
      </w:r>
      <w:r w:rsidRPr="00E2117F">
        <w:t>Knowledge grows when shared.</w:t>
      </w:r>
      <w:r>
        <w:t xml:space="preserve">” This is very true for science as well, when we consider our contemporary knowledge and its output, i.e. technology, as the accumulation of previous collaborative studies and works since the </w:t>
      </w:r>
      <w:r w:rsidR="002F1D11">
        <w:t xml:space="preserve">first appearance of </w:t>
      </w:r>
      <w:r>
        <w:t xml:space="preserve">ancient thinkers. </w:t>
      </w:r>
    </w:p>
    <w:p w:rsidR="00002495" w:rsidRDefault="00C23B9E" w:rsidP="00F6342D">
      <w:pPr>
        <w:pStyle w:val="BodyText"/>
      </w:pPr>
      <w:r>
        <w:t xml:space="preserve">In other words, the essence of science is </w:t>
      </w:r>
      <w:r w:rsidR="00EE2784">
        <w:t>analyzing</w:t>
      </w:r>
      <w:r>
        <w:t xml:space="preserve">, suggesting, </w:t>
      </w:r>
      <w:r w:rsidR="00027EE0">
        <w:t>and sharing</w:t>
      </w:r>
      <w:r>
        <w:t xml:space="preserve"> </w:t>
      </w:r>
      <w:r w:rsidR="00431B98">
        <w:t>ideas, data; to put it simply, exchange and communication</w:t>
      </w:r>
      <w:r>
        <w:t>.</w:t>
      </w:r>
      <w:r w:rsidR="00AA07B5">
        <w:t xml:space="preserve"> </w:t>
      </w:r>
      <w:r w:rsidR="00AA07B5" w:rsidRPr="00002495">
        <w:t xml:space="preserve">Christopher Surridge, editor of the Web-based journal, Public Library of Science On-Line Edition </w:t>
      </w:r>
      <w:r w:rsidR="0033544C">
        <w:fldChar w:fldCharType="begin"/>
      </w:r>
      <w:ins w:id="1402" w:author="." w:date="2009-05-30T00:43:00Z">
        <w:r w:rsidR="00CF1EDE">
          <w:instrText xml:space="preserve"> ADDIN EN.CITE &lt;EndNote&gt;&lt;Cite&gt;&lt;Year&gt;2008&lt;/Year&gt;&lt;RecNum&gt;187&lt;/RecNum&gt;&lt;record&gt;&lt;rec-number&gt;187&lt;/rec-number&gt;&lt;foreign-keys&gt;&lt;key app="EN" db-id="eref9pfvov2rdiedsstvpxdme2tz0v2ew02z"&gt;187&lt;/key&gt;&lt;/foreign-keys&gt;&lt;ref-type name="Web Page"&gt;12&lt;/ref-type&gt;&lt;contributors&gt;&lt;/contributors&gt;&lt;titles&gt;&lt;title&gt;Plos One: Publishing science, accelerating research&lt;/title&gt;&lt;/titles&gt;&lt;dates&gt;&lt;year&gt;2008&lt;/year&gt;&lt;/dates&gt;&lt;urls&gt;&lt;related-urls&gt;&lt;url&gt;http://www.plosone.org/&lt;/url&gt;&lt;/related-urls&gt;&lt;/urls&gt;&lt;/record&gt;&lt;/Cite&gt;&lt;/EndNote&gt;</w:instrText>
        </w:r>
      </w:ins>
      <w:del w:id="1403" w:author="." w:date="2009-05-30T00:43:00Z">
        <w:r w:rsidR="005876AF" w:rsidDel="00CF1EDE">
          <w:delInstrText xml:space="preserve"> ADDIN EN.CITE &lt;EndNote&gt;&lt;Cite&gt;&lt;Year&gt;2008&lt;/Year&gt;&lt;RecNum&gt;187&lt;/RecNum&gt;&lt;record&gt;&lt;rec-number&gt;187&lt;/rec-number&gt;&lt;foreign-keys&gt;&lt;key app="EN" db-id="eref9pfvov2rdiedsstvpxdme2tz0v2ew02z"&gt;187&lt;/key&gt;&lt;/foreign-keys&gt;&lt;ref-type name="Web Page"&gt;12&lt;/ref-type&gt;&lt;contributors&gt;&lt;/contributors&gt;&lt;titles&gt;&lt;title&gt;Plos One: Publishing science, accelerating research&lt;/title&gt;&lt;/titles&gt;&lt;dates&gt;&lt;year&gt;2008&lt;/year&gt;&lt;/dates&gt;&lt;urls&gt;&lt;related-urls&gt;&lt;url&gt;http://www.plosone.org/&lt;/url&gt;&lt;/related-urls&gt;&lt;/urls&gt;&lt;/record&gt;&lt;/Cite&gt;&lt;/EndNote&gt;</w:delInstrText>
        </w:r>
      </w:del>
      <w:r w:rsidR="0033544C">
        <w:fldChar w:fldCharType="separate"/>
      </w:r>
      <w:r w:rsidR="008E1941">
        <w:rPr>
          <w:noProof/>
        </w:rPr>
        <w:t>[</w:t>
      </w:r>
      <w:ins w:id="1404" w:author="." w:date="2009-05-30T03:16:00Z">
        <w:r w:rsidR="00BB4346">
          <w:rPr>
            <w:noProof/>
          </w:rPr>
          <w:t>26</w:t>
        </w:r>
      </w:ins>
      <w:del w:id="1405" w:author="." w:date="2009-05-30T03:16:00Z">
        <w:r w:rsidR="008E1941">
          <w:rPr>
            <w:noProof/>
          </w:rPr>
          <w:delText>109</w:delText>
        </w:r>
      </w:del>
      <w:r w:rsidR="008E1941">
        <w:rPr>
          <w:noProof/>
        </w:rPr>
        <w:t>]</w:t>
      </w:r>
      <w:r w:rsidR="0033544C">
        <w:fldChar w:fldCharType="end"/>
      </w:r>
      <w:r w:rsidR="0080702C">
        <w:t xml:space="preserve"> </w:t>
      </w:r>
      <w:r w:rsidR="00AA07B5" w:rsidRPr="00002495">
        <w:t>(PLoS ONE)</w:t>
      </w:r>
      <w:r w:rsidR="00AA07B5">
        <w:t>, enunciates it clearly as saying “</w:t>
      </w:r>
      <w:r w:rsidR="00002495" w:rsidRPr="00002495">
        <w:t xml:space="preserve">Science happens not just because of people </w:t>
      </w:r>
      <w:r w:rsidR="00002495" w:rsidRPr="00002495">
        <w:lastRenderedPageBreak/>
        <w:t>doing experiments, but because they're discussing those experiments,</w:t>
      </w:r>
      <w:r w:rsidR="00AA07B5">
        <w:t>”</w:t>
      </w:r>
      <w:r w:rsidR="0080702C">
        <w:t xml:space="preserve"> according to </w:t>
      </w:r>
      <w:r w:rsidR="0033544C">
        <w:fldChar w:fldCharType="begin"/>
      </w:r>
      <w:ins w:id="1406" w:author="." w:date="2009-05-30T00:43:00Z">
        <w:r w:rsidR="00CF1EDE">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ins>
      <w:del w:id="1407" w:author="." w:date="2009-05-30T00:43:00Z">
        <w:r w:rsidR="005876AF" w:rsidDel="00CF1EDE">
          <w:del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delInstrText>
        </w:r>
      </w:del>
      <w:r w:rsidR="0033544C">
        <w:fldChar w:fldCharType="separate"/>
      </w:r>
      <w:r w:rsidR="008E1941">
        <w:rPr>
          <w:noProof/>
        </w:rPr>
        <w:t>[</w:t>
      </w:r>
      <w:ins w:id="1408" w:author="." w:date="2009-05-30T03:16:00Z">
        <w:r w:rsidR="00BB4346">
          <w:rPr>
            <w:noProof/>
          </w:rPr>
          <w:t>27</w:t>
        </w:r>
      </w:ins>
      <w:del w:id="1409" w:author="." w:date="2009-05-30T03:16:00Z">
        <w:r w:rsidR="008E1941">
          <w:rPr>
            <w:noProof/>
          </w:rPr>
          <w:delText>110</w:delText>
        </w:r>
      </w:del>
      <w:r w:rsidR="008E1941">
        <w:rPr>
          <w:noProof/>
        </w:rPr>
        <w:t>]</w:t>
      </w:r>
      <w:r w:rsidR="0033544C">
        <w:fldChar w:fldCharType="end"/>
      </w:r>
      <w:r w:rsidR="00002495">
        <w:t xml:space="preserve">. </w:t>
      </w:r>
      <w:r w:rsidR="004B5D30">
        <w:t xml:space="preserve">The collaborative projects can be as diverse as that it may be a work of two scientists or of many universities and intuitions scattered around the world. </w:t>
      </w:r>
      <w:r w:rsidR="00027EE0">
        <w:t>Therefore, there is a growing need for a framework which enables community groups, academics</w:t>
      </w:r>
      <w:r w:rsidR="0085661E">
        <w:t>, and scientists</w:t>
      </w:r>
      <w:r w:rsidR="00027EE0">
        <w:t xml:space="preserve"> to </w:t>
      </w:r>
      <w:r w:rsidR="0085661E">
        <w:t xml:space="preserve">develop collaborative research projects between them. </w:t>
      </w:r>
    </w:p>
    <w:p w:rsidR="00D60F94" w:rsidRDefault="00D60F94" w:rsidP="00286226">
      <w:pPr>
        <w:pStyle w:val="Heading2"/>
      </w:pPr>
      <w:bookmarkStart w:id="1410" w:name="_Toc228272619"/>
      <w:r>
        <w:t>The concept of Asynchronous Collaboration and Content Management</w:t>
      </w:r>
      <w:bookmarkEnd w:id="1410"/>
    </w:p>
    <w:p w:rsidR="00D60F94" w:rsidRDefault="00D60F94" w:rsidP="00286226">
      <w:pPr>
        <w:pStyle w:val="Heading3"/>
      </w:pPr>
      <w:bookmarkStart w:id="1411" w:name="_Toc228272620"/>
      <w:r>
        <w:t>Definition of term “Asynchronous Collaboration”</w:t>
      </w:r>
      <w:bookmarkEnd w:id="1411"/>
    </w:p>
    <w:p w:rsidR="00EE2784" w:rsidRDefault="00EE2784" w:rsidP="00F6342D">
      <w:pPr>
        <w:pStyle w:val="BodyText"/>
      </w:pPr>
      <w:r>
        <w:t xml:space="preserve">Even though </w:t>
      </w:r>
      <w:r w:rsidRPr="00EE2784">
        <w:rPr>
          <w:i/>
        </w:rPr>
        <w:t>collaboration</w:t>
      </w:r>
      <w:r>
        <w:t xml:space="preserve">, </w:t>
      </w:r>
      <w:r w:rsidRPr="00EE2784">
        <w:rPr>
          <w:i/>
        </w:rPr>
        <w:t>content</w:t>
      </w:r>
      <w:r>
        <w:t xml:space="preserve">, and </w:t>
      </w:r>
      <w:r w:rsidRPr="00EE2784">
        <w:rPr>
          <w:i/>
        </w:rPr>
        <w:t>content</w:t>
      </w:r>
      <w:r>
        <w:t xml:space="preserve"> management are</w:t>
      </w:r>
      <w:r w:rsidR="003C11A6">
        <w:t xml:space="preserve"> </w:t>
      </w:r>
      <w:r w:rsidR="007B4359">
        <w:t>the buzz-words of the Web 2.0</w:t>
      </w:r>
      <w:r w:rsidR="003C11A6">
        <w:t>, t</w:t>
      </w:r>
      <w:r>
        <w:t>hey</w:t>
      </w:r>
      <w:r w:rsidR="003C11A6">
        <w:t xml:space="preserve"> ha</w:t>
      </w:r>
      <w:r>
        <w:t>ve</w:t>
      </w:r>
      <w:r w:rsidR="003C11A6">
        <w:t xml:space="preserve"> broader definition</w:t>
      </w:r>
      <w:r>
        <w:t>s</w:t>
      </w:r>
      <w:r w:rsidR="003C11A6">
        <w:t xml:space="preserve"> in computer environment; </w:t>
      </w:r>
      <w:r>
        <w:t xml:space="preserve">therefore, we would like to clarify the use of terms </w:t>
      </w:r>
      <w:r w:rsidRPr="00A77D05">
        <w:rPr>
          <w:i/>
        </w:rPr>
        <w:t>content</w:t>
      </w:r>
      <w:r>
        <w:t xml:space="preserve">, </w:t>
      </w:r>
      <w:r w:rsidRPr="00A77D05">
        <w:rPr>
          <w:i/>
        </w:rPr>
        <w:t>content</w:t>
      </w:r>
      <w:r>
        <w:t xml:space="preserve"> </w:t>
      </w:r>
      <w:r w:rsidRPr="00A77D05">
        <w:rPr>
          <w:i/>
        </w:rPr>
        <w:t>management</w:t>
      </w:r>
      <w:r>
        <w:t xml:space="preserve"> and </w:t>
      </w:r>
      <w:r w:rsidRPr="00A77D05">
        <w:rPr>
          <w:i/>
        </w:rPr>
        <w:t>asynchronous</w:t>
      </w:r>
      <w:r>
        <w:t xml:space="preserve"> </w:t>
      </w:r>
      <w:r w:rsidRPr="00A77D05">
        <w:rPr>
          <w:i/>
        </w:rPr>
        <w:t>collaboration</w:t>
      </w:r>
      <w:r>
        <w:t xml:space="preserve"> as used in this dissertation</w:t>
      </w:r>
      <w:r w:rsidR="00A77D05">
        <w:t xml:space="preserve"> before we discuss the aspects of asynchronous collaboration and content management</w:t>
      </w:r>
      <w:r>
        <w:t xml:space="preserve">. </w:t>
      </w:r>
      <w:r w:rsidR="00A77D05">
        <w:t xml:space="preserve">In addition, when we refer to </w:t>
      </w:r>
      <w:r w:rsidR="00C653B6" w:rsidRPr="00A77D05">
        <w:rPr>
          <w:i/>
        </w:rPr>
        <w:t>asynchronous</w:t>
      </w:r>
      <w:r w:rsidR="00C653B6">
        <w:t xml:space="preserve"> </w:t>
      </w:r>
      <w:r w:rsidR="00A77D05" w:rsidRPr="009E5B02">
        <w:rPr>
          <w:i/>
        </w:rPr>
        <w:t>collaboration</w:t>
      </w:r>
      <w:r w:rsidR="00A77D05">
        <w:t xml:space="preserve"> feature of our prototype</w:t>
      </w:r>
      <w:r w:rsidR="009E5B02">
        <w:t xml:space="preserve"> </w:t>
      </w:r>
      <w:r w:rsidR="00A77D05">
        <w:t xml:space="preserve">we use </w:t>
      </w:r>
      <w:r w:rsidR="00A77D05" w:rsidRPr="00A77D05">
        <w:rPr>
          <w:i/>
        </w:rPr>
        <w:t>collaboration</w:t>
      </w:r>
      <w:r w:rsidR="00A77D05">
        <w:t xml:space="preserve"> and </w:t>
      </w:r>
      <w:r w:rsidR="00A77D05" w:rsidRPr="00A77D05">
        <w:rPr>
          <w:i/>
        </w:rPr>
        <w:t>asynchronous</w:t>
      </w:r>
      <w:r w:rsidR="00A77D05">
        <w:t xml:space="preserve"> </w:t>
      </w:r>
      <w:r w:rsidR="00A77D05" w:rsidRPr="00A77D05">
        <w:rPr>
          <w:i/>
        </w:rPr>
        <w:t>collaboration</w:t>
      </w:r>
      <w:r w:rsidR="00A77D05">
        <w:t xml:space="preserve"> interchangeably in the rest of this thesis since the asynchronous collaboration is the only type of the collaboration employed in this thesis. </w:t>
      </w:r>
    </w:p>
    <w:p w:rsidR="003C11A6" w:rsidRDefault="00C653B6" w:rsidP="00F6342D">
      <w:pPr>
        <w:pStyle w:val="BodyText"/>
      </w:pPr>
      <w:r>
        <w:t>As c</w:t>
      </w:r>
      <w:r w:rsidR="009E5B02">
        <w:t>ollaboration has wider and prevalent usage in today’s computerized world</w:t>
      </w:r>
      <w:r>
        <w:t>,</w:t>
      </w:r>
      <w:r w:rsidR="00EE2784">
        <w:t xml:space="preserve"> </w:t>
      </w:r>
      <w:r w:rsidR="003C11A6">
        <w:t xml:space="preserve">it is perfectly correct to regard email, video teleconferencing, Internet chat or the World Wide Web as collaboration. Therefore, </w:t>
      </w:r>
      <w:r w:rsidR="00CD3D7D">
        <w:t>collaboration</w:t>
      </w:r>
      <w:r w:rsidR="003C11A6">
        <w:t xml:space="preserve"> can be </w:t>
      </w:r>
      <w:r w:rsidR="00CD3D7D">
        <w:t xml:space="preserve">defined </w:t>
      </w:r>
      <w:r w:rsidR="000553F8">
        <w:t>“</w:t>
      </w:r>
      <w:r w:rsidR="00CD3D7D">
        <w:t>as the integration of many technologies in to a single environment to facilitate information sharing and information management</w:t>
      </w:r>
      <w:r w:rsidR="000553F8">
        <w:t>”</w:t>
      </w:r>
      <w:r w:rsidR="00CD3D7D">
        <w:t xml:space="preserve"> </w:t>
      </w:r>
      <w:r w:rsidR="00CC26B4">
        <w:t xml:space="preserve">according to </w:t>
      </w:r>
      <w:r w:rsidR="0033544C">
        <w:fldChar w:fldCharType="begin"/>
      </w:r>
      <w:ins w:id="1412" w:author="." w:date="2009-05-30T00:43:00Z">
        <w:r w:rsidR="00CF1EDE">
          <w:instrText xml:space="preserve"> ADDIN EN.CITE &lt;EndNote&gt;&lt;Cite&gt;&lt;Author&gt;Rizzo&lt;/Author&gt;&lt;Year&gt;1999&lt;/Year&gt;&lt;RecNum&gt;189&lt;/RecNum&gt;&lt;record&gt;&lt;rec-number&gt;189&lt;/rec-number&gt;&lt;foreign-keys&gt;&lt;key app="EN" db-id="eref9pfvov2rdiedsstvpxdme2tz0v2ew02z"&gt;189&lt;/key&gt;&lt;/foreign-keys&gt;&lt;ref-type name="Book"&gt;6&lt;/ref-type&gt;&lt;contributors&gt;&lt;authors&gt;&lt;author&gt;Rizzo, T&lt;/author&gt;&lt;/authors&gt;&lt;/contributors&gt;&lt;titles&gt;&lt;title&gt;Programming Microsoft Outlook and Microsoft Exchange&lt;/title&gt;&lt;/titles&gt;&lt;dates&gt;&lt;year&gt;1999&lt;/year&gt;&lt;/dates&gt;&lt;publisher&gt;Microsoft Press Redmond, Wash&lt;/publisher&gt;&lt;urls&gt;&lt;/urls&gt;&lt;/record&gt;&lt;/Cite&gt;&lt;/EndNote&gt;</w:instrText>
        </w:r>
      </w:ins>
      <w:del w:id="1413" w:author="." w:date="2009-05-30T00:43:00Z">
        <w:r w:rsidR="005876AF" w:rsidDel="00CF1EDE">
          <w:delInstrText xml:space="preserve"> ADDIN EN.CITE &lt;EndNote&gt;&lt;Cite&gt;&lt;Author&gt;Rizzo&lt;/Author&gt;&lt;Year&gt;1999&lt;/Year&gt;&lt;RecNum&gt;189&lt;/RecNum&gt;&lt;record&gt;&lt;rec-number&gt;189&lt;/rec-number&gt;&lt;foreign-keys&gt;&lt;key app="EN" db-id="eref9pfvov2rdiedsstvpxdme2tz0v2ew02z"&gt;189&lt;/key&gt;&lt;/foreign-keys&gt;&lt;ref-type name="Book"&gt;6&lt;/ref-type&gt;&lt;contributors&gt;&lt;authors&gt;&lt;author&gt;Rizzo, T&lt;/author&gt;&lt;/authors&gt;&lt;/contributors&gt;&lt;titles&gt;&lt;title&gt;Programming Microsoft Outlook and Microsoft Exchange&lt;/title&gt;&lt;/titles&gt;&lt;dates&gt;&lt;year&gt;1999&lt;/year&gt;&lt;/dates&gt;&lt;publisher&gt;Microsoft Press Redmond, Wash&lt;/publisher&gt;&lt;urls&gt;&lt;/urls&gt;&lt;/record&gt;&lt;/Cite&gt;&lt;/EndNote&gt;</w:delInstrText>
        </w:r>
      </w:del>
      <w:r w:rsidR="0033544C">
        <w:fldChar w:fldCharType="separate"/>
      </w:r>
      <w:r w:rsidR="008E1941">
        <w:rPr>
          <w:noProof/>
        </w:rPr>
        <w:t>[</w:t>
      </w:r>
      <w:ins w:id="1414" w:author="." w:date="2009-05-30T03:16:00Z">
        <w:r w:rsidR="00BB4346">
          <w:rPr>
            <w:noProof/>
          </w:rPr>
          <w:t>28</w:t>
        </w:r>
      </w:ins>
      <w:del w:id="1415" w:author="." w:date="2009-05-30T03:16:00Z">
        <w:r w:rsidR="008E1941">
          <w:rPr>
            <w:noProof/>
          </w:rPr>
          <w:delText>111</w:delText>
        </w:r>
      </w:del>
      <w:r w:rsidR="008E1941">
        <w:rPr>
          <w:noProof/>
        </w:rPr>
        <w:t>]</w:t>
      </w:r>
      <w:r w:rsidR="0033544C">
        <w:fldChar w:fldCharType="end"/>
      </w:r>
      <w:r w:rsidR="00CD3D7D">
        <w:t>.</w:t>
      </w:r>
      <w:r w:rsidR="003C11A6">
        <w:t xml:space="preserve"> </w:t>
      </w:r>
    </w:p>
    <w:p w:rsidR="00CD3D7D" w:rsidRDefault="00CD3D7D" w:rsidP="00CD3D7D">
      <w:pPr>
        <w:pStyle w:val="BodyText"/>
        <w:ind w:firstLine="576"/>
      </w:pPr>
      <w:r>
        <w:t xml:space="preserve">The accesses of resources in collaborative systems are other aspect of collaboration and they can be </w:t>
      </w:r>
      <w:r w:rsidRPr="00CD3D7D">
        <w:t>synchronous</w:t>
      </w:r>
      <w:r>
        <w:t xml:space="preserve"> or asynchronous. In synchronous </w:t>
      </w:r>
      <w:r>
        <w:lastRenderedPageBreak/>
        <w:t xml:space="preserve">collaborative systems –real-time collaboration, users work with others at the same moment taking turns communicating ideas and controlling resources. On the other hand, users does not required to be present to participate in asynchronous collaborative systems which allow users to collaborate with other people at their convenience </w:t>
      </w:r>
      <w:ins w:id="1416" w:author="." w:date="2009-05-30T03:16:00Z">
        <w:r w:rsidR="0033544C">
          <w:fldChar w:fldCharType="begin"/>
        </w:r>
        <w:r w:rsidR="00BB4346">
          <w:instrText xml:space="preserve"> ADDIN EN.CITE &lt;EndNote&gt;&lt;Cite&gt;&lt;Author&gt;Rizzo&lt;/Author&gt;&lt;Year&gt;1999&lt;/Year&gt;&lt;RecNum&gt;189&lt;/RecNum&gt;&lt;record&gt;&lt;rec-number&gt;189&lt;/rec-number&gt;&lt;foreign-keys&gt;&lt;key app="EN" db-id="eref9pfvov2rdiedsstvpxdme2tz0v2ew02z"&gt;189&lt;/key&gt;&lt;/foreign-keys&gt;&lt;ref-type name="Book"&gt;6&lt;/ref-type&gt;&lt;contributors&gt;&lt;authors&gt;&lt;author&gt;Rizzo, T&lt;/author&gt;&lt;/authors&gt;&lt;/contributors&gt;&lt;titles&gt;&lt;title&gt;Programming Microsoft Outlook and Microsoft Exchange&lt;/title&gt;&lt;/titles&gt;&lt;dates&gt;&lt;year&gt;1999&lt;/year&gt;&lt;/dates&gt;&lt;publisher&gt;Microsoft Press Redmond, Wash&lt;/publisher&gt;&lt;urls&gt;&lt;/urls&gt;&lt;/record&gt;&lt;/Cite&gt;&lt;/EndNote&gt;</w:instrText>
        </w:r>
        <w:r w:rsidR="0033544C">
          <w:fldChar w:fldCharType="separate"/>
        </w:r>
        <w:r w:rsidR="00BB4346">
          <w:rPr>
            <w:noProof/>
          </w:rPr>
          <w:t>[28]</w:t>
        </w:r>
        <w:r w:rsidR="0033544C">
          <w:fldChar w:fldCharType="end"/>
        </w:r>
        <w:r w:rsidR="0033544C">
          <w:fldChar w:fldCharType="begin"/>
        </w:r>
        <w:r w:rsidR="00CF1EDE">
          <w:instrText xml:space="preserve"> ADDIN EN.CITE &lt;EndNote&gt;&lt;Cite&gt;&lt;Author&gt;Rizzo&lt;/Author&gt;&lt;Year&gt;1999&lt;/Year&gt;&lt;RecNum&gt;189&lt;/RecNum&gt;&lt;record&gt;&lt;rec-number&gt;189&lt;/rec-number&gt;&lt;foreign-keys&gt;&lt;key app="EN" db-id="eref9pfvov2rdiedsstvpxdme2tz0v2ew02z"&gt;189&lt;/key&gt;&lt;/foreign-keys&gt;&lt;ref-type name="Book"&gt;6&lt;/ref-type&gt;&lt;contributors&gt;&lt;authors&gt;&lt;author&gt;Rizzo, T&lt;/author&gt;&lt;/authors&gt;&lt;/contributors&gt;&lt;titles&gt;&lt;title&gt;Programming Microsoft Outlook and Microsoft Exchange&lt;/title&gt;&lt;/titles&gt;&lt;dates&gt;&lt;year&gt;1999&lt;/year&gt;&lt;/dates&gt;&lt;publisher&gt;Microsoft Press Redmond, Wash&lt;/publisher&gt;&lt;urls&gt;&lt;/urls&gt;&lt;/record&gt;&lt;/Cite&gt;&lt;/EndNote&gt;</w:instrText>
        </w:r>
        <w:r w:rsidR="005876AF" w:rsidDel="00CF1EDE">
          <w:instrText xml:space="preserve"> ADDIN EN.CITE &lt;EndNote&gt;&lt;Cite&gt;&lt;Author&gt;Rizzo&lt;/Author&gt;&lt;Year&gt;1999&lt;/Year&gt;&lt;RecNum&gt;189&lt;/RecNum&gt;&lt;record&gt;&lt;rec-number&gt;189&lt;/rec-number&gt;&lt;foreign-keys&gt;&lt;key app="EN" db-id="eref9pfvov2rdiedsstvpxdme2tz0v2ew02z"&gt;189&lt;/key&gt;&lt;/foreign-keys&gt;&lt;ref-type name="Book"&gt;6&lt;/ref-type&gt;&lt;contributors&gt;&lt;authors&gt;&lt;author&gt;Rizzo, T&lt;/author&gt;&lt;/authors&gt;&lt;/contributors&gt;&lt;titles&gt;&lt;title&gt;Programming Microsoft Outlook and Microsoft Exchange&lt;/title&gt;&lt;/titles&gt;&lt;dates&gt;&lt;year&gt;1999&lt;/year&gt;&lt;/dates&gt;&lt;publisher&gt;Microsoft Press Redmond, Wash&lt;/publisher&gt;&lt;urls&gt;&lt;/urls&gt;&lt;/record&gt;&lt;/Cite&gt;&lt;/EndNote&gt;</w:instrText>
        </w:r>
        <w:r w:rsidR="0033544C">
          <w:fldChar w:fldCharType="separate"/>
        </w:r>
        <w:r w:rsidR="008E1941">
          <w:rPr>
            <w:noProof/>
          </w:rPr>
          <w:t>[111]</w:t>
        </w:r>
        <w:r w:rsidR="0033544C">
          <w:fldChar w:fldCharType="end"/>
        </w:r>
      </w:ins>
      <w:r>
        <w:t>.</w:t>
      </w:r>
    </w:p>
    <w:p w:rsidR="00D60F94" w:rsidRDefault="00D60F94" w:rsidP="00286226">
      <w:pPr>
        <w:pStyle w:val="Heading3"/>
      </w:pPr>
      <w:bookmarkStart w:id="1417" w:name="_Toc228272621"/>
      <w:r>
        <w:t>Definition of term “Content” and “Content Management”</w:t>
      </w:r>
      <w:bookmarkEnd w:id="1417"/>
    </w:p>
    <w:p w:rsidR="00CA1F9D" w:rsidRDefault="004C3B3D" w:rsidP="00CD3D7D">
      <w:pPr>
        <w:pStyle w:val="BodyText"/>
        <w:ind w:firstLine="576"/>
      </w:pPr>
      <w:r>
        <w:t xml:space="preserve">The term of </w:t>
      </w:r>
      <w:r w:rsidRPr="00AB09B6">
        <w:rPr>
          <w:i/>
        </w:rPr>
        <w:t>c</w:t>
      </w:r>
      <w:r w:rsidR="00232794" w:rsidRPr="00AB09B6">
        <w:rPr>
          <w:i/>
        </w:rPr>
        <w:t>ontent</w:t>
      </w:r>
      <w:r w:rsidR="00232794">
        <w:t xml:space="preserve"> is </w:t>
      </w:r>
      <w:r>
        <w:t>generally used to refer to various kinds of digital media and electronic text such as computer files, image, audio and video files, electronic documents, and Web contents</w:t>
      </w:r>
      <w:r w:rsidR="00791053">
        <w:t xml:space="preserve">. </w:t>
      </w:r>
    </w:p>
    <w:p w:rsidR="00232794" w:rsidRDefault="00791053" w:rsidP="00CD3D7D">
      <w:pPr>
        <w:pStyle w:val="BodyText"/>
        <w:ind w:firstLine="576"/>
      </w:pPr>
      <w:r w:rsidRPr="00AB09B6">
        <w:rPr>
          <w:i/>
        </w:rPr>
        <w:t>Content management</w:t>
      </w:r>
      <w:r>
        <w:t xml:space="preserve"> refers to create, edit, manage, search and publish digital content. Although the content management term has similar meaning in our prototype,</w:t>
      </w:r>
      <w:r w:rsidR="00DA206B">
        <w:t xml:space="preserve"> we used </w:t>
      </w:r>
      <w:r>
        <w:t>the content term</w:t>
      </w:r>
      <w:r w:rsidR="00DA206B">
        <w:t xml:space="preserve"> with</w:t>
      </w:r>
      <w:r w:rsidR="00300E38">
        <w:t xml:space="preserve"> </w:t>
      </w:r>
      <w:r w:rsidR="004E1DEB">
        <w:t xml:space="preserve">a </w:t>
      </w:r>
      <w:r w:rsidR="00300E38">
        <w:t xml:space="preserve">broader </w:t>
      </w:r>
      <w:r w:rsidR="00DA206B">
        <w:t>definition</w:t>
      </w:r>
      <w:r w:rsidR="00300E38">
        <w:t xml:space="preserve"> </w:t>
      </w:r>
      <w:r w:rsidR="00DA206B">
        <w:t xml:space="preserve">in order to </w:t>
      </w:r>
      <w:r w:rsidR="00D05738">
        <w:t>include</w:t>
      </w:r>
      <w:r>
        <w:t xml:space="preserve"> any type of electronic data</w:t>
      </w:r>
      <w:r w:rsidR="00300E38">
        <w:t xml:space="preserve"> </w:t>
      </w:r>
      <w:r>
        <w:t>which is desired to be shared with other users by its owner</w:t>
      </w:r>
      <w:r w:rsidR="00300E38">
        <w:t xml:space="preserve"> and can be distributable on computer networks</w:t>
      </w:r>
      <w:r w:rsidR="00D05738">
        <w:t xml:space="preserve"> with</w:t>
      </w:r>
      <w:r w:rsidR="004E1DEB">
        <w:t>out concerning and processing according to what is stored in it.</w:t>
      </w:r>
    </w:p>
    <w:p w:rsidR="00D60F94" w:rsidRDefault="00D60F94" w:rsidP="00286226">
      <w:pPr>
        <w:pStyle w:val="Heading3"/>
      </w:pPr>
      <w:bookmarkStart w:id="1418" w:name="_Toc228272622"/>
      <w:r>
        <w:t>Requirements</w:t>
      </w:r>
      <w:bookmarkEnd w:id="1418"/>
    </w:p>
    <w:p w:rsidR="00AB09B6" w:rsidRDefault="004850F7" w:rsidP="00CD3D7D">
      <w:pPr>
        <w:pStyle w:val="BodyText"/>
        <w:ind w:firstLine="576"/>
      </w:pPr>
      <w:r>
        <w:t xml:space="preserve">A framework designed for collaborative research projects, in our opinion, should satisfy the following </w:t>
      </w:r>
      <w:r w:rsidR="0062705C">
        <w:t>five</w:t>
      </w:r>
      <w:r>
        <w:t xml:space="preserve"> important requirements. </w:t>
      </w:r>
    </w:p>
    <w:p w:rsidR="00AB09B6" w:rsidRDefault="00AB09B6" w:rsidP="00AB09B6">
      <w:pPr>
        <w:pStyle w:val="BodyText"/>
        <w:numPr>
          <w:ilvl w:val="0"/>
          <w:numId w:val="11"/>
        </w:numPr>
      </w:pPr>
      <w:r>
        <w:t>I</w:t>
      </w:r>
      <w:r w:rsidR="004850F7">
        <w:t xml:space="preserve">t should enable participants to share and exchange their ideas –a collaborative substrate. </w:t>
      </w:r>
    </w:p>
    <w:p w:rsidR="00AB09B6" w:rsidRDefault="00AB09B6" w:rsidP="00AB09B6">
      <w:pPr>
        <w:pStyle w:val="BodyText"/>
        <w:numPr>
          <w:ilvl w:val="0"/>
          <w:numId w:val="11"/>
        </w:numPr>
      </w:pPr>
      <w:r>
        <w:lastRenderedPageBreak/>
        <w:t>I</w:t>
      </w:r>
      <w:r w:rsidR="004850F7">
        <w:t xml:space="preserve">t should provide a basic content management service that allows users to </w:t>
      </w:r>
      <w:r w:rsidR="009874B2">
        <w:t xml:space="preserve">publish and manage their content and </w:t>
      </w:r>
      <w:r w:rsidR="004850F7">
        <w:t>search, find and access any dat</w:t>
      </w:r>
      <w:r>
        <w:t xml:space="preserve">a available in the system. </w:t>
      </w:r>
    </w:p>
    <w:p w:rsidR="00AB09B6" w:rsidRDefault="00AB09B6" w:rsidP="00AB09B6">
      <w:pPr>
        <w:pStyle w:val="BodyText"/>
        <w:numPr>
          <w:ilvl w:val="0"/>
          <w:numId w:val="11"/>
        </w:numPr>
      </w:pPr>
      <w:r>
        <w:t>I</w:t>
      </w:r>
      <w:r w:rsidR="004850F7">
        <w:t xml:space="preserve">t </w:t>
      </w:r>
      <w:r w:rsidR="00796D74">
        <w:t>should</w:t>
      </w:r>
      <w:r w:rsidR="004850F7">
        <w:t xml:space="preserve"> be platform and scientific discipline </w:t>
      </w:r>
      <w:r w:rsidR="009874B2">
        <w:t>independent</w:t>
      </w:r>
      <w:r w:rsidR="009E136D">
        <w:t>, lightweight</w:t>
      </w:r>
      <w:r w:rsidR="009874B2">
        <w:t xml:space="preserve"> and simple as possible it can be</w:t>
      </w:r>
      <w:r w:rsidR="004850F7">
        <w:t xml:space="preserve">. </w:t>
      </w:r>
    </w:p>
    <w:p w:rsidR="00AB09B6" w:rsidRDefault="00AB09B6" w:rsidP="00AB09B6">
      <w:pPr>
        <w:pStyle w:val="BodyText"/>
        <w:numPr>
          <w:ilvl w:val="0"/>
          <w:numId w:val="11"/>
        </w:numPr>
      </w:pPr>
      <w:r>
        <w:t>I</w:t>
      </w:r>
      <w:r w:rsidR="0062705C">
        <w:t>t s</w:t>
      </w:r>
      <w:r w:rsidR="00796D74">
        <w:t>h</w:t>
      </w:r>
      <w:r w:rsidR="0062705C">
        <w:t>o</w:t>
      </w:r>
      <w:r w:rsidR="00796D74">
        <w:t>uld</w:t>
      </w:r>
      <w:r w:rsidR="0062705C">
        <w:t xml:space="preserve"> be customizable and extensible so that organizations with different needs </w:t>
      </w:r>
      <w:r w:rsidR="008B4993">
        <w:t>could modify</w:t>
      </w:r>
      <w:r w:rsidR="0062705C">
        <w:t xml:space="preserve"> or add</w:t>
      </w:r>
      <w:r w:rsidR="008B4993">
        <w:t xml:space="preserve"> </w:t>
      </w:r>
      <w:r w:rsidR="0062705C">
        <w:t>new features to it seamlessly</w:t>
      </w:r>
      <w:r w:rsidR="008B4993">
        <w:t xml:space="preserve">. </w:t>
      </w:r>
    </w:p>
    <w:p w:rsidR="004850F7" w:rsidRDefault="00AB09B6" w:rsidP="00AB09B6">
      <w:pPr>
        <w:pStyle w:val="BodyText"/>
        <w:numPr>
          <w:ilvl w:val="0"/>
          <w:numId w:val="11"/>
        </w:numPr>
      </w:pPr>
      <w:r>
        <w:t>I</w:t>
      </w:r>
      <w:r w:rsidR="004850F7">
        <w:t>t should allow users to transfer their shared data from one location to another one in a high-performance, reliable and efficient way.</w:t>
      </w:r>
    </w:p>
    <w:p w:rsidR="00D60F94" w:rsidRDefault="00D60F94" w:rsidP="00286226">
      <w:pPr>
        <w:pStyle w:val="Heading2"/>
      </w:pPr>
      <w:bookmarkStart w:id="1419" w:name="_Toc228272623"/>
      <w:r>
        <w:t>Related Work</w:t>
      </w:r>
      <w:bookmarkEnd w:id="1419"/>
    </w:p>
    <w:p w:rsidR="00EB5872" w:rsidRDefault="00335D50" w:rsidP="00CD3D7D">
      <w:pPr>
        <w:pStyle w:val="BodyText"/>
        <w:ind w:firstLine="576"/>
      </w:pPr>
      <w:r>
        <w:t xml:space="preserve">There </w:t>
      </w:r>
      <w:r w:rsidR="00A4258D">
        <w:t>are great deals</w:t>
      </w:r>
      <w:r>
        <w:t xml:space="preserve"> of commercial and academic </w:t>
      </w:r>
      <w:r w:rsidR="00A4258D">
        <w:t>products</w:t>
      </w:r>
      <w:r>
        <w:t xml:space="preserve"> available</w:t>
      </w:r>
      <w:r w:rsidR="00A4258D">
        <w:t xml:space="preserve"> for collaboration and content management</w:t>
      </w:r>
      <w:r>
        <w:t xml:space="preserve">. </w:t>
      </w:r>
      <w:r w:rsidR="00A4258D">
        <w:t xml:space="preserve">They are fall into three main categories: (1) systems aimed to deal with </w:t>
      </w:r>
      <w:r w:rsidR="008E50AD">
        <w:t>great variety of content on a website</w:t>
      </w:r>
      <w:r w:rsidR="00A4258D">
        <w:t xml:space="preserve">, (2) systems designed for handling </w:t>
      </w:r>
      <w:r w:rsidR="008E50AD">
        <w:t xml:space="preserve">distributed </w:t>
      </w:r>
      <w:r w:rsidR="00A4258D">
        <w:t xml:space="preserve">documents produced by office productivity programs (text processing, spreadsheet, etc.)  in addition to web content and </w:t>
      </w:r>
      <w:r w:rsidR="008E50AD">
        <w:t xml:space="preserve">(3) </w:t>
      </w:r>
      <w:r w:rsidR="00A4258D">
        <w:t xml:space="preserve">systems dedicated to courseware management.  </w:t>
      </w:r>
      <w:r w:rsidR="0096286B">
        <w:t>Bittorrent, SharePoint</w:t>
      </w:r>
      <w:r w:rsidR="00C53B60">
        <w:t xml:space="preserve"> </w:t>
      </w:r>
      <w:r w:rsidR="0033544C">
        <w:fldChar w:fldCharType="begin"/>
      </w:r>
      <w:ins w:id="1420" w:author="." w:date="2009-05-30T00:43:00Z">
        <w:r w:rsidR="00CF1EDE">
          <w:instrText xml:space="preserve"> ADDIN EN.CITE &lt;EndNote&gt;&lt;Cite&gt;&lt;Author&gt;Antonovich&lt;/Author&gt;&lt;Year&gt;2008&lt;/Year&gt;&lt;RecNum&gt;224&lt;/RecNum&gt;&lt;record&gt;&lt;rec-number&gt;224&lt;/rec-number&gt;&lt;foreign-keys&gt;&lt;key app="EN" db-id="eref9pfvov2rdiedsstvpxdme2tz0v2ew02z"&gt;224&lt;/key&gt;&lt;/foreign-keys&gt;&lt;ref-type name="Book"&gt;6&lt;/ref-type&gt;&lt;contributors&gt;&lt;authors&gt;&lt;author&gt;Antonovich, MP&lt;/author&gt;&lt;/authors&gt;&lt;/contributors&gt;&lt;titles&gt;&lt;title&gt;Office and SharePoint 2007 User&amp;apos;s Guide: Integrating SharePoint with Excel, Outlook, Access and Word&lt;/title&gt;&lt;/titles&gt;&lt;dates&gt;&lt;year&gt;2008&lt;/year&gt;&lt;/dates&gt;&lt;publisher&gt;Apress&lt;/publisher&gt;&lt;urls&gt;&lt;/urls&gt;&lt;/record&gt;&lt;/Cite&gt;&lt;/EndNote&gt;</w:instrText>
        </w:r>
      </w:ins>
      <w:del w:id="1421" w:author="." w:date="2009-05-30T00:43:00Z">
        <w:r w:rsidR="005876AF" w:rsidDel="00CF1EDE">
          <w:delInstrText xml:space="preserve"> ADDIN EN.CITE &lt;EndNote&gt;&lt;Cite&gt;&lt;Author&gt;Antonovich&lt;/Author&gt;&lt;Year&gt;2008&lt;/Year&gt;&lt;RecNum&gt;224&lt;/RecNum&gt;&lt;record&gt;&lt;rec-number&gt;224&lt;/rec-number&gt;&lt;foreign-keys&gt;&lt;key app="EN" db-id="eref9pfvov2rdiedsstvpxdme2tz0v2ew02z"&gt;224&lt;/key&gt;&lt;/foreign-keys&gt;&lt;ref-type name="Book"&gt;6&lt;/ref-type&gt;&lt;contributors&gt;&lt;authors&gt;&lt;author&gt;Antonovich, MP&lt;/author&gt;&lt;/authors&gt;&lt;/contributors&gt;&lt;titles&gt;&lt;title&gt;Office and SharePoint 2007 User&amp;apos;s Guide: Integrating SharePoint with Excel, Outlook, Access and Word&lt;/title&gt;&lt;/titles&gt;&lt;dates&gt;&lt;year&gt;2008&lt;/year&gt;&lt;/dates&gt;&lt;publisher&gt;Apress&lt;/publisher&gt;&lt;urls&gt;&lt;/urls&gt;&lt;/record&gt;&lt;/Cite&gt;&lt;/EndNote&gt;</w:delInstrText>
        </w:r>
      </w:del>
      <w:r w:rsidR="0033544C">
        <w:fldChar w:fldCharType="separate"/>
      </w:r>
      <w:r w:rsidR="00C53B60">
        <w:rPr>
          <w:noProof/>
        </w:rPr>
        <w:t>[</w:t>
      </w:r>
      <w:ins w:id="1422" w:author="." w:date="2009-05-30T03:16:00Z">
        <w:r w:rsidR="00BB4346">
          <w:rPr>
            <w:noProof/>
          </w:rPr>
          <w:t>29</w:t>
        </w:r>
      </w:ins>
      <w:del w:id="1423" w:author="." w:date="2009-05-30T03:16:00Z">
        <w:r w:rsidR="00C53B60">
          <w:rPr>
            <w:noProof/>
          </w:rPr>
          <w:delText>112</w:delText>
        </w:r>
      </w:del>
      <w:r w:rsidR="00C53B60">
        <w:rPr>
          <w:noProof/>
        </w:rPr>
        <w:t>]</w:t>
      </w:r>
      <w:r w:rsidR="0033544C">
        <w:fldChar w:fldCharType="end"/>
      </w:r>
      <w:r w:rsidR="0096286B">
        <w:t xml:space="preserve"> from Microsoft, Drupal </w:t>
      </w:r>
      <w:r w:rsidR="0033544C">
        <w:fldChar w:fldCharType="begin"/>
      </w:r>
      <w:ins w:id="1424" w:author="." w:date="2009-05-30T00:43:00Z">
        <w:r w:rsidR="00CF1EDE">
          <w: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instrText>
        </w:r>
      </w:ins>
      <w:del w:id="1425" w:author="." w:date="2009-05-30T00:43:00Z">
        <w:r w:rsidR="005876AF" w:rsidDel="00CF1EDE">
          <w:del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delInstrText>
        </w:r>
      </w:del>
      <w:r w:rsidR="0033544C">
        <w:fldChar w:fldCharType="separate"/>
      </w:r>
      <w:r w:rsidR="00C53B60">
        <w:rPr>
          <w:noProof/>
        </w:rPr>
        <w:t>[</w:t>
      </w:r>
      <w:ins w:id="1426" w:author="." w:date="2009-05-30T03:16:00Z">
        <w:r w:rsidR="00BB4346">
          <w:rPr>
            <w:noProof/>
          </w:rPr>
          <w:t>30</w:t>
        </w:r>
      </w:ins>
      <w:del w:id="1427" w:author="." w:date="2009-05-30T03:16:00Z">
        <w:r w:rsidR="00C53B60">
          <w:rPr>
            <w:noProof/>
          </w:rPr>
          <w:delText>113</w:delText>
        </w:r>
      </w:del>
      <w:r w:rsidR="00C53B60">
        <w:rPr>
          <w:noProof/>
        </w:rPr>
        <w:t>]</w:t>
      </w:r>
      <w:r w:rsidR="0033544C">
        <w:fldChar w:fldCharType="end"/>
      </w:r>
      <w:r w:rsidR="00632966">
        <w:t xml:space="preserve"> </w:t>
      </w:r>
      <w:r w:rsidR="0096286B">
        <w:t xml:space="preserve">and Sakai </w:t>
      </w:r>
      <w:ins w:id="1428" w:author="." w:date="2009-05-30T03:16:00Z">
        <w:r w:rsidR="0033544C">
          <w:fldChar w:fldCharType="begin"/>
        </w:r>
        <w:r w:rsidR="00BB4346">
          <w: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instrText>
        </w:r>
        <w:r w:rsidR="0033544C">
          <w:fldChar w:fldCharType="separate"/>
        </w:r>
        <w:r w:rsidR="00BB4346">
          <w:rPr>
            <w:noProof/>
          </w:rPr>
          <w:t>[31]</w:t>
        </w:r>
        <w:r w:rsidR="0033544C">
          <w:fldChar w:fldCharType="end"/>
        </w:r>
        <w:r w:rsidR="0033544C">
          <w:fldChar w:fldCharType="begin"/>
        </w:r>
        <w:r w:rsidR="00CF1EDE">
          <w: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instrText>
        </w:r>
        <w:r w:rsidR="005876AF" w:rsidDel="00CF1EDE">
          <w: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instrText>
        </w:r>
        <w:r w:rsidR="0033544C">
          <w:fldChar w:fldCharType="separate"/>
        </w:r>
        <w:r w:rsidR="00C53B60">
          <w:rPr>
            <w:noProof/>
          </w:rPr>
          <w:t>[114]</w:t>
        </w:r>
        <w:r w:rsidR="0033544C">
          <w:fldChar w:fldCharType="end"/>
        </w:r>
      </w:ins>
      <w:r w:rsidR="00D5349F">
        <w:t xml:space="preserve"> </w:t>
      </w:r>
      <w:r w:rsidR="0096286B">
        <w:t>from Indian</w:t>
      </w:r>
      <w:r w:rsidR="00D5349F">
        <w:t>a</w:t>
      </w:r>
      <w:r w:rsidR="0096286B">
        <w:t xml:space="preserve"> University are the prominent examples of their area. </w:t>
      </w:r>
    </w:p>
    <w:p w:rsidR="00300E38" w:rsidRDefault="0096286B" w:rsidP="00CD3D7D">
      <w:pPr>
        <w:pStyle w:val="BodyText"/>
        <w:ind w:firstLine="576"/>
      </w:pPr>
      <w:r>
        <w:t xml:space="preserve">Bittorrent </w:t>
      </w:r>
      <w:r w:rsidR="00E41546">
        <w:t xml:space="preserve">provides high performance data transfer techniques but it lacks of content management feature and does not meet  requirements for scientific contents such as security, and reliable and comprehensive search feature (Refer Section </w:t>
      </w:r>
      <w:r w:rsidR="0033544C">
        <w:fldChar w:fldCharType="begin"/>
      </w:r>
      <w:r w:rsidR="00E41546">
        <w:instrText xml:space="preserve"> REF _Ref218610606 \r \h </w:instrText>
      </w:r>
      <w:r w:rsidR="0033544C">
        <w:fldChar w:fldCharType="separate"/>
      </w:r>
      <w:r w:rsidR="007B4C25">
        <w:t>2.5.1</w:t>
      </w:r>
      <w:r w:rsidR="0033544C">
        <w:fldChar w:fldCharType="end"/>
      </w:r>
      <w:r w:rsidR="00E41546">
        <w:t xml:space="preserve">). </w:t>
      </w:r>
    </w:p>
    <w:p w:rsidR="009C7EAC" w:rsidRDefault="00F87B6C" w:rsidP="00CD3D7D">
      <w:pPr>
        <w:pStyle w:val="BodyText"/>
        <w:ind w:firstLine="576"/>
      </w:pPr>
      <w:r>
        <w:t xml:space="preserve">SharePoint was designed as the single portal and developed by Microsoft as an enterprise-level application solution for organizations seeking to deploy for their internet, intranet, and extranets with a consistent user experience </w:t>
      </w:r>
      <w:r w:rsidR="0033544C">
        <w:fldChar w:fldCharType="begin"/>
      </w:r>
      <w:ins w:id="1429" w:author="." w:date="2009-05-30T00:43:00Z">
        <w:r w:rsidR="00CF1EDE">
          <w:instrText xml:space="preserve"> ADDIN EN.CITE &lt;EndNote&gt;&lt;Cite&gt;&lt;Author&gt;Antonovich&lt;/Author&gt;&lt;Year&gt;2008&lt;/Year&gt;&lt;RecNum&gt;224&lt;/RecNum&gt;&lt;record&gt;&lt;rec-number&gt;224&lt;/rec-number&gt;&lt;foreign-keys&gt;&lt;key app="EN" db-id="eref9pfvov2rdiedsstvpxdme2tz0v2ew02z"&gt;224&lt;/key&gt;&lt;/foreign-keys&gt;&lt;ref-type name="Book"&gt;6&lt;/ref-type&gt;&lt;contributors&gt;&lt;authors&gt;&lt;author&gt;Antonovich, MP&lt;/author&gt;&lt;/authors&gt;&lt;/contributors&gt;&lt;titles&gt;&lt;title&gt;Office and SharePoint 2007 User&amp;apos;s Guide: Integrating SharePoint with Excel, Outlook, Access and Word&lt;/title&gt;&lt;/titles&gt;&lt;dates&gt;&lt;year&gt;2008&lt;/year&gt;&lt;/dates&gt;&lt;publisher&gt;Apress&lt;/publisher&gt;&lt;urls&gt;&lt;/urls&gt;&lt;/record&gt;&lt;/Cite&gt;&lt;/EndNote&gt;</w:instrText>
        </w:r>
      </w:ins>
      <w:del w:id="1430" w:author="." w:date="2009-05-30T00:43:00Z">
        <w:r w:rsidR="005876AF" w:rsidDel="00CF1EDE">
          <w:delInstrText xml:space="preserve"> ADDIN EN.CITE &lt;EndNote&gt;&lt;Cite&gt;&lt;Author&gt;Antonovich&lt;/Author&gt;&lt;Year&gt;2008&lt;/Year&gt;&lt;RecNum&gt;224&lt;/RecNum&gt;&lt;record&gt;&lt;rec-number&gt;224&lt;/rec-number&gt;&lt;foreign-keys&gt;&lt;key app="EN" db-id="eref9pfvov2rdiedsstvpxdme2tz0v2ew02z"&gt;224&lt;/key&gt;&lt;/foreign-keys&gt;&lt;ref-type name="Book"&gt;6&lt;/ref-type&gt;&lt;contributors&gt;&lt;authors&gt;&lt;author&gt;Antonovich, MP&lt;/author&gt;&lt;/authors&gt;&lt;/contributors&gt;&lt;titles&gt;&lt;title&gt;Office and SharePoint 2007 User&amp;apos;s Guide: Integrating SharePoint with Excel, Outlook, Access and Word&lt;/title&gt;&lt;/titles&gt;&lt;dates&gt;&lt;year&gt;2008&lt;/year&gt;&lt;/dates&gt;&lt;publisher&gt;Apress&lt;/publisher&gt;&lt;urls&gt;&lt;/urls&gt;&lt;/record&gt;&lt;/Cite&gt;&lt;/EndNote&gt;</w:delInstrText>
        </w:r>
      </w:del>
      <w:r w:rsidR="0033544C">
        <w:fldChar w:fldCharType="separate"/>
      </w:r>
      <w:r w:rsidR="00C53B60">
        <w:rPr>
          <w:noProof/>
        </w:rPr>
        <w:t>[</w:t>
      </w:r>
      <w:ins w:id="1431" w:author="." w:date="2009-05-30T03:16:00Z">
        <w:r w:rsidR="00BB4346">
          <w:rPr>
            <w:noProof/>
          </w:rPr>
          <w:t>29</w:t>
        </w:r>
      </w:ins>
      <w:del w:id="1432" w:author="." w:date="2009-05-30T03:16:00Z">
        <w:r w:rsidR="00C53B60">
          <w:rPr>
            <w:noProof/>
          </w:rPr>
          <w:delText>112</w:delText>
        </w:r>
      </w:del>
      <w:r w:rsidR="00C53B60">
        <w:rPr>
          <w:noProof/>
        </w:rPr>
        <w:t>]</w:t>
      </w:r>
      <w:r w:rsidR="0033544C">
        <w:fldChar w:fldCharType="end"/>
      </w:r>
      <w:r>
        <w:t xml:space="preserve">. </w:t>
      </w:r>
      <w:r w:rsidR="00AC1A9B">
        <w:t xml:space="preserve">It includes </w:t>
      </w:r>
      <w:r w:rsidR="00AC1A9B">
        <w:lastRenderedPageBreak/>
        <w:t xml:space="preserve">browser-based collaboration and document management platform.  Microsoft’s SharePoint consists of two products: </w:t>
      </w:r>
    </w:p>
    <w:p w:rsidR="009C7EAC" w:rsidRDefault="00AC1A9B" w:rsidP="009C7EAC">
      <w:pPr>
        <w:pStyle w:val="BodyText"/>
        <w:numPr>
          <w:ilvl w:val="0"/>
          <w:numId w:val="25"/>
        </w:numPr>
      </w:pPr>
      <w:r>
        <w:t>Windows SharePoint Service 3.0 (WSS)</w:t>
      </w:r>
    </w:p>
    <w:p w:rsidR="00F87B6C" w:rsidRDefault="00AC1A9B" w:rsidP="009C7EAC">
      <w:pPr>
        <w:pStyle w:val="BodyText"/>
        <w:numPr>
          <w:ilvl w:val="0"/>
          <w:numId w:val="25"/>
        </w:numPr>
      </w:pPr>
      <w:r>
        <w:t>Microsoft Office</w:t>
      </w:r>
      <w:r w:rsidR="009C7EAC">
        <w:t xml:space="preserve"> SharePoint Server 2007 (MOSS)</w:t>
      </w:r>
    </w:p>
    <w:p w:rsidR="00AC1A9B" w:rsidRDefault="00CD4964" w:rsidP="00CD3D7D">
      <w:pPr>
        <w:pStyle w:val="BodyText"/>
        <w:ind w:firstLine="576"/>
      </w:pPr>
      <w:r>
        <w:t xml:space="preserve">While </w:t>
      </w:r>
      <w:r w:rsidR="00AC1A9B">
        <w:t xml:space="preserve">WSS </w:t>
      </w:r>
      <w:r>
        <w:t>provides platform services such as collaboration, storage, security, management, deployment, site model and APIs for extensibility, MOSS provides five server applications content management, portal, search, business intelligence, and business process management with shared services such as single sign-on (SOS), usage reporting, user profile store, business data catalog services</w:t>
      </w:r>
      <w:r w:rsidR="00C25720">
        <w:t xml:space="preserve"> </w:t>
      </w:r>
      <w:r w:rsidR="0033544C">
        <w:fldChar w:fldCharType="begin"/>
      </w:r>
      <w:ins w:id="1433" w:author="." w:date="2009-05-30T00:43:00Z">
        <w:r w:rsidR="00CF1EDE">
          <w:instrText xml:space="preserve"> ADDIN EN.CITE &lt;EndNote&gt;&lt;Cite&gt;&lt;Author&gt;Gilster&lt;/Author&gt;&lt;Year&gt;2007&lt;/Year&gt;&lt;RecNum&gt;225&lt;/RecNum&gt;&lt;record&gt;&lt;rec-number&gt;225&lt;/rec-number&gt;&lt;foreign-keys&gt;&lt;key app="EN" db-id="eref9pfvov2rdiedsstvpxdme2tz0v2ew02z"&gt;225&lt;/key&gt;&lt;/foreign-keys&gt;&lt;ref-type name="Journal Article"&gt;17&lt;/ref-type&gt;&lt;contributors&gt;&lt;authors&gt;&lt;author&gt;Gilster, R&lt;/author&gt;&lt;/authors&gt;&lt;/contributors&gt;&lt;titles&gt;&lt;title&gt;Microsoft® Office SharePoint® Server 2007: A Beginner&amp;apos;s Guide (Beginner&amp;apos;s Guide (Osborne Mcgraw Hill))&lt;/title&gt;&lt;/titles&gt;&lt;dates&gt;&lt;year&gt;2007&lt;/year&gt;&lt;/dates&gt;&lt;urls&gt;&lt;/urls&gt;&lt;/record&gt;&lt;/Cite&gt;&lt;/EndNote&gt;</w:instrText>
        </w:r>
      </w:ins>
      <w:del w:id="1434" w:author="." w:date="2009-05-30T00:43:00Z">
        <w:r w:rsidR="005876AF" w:rsidDel="00CF1EDE">
          <w:delInstrText xml:space="preserve"> ADDIN EN.CITE &lt;EndNote&gt;&lt;Cite&gt;&lt;Author&gt;Gilster&lt;/Author&gt;&lt;Year&gt;2007&lt;/Year&gt;&lt;RecNum&gt;225&lt;/RecNum&gt;&lt;record&gt;&lt;rec-number&gt;225&lt;/rec-number&gt;&lt;foreign-keys&gt;&lt;key app="EN" db-id="eref9pfvov2rdiedsstvpxdme2tz0v2ew02z"&gt;225&lt;/key&gt;&lt;/foreign-keys&gt;&lt;ref-type name="Journal Article"&gt;17&lt;/ref-type&gt;&lt;contributors&gt;&lt;authors&gt;&lt;author&gt;Gilster, R&lt;/author&gt;&lt;/authors&gt;&lt;/contributors&gt;&lt;titles&gt;&lt;title&gt;Microsoft® Office SharePoint® Server 2007: A Beginner&amp;apos;s Guide (Beginner&amp;apos;s Guide (Osborne Mcgraw Hill))&lt;/title&gt;&lt;/titles&gt;&lt;dates&gt;&lt;year&gt;2007&lt;/year&gt;&lt;/dates&gt;&lt;urls&gt;&lt;/urls&gt;&lt;/record&gt;&lt;/Cite&gt;&lt;/EndNote&gt;</w:delInstrText>
        </w:r>
      </w:del>
      <w:r w:rsidR="0033544C">
        <w:fldChar w:fldCharType="separate"/>
      </w:r>
      <w:r w:rsidR="00C53B60">
        <w:rPr>
          <w:noProof/>
        </w:rPr>
        <w:t>[</w:t>
      </w:r>
      <w:ins w:id="1435" w:author="." w:date="2009-05-30T03:16:00Z">
        <w:r w:rsidR="00BB4346">
          <w:rPr>
            <w:noProof/>
          </w:rPr>
          <w:t>32</w:t>
        </w:r>
      </w:ins>
      <w:del w:id="1436" w:author="." w:date="2009-05-30T03:16:00Z">
        <w:r w:rsidR="00C53B60">
          <w:rPr>
            <w:noProof/>
          </w:rPr>
          <w:delText>115</w:delText>
        </w:r>
      </w:del>
      <w:r w:rsidR="00C53B60">
        <w:rPr>
          <w:noProof/>
        </w:rPr>
        <w:t>]</w:t>
      </w:r>
      <w:r w:rsidR="0033544C">
        <w:fldChar w:fldCharType="end"/>
      </w:r>
      <w:r>
        <w:t xml:space="preserve">.   Although SharePoint </w:t>
      </w:r>
      <w:r w:rsidR="00AC1A9B">
        <w:t xml:space="preserve">offers </w:t>
      </w:r>
      <w:r w:rsidR="00F71301">
        <w:t xml:space="preserve">wide range of </w:t>
      </w:r>
      <w:r w:rsidR="00AC1A9B">
        <w:t>collaboration and document management functionalit</w:t>
      </w:r>
      <w:r w:rsidR="00F71301">
        <w:t>ies, it is not suitable for scientific community for several reasons. First</w:t>
      </w:r>
      <w:r w:rsidR="008B4993">
        <w:t xml:space="preserve"> of al</w:t>
      </w:r>
      <w:r w:rsidR="00F71301">
        <w:t xml:space="preserve">l, </w:t>
      </w:r>
      <w:r w:rsidR="00291128">
        <w:t xml:space="preserve">as SharePoint only runs on Windows based OS using Microsoft SQL server, </w:t>
      </w:r>
      <w:r w:rsidR="00F71301">
        <w:t xml:space="preserve">it is platform dependent and integrated </w:t>
      </w:r>
      <w:r w:rsidR="00C653B6">
        <w:t xml:space="preserve">tightly </w:t>
      </w:r>
      <w:r w:rsidR="00F71301">
        <w:t>with other Microsoft products and technologies, for example, ASP.NET, ISS and SQL Server. Secondly, due to its license issue and being a commercial product,</w:t>
      </w:r>
      <w:r w:rsidR="00764E45">
        <w:t xml:space="preserve"> it is an expensive solution and adding</w:t>
      </w:r>
      <w:r w:rsidR="00F71301">
        <w:t xml:space="preserve"> new capabilities entails daunting challenges. </w:t>
      </w:r>
      <w:r w:rsidR="00291128">
        <w:t xml:space="preserve">In addition, SharePoint is built on ASP.NET; thus, customizations are done via .NET framework. </w:t>
      </w:r>
      <w:r w:rsidR="00F71301">
        <w:t xml:space="preserve">The third reason is that it is difficult to utilized </w:t>
      </w:r>
      <w:r w:rsidR="009956ED">
        <w:t>alternative data transfer mechanisms apart from HTTP and FTP. The final reason is that it is designed to serve small size files by storing and locating files in a central site</w:t>
      </w:r>
      <w:r w:rsidR="00C25720">
        <w:t xml:space="preserve"> and controlling them via </w:t>
      </w:r>
      <w:r w:rsidR="00C53B60">
        <w:t>central administration services</w:t>
      </w:r>
      <w:r w:rsidR="00C25720">
        <w:t xml:space="preserve">, which makes SharePoint not suitable for scientific community since they are </w:t>
      </w:r>
      <w:r w:rsidR="00291128">
        <w:t>entirely</w:t>
      </w:r>
      <w:r w:rsidR="00C25720">
        <w:t xml:space="preserve"> independent organizations.</w:t>
      </w:r>
    </w:p>
    <w:p w:rsidR="00764E45" w:rsidRDefault="0062705C" w:rsidP="00CD3D7D">
      <w:pPr>
        <w:pStyle w:val="BodyText"/>
        <w:ind w:firstLine="576"/>
      </w:pPr>
      <w:r>
        <w:t>Drupal is an open-source content mana</w:t>
      </w:r>
      <w:r w:rsidR="00632966">
        <w:t>gement system implement in PHP.; it</w:t>
      </w:r>
      <w:r w:rsidR="008B4993">
        <w:t xml:space="preserve"> allows an individual or a community of users to easily publish, manage and organize a </w:t>
      </w:r>
      <w:r w:rsidR="008B4993">
        <w:lastRenderedPageBreak/>
        <w:t xml:space="preserve">great variety of content on a website.  </w:t>
      </w:r>
      <w:r w:rsidR="00632966">
        <w:t xml:space="preserve">The uses of Drupal ranges from community portal sites, news publishing, intranet/corporal web sites, to social networking sites and art, music and multimedia sites </w:t>
      </w:r>
      <w:r w:rsidR="0033544C">
        <w:fldChar w:fldCharType="begin"/>
      </w:r>
      <w:ins w:id="1437" w:author="." w:date="2009-05-30T00:43:00Z">
        <w:r w:rsidR="00CF1EDE">
          <w:instrText xml:space="preserve"> ADDIN EN.CITE &lt;EndNote&gt;&lt;Cite&gt;&lt;Author&gt;Mercer&lt;/Author&gt;&lt;Year&gt;2008&lt;/Year&gt;&lt;RecNum&gt;223&lt;/RecNum&gt;&lt;record&gt;&lt;rec-number&gt;223&lt;/rec-number&gt;&lt;foreign-keys&gt;&lt;key app="EN" db-id="eref9pfvov2rdiedsstvpxdme2tz0v2ew02z"&gt;223&lt;/key&gt;&lt;/foreign-keys&gt;&lt;ref-type name="Book"&gt;6&lt;/ref-type&gt;&lt;contributors&gt;&lt;authors&gt;&lt;author&gt;Mercer, David&lt;/author&gt;&lt;/authors&gt;&lt;/contributors&gt;&lt;titles&gt;&lt;title&gt;Building Powerful and Robust Websites with Drupal 6: Build your own professional blog, forum, portal or community website with Drupal 6&lt;/title&gt;&lt;/titles&gt;&lt;section&gt;380&lt;/section&gt;&lt;dates&gt;&lt;year&gt;2008&lt;/year&gt;&lt;/dates&gt;&lt;publisher&gt;Packt Publishing&lt;/publisher&gt;&lt;isbn&gt;1847192971&lt;/isbn&gt;&lt;urls&gt;&lt;/urls&gt;&lt;/record&gt;&lt;/Cite&gt;&lt;/EndNote&gt;</w:instrText>
        </w:r>
      </w:ins>
      <w:del w:id="1438" w:author="." w:date="2009-05-30T00:43:00Z">
        <w:r w:rsidR="005876AF" w:rsidDel="00CF1EDE">
          <w:delInstrText xml:space="preserve"> ADDIN EN.CITE &lt;EndNote&gt;&lt;Cite&gt;&lt;Author&gt;Mercer&lt;/Author&gt;&lt;Year&gt;2008&lt;/Year&gt;&lt;RecNum&gt;223&lt;/RecNum&gt;&lt;record&gt;&lt;rec-number&gt;223&lt;/rec-number&gt;&lt;foreign-keys&gt;&lt;key app="EN" db-id="eref9pfvov2rdiedsstvpxdme2tz0v2ew02z"&gt;223&lt;/key&gt;&lt;/foreign-keys&gt;&lt;ref-type name="Book"&gt;6&lt;/ref-type&gt;&lt;contributors&gt;&lt;authors&gt;&lt;author&gt;Mercer, David&lt;/author&gt;&lt;/authors&gt;&lt;/contributors&gt;&lt;titles&gt;&lt;title&gt;Building Powerful and Robust Websites with Drupal 6: Build your own professional blog, forum, portal or community website with Drupal 6&lt;/title&gt;&lt;/titles&gt;&lt;section&gt;380&lt;/section&gt;&lt;dates&gt;&lt;year&gt;2008&lt;/year&gt;&lt;/dates&gt;&lt;publisher&gt;Packt Publishing&lt;/publisher&gt;&lt;isbn&gt;1847192971&lt;/isbn&gt;&lt;urls&gt;&lt;/urls&gt;&lt;/record&gt;&lt;/Cite&gt;&lt;/EndNote&gt;</w:delInstrText>
        </w:r>
      </w:del>
      <w:r w:rsidR="0033544C">
        <w:fldChar w:fldCharType="separate"/>
      </w:r>
      <w:r w:rsidR="00C53B60">
        <w:rPr>
          <w:noProof/>
        </w:rPr>
        <w:t>[</w:t>
      </w:r>
      <w:ins w:id="1439" w:author="." w:date="2009-05-30T03:16:00Z">
        <w:r w:rsidR="00BB4346">
          <w:rPr>
            <w:noProof/>
          </w:rPr>
          <w:t>33</w:t>
        </w:r>
      </w:ins>
      <w:del w:id="1440" w:author="." w:date="2009-05-30T03:16:00Z">
        <w:r w:rsidR="00C53B60">
          <w:rPr>
            <w:noProof/>
          </w:rPr>
          <w:delText>116</w:delText>
        </w:r>
      </w:del>
      <w:r w:rsidR="00C53B60">
        <w:rPr>
          <w:noProof/>
        </w:rPr>
        <w:t>]</w:t>
      </w:r>
      <w:r w:rsidR="0033544C">
        <w:fldChar w:fldCharType="end"/>
      </w:r>
      <w:r w:rsidR="00632966">
        <w:t xml:space="preserve">. According to </w:t>
      </w:r>
      <w:ins w:id="1441" w:author="." w:date="2009-05-30T03:16:00Z">
        <w:r w:rsidR="0033544C">
          <w:fldChar w:fldCharType="begin"/>
        </w:r>
        <w:r w:rsidR="00BB4346">
          <w: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instrText>
        </w:r>
        <w:r w:rsidR="0033544C">
          <w:fldChar w:fldCharType="separate"/>
        </w:r>
        <w:r w:rsidR="00BB4346">
          <w:rPr>
            <w:noProof/>
          </w:rPr>
          <w:t>[30]</w:t>
        </w:r>
        <w:r w:rsidR="0033544C">
          <w:fldChar w:fldCharType="end"/>
        </w:r>
        <w:r w:rsidR="0033544C">
          <w:fldChar w:fldCharType="begin"/>
        </w:r>
        <w:r w:rsidR="00CF1EDE">
          <w: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instrText>
        </w:r>
        <w:r w:rsidR="005876AF" w:rsidDel="00CF1EDE">
          <w: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instrText>
        </w:r>
        <w:r w:rsidR="0033544C">
          <w:fldChar w:fldCharType="separate"/>
        </w:r>
        <w:r w:rsidR="00C53B60">
          <w:rPr>
            <w:noProof/>
          </w:rPr>
          <w:t>[113]</w:t>
        </w:r>
        <w:r w:rsidR="0033544C">
          <w:fldChar w:fldCharType="end"/>
        </w:r>
      </w:ins>
      <w:r w:rsidR="00632966">
        <w:t xml:space="preserve"> t</w:t>
      </w:r>
      <w:r w:rsidR="008B4993">
        <w:t xml:space="preserve">he </w:t>
      </w:r>
      <w:r w:rsidR="00270959">
        <w:t>Drupal</w:t>
      </w:r>
      <w:r w:rsidR="008B4993">
        <w:t xml:space="preserve"> core </w:t>
      </w:r>
      <w:r w:rsidR="00270959">
        <w:t>includes the following services but not limited to:</w:t>
      </w:r>
    </w:p>
    <w:p w:rsidR="00270959" w:rsidRDefault="00270959" w:rsidP="00270959">
      <w:pPr>
        <w:pStyle w:val="BodyText"/>
        <w:numPr>
          <w:ilvl w:val="0"/>
          <w:numId w:val="24"/>
        </w:numPr>
      </w:pPr>
      <w:r>
        <w:t>Basic content management</w:t>
      </w:r>
    </w:p>
    <w:p w:rsidR="00270959" w:rsidRDefault="00270959" w:rsidP="00270959">
      <w:pPr>
        <w:pStyle w:val="BodyText"/>
        <w:numPr>
          <w:ilvl w:val="0"/>
          <w:numId w:val="24"/>
        </w:numPr>
      </w:pPr>
      <w:r>
        <w:t>User management</w:t>
      </w:r>
    </w:p>
    <w:p w:rsidR="00270959" w:rsidRDefault="00270959" w:rsidP="00270959">
      <w:pPr>
        <w:pStyle w:val="BodyText"/>
        <w:numPr>
          <w:ilvl w:val="0"/>
          <w:numId w:val="24"/>
        </w:numPr>
      </w:pPr>
      <w:r>
        <w:t>Session management</w:t>
      </w:r>
    </w:p>
    <w:p w:rsidR="00270959" w:rsidRDefault="00270959" w:rsidP="00270959">
      <w:pPr>
        <w:pStyle w:val="BodyText"/>
        <w:numPr>
          <w:ilvl w:val="0"/>
          <w:numId w:val="24"/>
        </w:numPr>
      </w:pPr>
      <w:r>
        <w:t>Localization</w:t>
      </w:r>
    </w:p>
    <w:p w:rsidR="00270959" w:rsidRDefault="00270959" w:rsidP="00270959">
      <w:pPr>
        <w:pStyle w:val="BodyText"/>
        <w:numPr>
          <w:ilvl w:val="0"/>
          <w:numId w:val="24"/>
        </w:numPr>
      </w:pPr>
      <w:r>
        <w:t>Templating</w:t>
      </w:r>
    </w:p>
    <w:p w:rsidR="00270959" w:rsidRDefault="00270959" w:rsidP="00270959">
      <w:pPr>
        <w:pStyle w:val="BodyText"/>
        <w:numPr>
          <w:ilvl w:val="0"/>
          <w:numId w:val="24"/>
        </w:numPr>
      </w:pPr>
      <w:r>
        <w:t>Syndication</w:t>
      </w:r>
    </w:p>
    <w:p w:rsidR="00270959" w:rsidRDefault="00270959" w:rsidP="00270959">
      <w:pPr>
        <w:pStyle w:val="BodyText"/>
        <w:numPr>
          <w:ilvl w:val="0"/>
          <w:numId w:val="24"/>
        </w:numPr>
      </w:pPr>
      <w:r>
        <w:t>Logging</w:t>
      </w:r>
    </w:p>
    <w:p w:rsidR="00000000" w:rsidRDefault="00270959">
      <w:pPr>
        <w:pStyle w:val="BodyText"/>
        <w:pPrChange w:id="1442" w:author="." w:date="2009-05-30T04:14:00Z">
          <w:pPr>
            <w:pStyle w:val="BodyText"/>
            <w:ind w:firstLine="576"/>
          </w:pPr>
        </w:pPrChange>
      </w:pPr>
      <w:r>
        <w:t xml:space="preserve">In addition to core services, it has additional modules which enable Drupal to offer more functionality such as E-commerce, adsense, forums and workgroups. For scientific content and collaboration management, Drupal has several important advantages over Microsoft’s SharePoint due to being open-source and platform independent. However, </w:t>
      </w:r>
      <w:r w:rsidR="007C2208">
        <w:t xml:space="preserve">it is impractical for scientific community </w:t>
      </w:r>
      <w:r w:rsidR="004D511B">
        <w:t xml:space="preserve">because </w:t>
      </w:r>
      <w:r w:rsidR="007C2208">
        <w:t>not only some of its important features (e.g. e-commerce and adsense)</w:t>
      </w:r>
      <w:r w:rsidR="004D511B">
        <w:t xml:space="preserve"> are </w:t>
      </w:r>
      <w:r w:rsidR="00F82122">
        <w:t>barren</w:t>
      </w:r>
      <w:r w:rsidR="007C2208">
        <w:t xml:space="preserve">, but also </w:t>
      </w:r>
      <w:r w:rsidR="004D511B">
        <w:t xml:space="preserve">most of its functionalities </w:t>
      </w:r>
      <w:r w:rsidR="00F82122">
        <w:t>we</w:t>
      </w:r>
      <w:r w:rsidR="004D511B">
        <w:t xml:space="preserve">re </w:t>
      </w:r>
      <w:r w:rsidR="00F82122">
        <w:t xml:space="preserve">not </w:t>
      </w:r>
      <w:r w:rsidR="004D511B">
        <w:t xml:space="preserve">designed to manage </w:t>
      </w:r>
      <w:r w:rsidR="00F82122">
        <w:t xml:space="preserve">distributed large </w:t>
      </w:r>
      <w:r w:rsidR="004D511B">
        <w:t xml:space="preserve">files belongs to different organizations </w:t>
      </w:r>
      <w:r w:rsidR="00F82122">
        <w:t xml:space="preserve">scattered </w:t>
      </w:r>
      <w:r w:rsidR="004D511B">
        <w:t>across the world.</w:t>
      </w:r>
      <w:r w:rsidR="00F82122">
        <w:t xml:space="preserve"> In fact, the Drupal’s </w:t>
      </w:r>
      <w:r w:rsidR="003544D6">
        <w:t>primer</w:t>
      </w:r>
      <w:r w:rsidR="00F82122">
        <w:t xml:space="preserve"> focus is on managing small files related to websites</w:t>
      </w:r>
      <w:r w:rsidR="00275C9C">
        <w:t xml:space="preserve"> and they reside on servers owned by a single organization. Similar to Microsoft’s SharePoint, Drupal does not provide any alternative data transfer technique as requested files are transferred directly by the web server over HTTP as a static file and Drupal is not involved at all</w:t>
      </w:r>
      <w:r w:rsidR="0060266A">
        <w:t xml:space="preserve"> </w:t>
      </w:r>
      <w:r w:rsidR="0033544C">
        <w:fldChar w:fldCharType="begin"/>
      </w:r>
      <w:ins w:id="1443" w:author="." w:date="2009-05-30T00:43:00Z">
        <w:r w:rsidR="00CF1EDE">
          <w: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instrText>
        </w:r>
      </w:ins>
      <w:del w:id="1444" w:author="." w:date="2009-05-30T00:43:00Z">
        <w:r w:rsidR="005876AF" w:rsidDel="00CF1EDE">
          <w:delInstrText xml:space="preserve"> ADDIN EN.CITE &lt;EndNote&gt;&lt;Cite&gt;&lt;Author&gt;Vandyk&lt;/Author&gt;&lt;Year&gt;2007&lt;/Year&gt;&lt;RecNum&gt;222&lt;/RecNum&gt;&lt;record&gt;&lt;rec-number&gt;222&lt;/rec-number&gt;&lt;foreign-keys&gt;&lt;key app="EN" db-id="eref9pfvov2rdiedsstvpxdme2tz0v2ew02z"&gt;222&lt;/key&gt;&lt;/foreign-keys&gt;&lt;ref-type name="Book"&gt;6&lt;/ref-type&gt;&lt;contributors&gt;&lt;authors&gt;&lt;author&gt;Vandyk, J&lt;/author&gt;&lt;author&gt;Westgate, M&lt;/author&gt;&lt;/authors&gt;&lt;/contributors&gt;&lt;titles&gt;&lt;title&gt;Pro Drupal Development&lt;/title&gt;&lt;/titles&gt;&lt;dates&gt;&lt;year&gt;2007&lt;/year&gt;&lt;/dates&gt;&lt;publisher&gt;Apress&lt;/publisher&gt;&lt;urls&gt;&lt;/urls&gt;&lt;/record&gt;&lt;/Cite&gt;&lt;/EndNote&gt;</w:delInstrText>
        </w:r>
      </w:del>
      <w:r w:rsidR="0033544C">
        <w:fldChar w:fldCharType="separate"/>
      </w:r>
      <w:r w:rsidR="00C53B60">
        <w:rPr>
          <w:noProof/>
        </w:rPr>
        <w:t>[</w:t>
      </w:r>
      <w:ins w:id="1445" w:author="." w:date="2009-05-30T03:16:00Z">
        <w:r w:rsidR="00BB4346">
          <w:rPr>
            <w:noProof/>
          </w:rPr>
          <w:t>30</w:t>
        </w:r>
      </w:ins>
      <w:del w:id="1446" w:author="." w:date="2009-05-30T03:16:00Z">
        <w:r w:rsidR="00C53B60">
          <w:rPr>
            <w:noProof/>
          </w:rPr>
          <w:delText>113</w:delText>
        </w:r>
      </w:del>
      <w:r w:rsidR="00C53B60">
        <w:rPr>
          <w:noProof/>
        </w:rPr>
        <w:t>]</w:t>
      </w:r>
      <w:r w:rsidR="0033544C">
        <w:fldChar w:fldCharType="end"/>
      </w:r>
      <w:r w:rsidR="00275C9C">
        <w:t xml:space="preserve">. </w:t>
      </w:r>
    </w:p>
    <w:p w:rsidR="00D63A51" w:rsidRDefault="004A13AE" w:rsidP="00465D12">
      <w:pPr>
        <w:pStyle w:val="BodyText"/>
      </w:pPr>
      <w:r>
        <w:lastRenderedPageBreak/>
        <w:t>The Sakai Collaboration and Learning Envir</w:t>
      </w:r>
      <w:r w:rsidR="0042495D">
        <w:t>onment (CLS) is a free and open-</w:t>
      </w:r>
      <w:r>
        <w:t xml:space="preserve">source </w:t>
      </w:r>
      <w:r w:rsidR="0042495D">
        <w:t>C</w:t>
      </w:r>
      <w:r>
        <w:t xml:space="preserve">ourseware </w:t>
      </w:r>
      <w:r w:rsidR="0042495D">
        <w:t>M</w:t>
      </w:r>
      <w:r>
        <w:t xml:space="preserve">anagement </w:t>
      </w:r>
      <w:r w:rsidR="0042495D">
        <w:t>S</w:t>
      </w:r>
      <w:r>
        <w:t>ystem. The Sakai project began January 2004 when four universities –Indiana University, Stanford University</w:t>
      </w:r>
      <w:r w:rsidR="00EB5872">
        <w:t>, the</w:t>
      </w:r>
      <w:r>
        <w:t xml:space="preserve"> Massachusetts Institute </w:t>
      </w:r>
      <w:r w:rsidR="00CF421F">
        <w:t>of Technology</w:t>
      </w:r>
      <w:r>
        <w:t xml:space="preserve">, and the University of Michigan- decided to replace their </w:t>
      </w:r>
      <w:r w:rsidR="00EB5872">
        <w:t xml:space="preserve">learning systems by a common </w:t>
      </w:r>
      <w:r>
        <w:t>courseware management system</w:t>
      </w:r>
      <w:r w:rsidR="00EB5872">
        <w:t xml:space="preserve"> developed </w:t>
      </w:r>
      <w:r w:rsidR="00CF421F">
        <w:t xml:space="preserve">together </w:t>
      </w:r>
      <w:r w:rsidR="0033544C">
        <w:fldChar w:fldCharType="begin"/>
      </w:r>
      <w:ins w:id="1447" w:author="." w:date="2009-05-30T00:43:00Z">
        <w:r w:rsidR="00CF1EDE">
          <w: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instrText>
        </w:r>
      </w:ins>
      <w:del w:id="1448" w:author="." w:date="2009-05-30T00:43:00Z">
        <w:r w:rsidR="005876AF" w:rsidDel="00CF1EDE">
          <w:del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delInstrText>
        </w:r>
      </w:del>
      <w:r w:rsidR="0033544C">
        <w:fldChar w:fldCharType="separate"/>
      </w:r>
      <w:r w:rsidR="00C53B60">
        <w:rPr>
          <w:noProof/>
        </w:rPr>
        <w:t>[</w:t>
      </w:r>
      <w:ins w:id="1449" w:author="." w:date="2009-05-30T03:16:00Z">
        <w:r w:rsidR="00BB4346">
          <w:rPr>
            <w:noProof/>
          </w:rPr>
          <w:t>31</w:t>
        </w:r>
      </w:ins>
      <w:del w:id="1450" w:author="." w:date="2009-05-30T03:16:00Z">
        <w:r w:rsidR="00C53B60">
          <w:rPr>
            <w:noProof/>
          </w:rPr>
          <w:delText>114</w:delText>
        </w:r>
      </w:del>
      <w:r w:rsidR="00C53B60">
        <w:rPr>
          <w:noProof/>
        </w:rPr>
        <w:t>]</w:t>
      </w:r>
      <w:r w:rsidR="0033544C">
        <w:fldChar w:fldCharType="end"/>
      </w:r>
      <w:r w:rsidR="00EB5872">
        <w:t xml:space="preserve">. </w:t>
      </w:r>
      <w:r w:rsidR="0042495D">
        <w:t>As it is seen fro</w:t>
      </w:r>
      <w:r w:rsidR="009E136D">
        <w:t xml:space="preserve">m some tools of Sakai listed in </w:t>
      </w:r>
      <w:r w:rsidR="0033544C">
        <w:fldChar w:fldCharType="begin"/>
      </w:r>
      <w:r w:rsidR="009E136D">
        <w:instrText xml:space="preserve"> REF _Ref219007966 \h </w:instrText>
      </w:r>
      <w:r w:rsidR="0033544C">
        <w:fldChar w:fldCharType="separate"/>
      </w:r>
      <w:r w:rsidR="007B4C25">
        <w:t xml:space="preserve">Table </w:t>
      </w:r>
      <w:r w:rsidR="007B4C25">
        <w:rPr>
          <w:noProof/>
        </w:rPr>
        <w:t>5</w:t>
      </w:r>
      <w:r w:rsidR="007B4C25">
        <w:noBreakHyphen/>
      </w:r>
      <w:r w:rsidR="007B4C25">
        <w:rPr>
          <w:noProof/>
        </w:rPr>
        <w:t>1</w:t>
      </w:r>
      <w:r w:rsidR="0033544C">
        <w:fldChar w:fldCharType="end"/>
      </w:r>
      <w:r w:rsidR="0042495D">
        <w:t>, t</w:t>
      </w:r>
      <w:r w:rsidR="005A5975">
        <w:t xml:space="preserve">he primary motivation </w:t>
      </w:r>
      <w:r w:rsidR="009E136D">
        <w:t>behind the</w:t>
      </w:r>
      <w:r w:rsidR="0042495D">
        <w:t xml:space="preserve"> </w:t>
      </w:r>
      <w:r w:rsidR="005A5975">
        <w:t xml:space="preserve">Sakai </w:t>
      </w:r>
      <w:r w:rsidR="0042495D">
        <w:t xml:space="preserve">project </w:t>
      </w:r>
      <w:r w:rsidR="005A5975">
        <w:t>is to accomplish a framework with rich functional</w:t>
      </w:r>
      <w:r w:rsidR="0042495D">
        <w:t>i</w:t>
      </w:r>
      <w:r w:rsidR="005A5975">
        <w:t>t</w:t>
      </w:r>
      <w:r w:rsidR="0042495D">
        <w:t>y</w:t>
      </w:r>
      <w:r w:rsidR="005A5975">
        <w:t xml:space="preserve"> </w:t>
      </w:r>
      <w:r w:rsidR="0042495D">
        <w:t xml:space="preserve">that will support pedagogies in all disciplines </w:t>
      </w:r>
      <w:r w:rsidR="0033544C">
        <w:fldChar w:fldCharType="begin"/>
      </w:r>
      <w:ins w:id="1451" w:author="." w:date="2009-05-30T00:43:00Z">
        <w:r w:rsidR="00CF1EDE">
          <w: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instrText>
        </w:r>
      </w:ins>
      <w:del w:id="1452" w:author="." w:date="2009-05-30T00:43:00Z">
        <w:r w:rsidR="005876AF" w:rsidDel="00CF1EDE">
          <w:delInstrText xml:space="preserve"> ADDIN EN.CITE &lt;EndNote&gt;&lt;Cite&gt;&lt;Author&gt;Farmer&lt;/Author&gt;&lt;Year&gt;2005&lt;/Year&gt;&lt;RecNum&gt;221&lt;/RecNum&gt;&lt;record&gt;&lt;rec-number&gt;221&lt;/rec-number&gt;&lt;foreign-keys&gt;&lt;key app="EN" db-id="eref9pfvov2rdiedsstvpxdme2tz0v2ew02z"&gt;221&lt;/key&gt;&lt;/foreign-keys&gt;&lt;ref-type name="Conference Paper"&gt;47&lt;/ref-type&gt;&lt;contributors&gt;&lt;authors&gt;&lt;author&gt;Farmer, J.,&lt;/author&gt;&lt;author&gt;Dolphin, I.&lt;/author&gt;&lt;/authors&gt;&lt;/contributors&gt;&lt;titles&gt;&lt;title&gt;Sakai: eLearning and More&lt;/title&gt;&lt;secondary-title&gt;EUNIS 2005-Leadership and Strategy in a Cyber-Infrastructure World&lt;/secondary-title&gt;&lt;/titles&gt;&lt;periodical&gt;&lt;full-title&gt;EUNIS 2005-Leadership and Strategy in a Cyber-Infrastructure World&lt;/full-title&gt;&lt;/periodical&gt;&lt;dates&gt;&lt;year&gt;2005&lt;/year&gt;&lt;/dates&gt;&lt;pub-location&gt;Manchester, UK&lt;/pub-location&gt;&lt;urls&gt;&lt;/urls&gt;&lt;/record&gt;&lt;/Cite&gt;&lt;/EndNote&gt;</w:delInstrText>
        </w:r>
      </w:del>
      <w:r w:rsidR="0033544C">
        <w:fldChar w:fldCharType="separate"/>
      </w:r>
      <w:r w:rsidR="00C53B60">
        <w:rPr>
          <w:noProof/>
        </w:rPr>
        <w:t>[</w:t>
      </w:r>
      <w:ins w:id="1453" w:author="." w:date="2009-05-30T03:16:00Z">
        <w:r w:rsidR="00BB4346">
          <w:rPr>
            <w:noProof/>
          </w:rPr>
          <w:t>31</w:t>
        </w:r>
      </w:ins>
      <w:del w:id="1454" w:author="." w:date="2009-05-30T03:16:00Z">
        <w:r w:rsidR="00C53B60">
          <w:rPr>
            <w:noProof/>
          </w:rPr>
          <w:delText>114</w:delText>
        </w:r>
      </w:del>
      <w:r w:rsidR="00C53B60">
        <w:rPr>
          <w:noProof/>
        </w:rPr>
        <w:t>]</w:t>
      </w:r>
      <w:r w:rsidR="0033544C">
        <w:fldChar w:fldCharType="end"/>
      </w:r>
      <w:r w:rsidR="00C53B60">
        <w:t xml:space="preserve"> </w:t>
      </w:r>
      <w:r w:rsidR="0042495D">
        <w:t>and it does not provide a dedicated tools that manages and transfer geographically distributed large files stored on divergent systems. Currently, the Sakai CLE is used at over 160 educational institutions, in productions settings ranging from 200 to 200,000 users</w:t>
      </w:r>
      <w:r w:rsidR="00C53B60">
        <w:t xml:space="preserve"> </w:t>
      </w:r>
      <w:ins w:id="1455" w:author="." w:date="2009-05-30T03:16:00Z">
        <w:r w:rsidR="0033544C">
          <w:fldChar w:fldCharType="begin"/>
        </w:r>
        <w:r w:rsidR="00BB4346">
          <w:instrText xml:space="preserve"> ADDIN EN.CITE &lt;EndNote&gt;&lt;Cite&gt;&lt;Year&gt;2008&lt;/Year&gt;&lt;RecNum&gt;226&lt;/RecNum&gt;&lt;record&gt;&lt;rec-number&gt;226&lt;/rec-number&gt;&lt;foreign-keys&gt;&lt;key app="EN" db-id="eref9pfvov2rdiedsstvpxdme2tz0v2ew02z"&gt;226&lt;/key&gt;&lt;/foreign-keys&gt;&lt;ref-type name="Web Page"&gt;12&lt;/ref-type&gt;&lt;contributors&gt;&lt;/contributors&gt;&lt;titles&gt;&lt;title&gt;Sakai Project&lt;/title&gt;&lt;/titles&gt;&lt;dates&gt;&lt;year&gt;2008&lt;/year&gt;&lt;/dates&gt;&lt;urls&gt;&lt;related-urls&gt;&lt;url&gt;http://sakaiproject.org&lt;/url&gt;&lt;/related-urls&gt;&lt;/urls&gt;&lt;/record&gt;&lt;/Cite&gt;&lt;/EndNote&gt;</w:instrText>
        </w:r>
        <w:r w:rsidR="0033544C">
          <w:fldChar w:fldCharType="separate"/>
        </w:r>
        <w:r w:rsidR="00BB4346">
          <w:rPr>
            <w:noProof/>
          </w:rPr>
          <w:t>[34]</w:t>
        </w:r>
        <w:r w:rsidR="0033544C">
          <w:fldChar w:fldCharType="end"/>
        </w:r>
        <w:r w:rsidR="0033544C">
          <w:fldChar w:fldCharType="begin"/>
        </w:r>
        <w:r w:rsidR="00CF1EDE">
          <w:instrText xml:space="preserve"> ADDIN EN.CITE &lt;EndNote&gt;&lt;Cite&gt;&lt;Year&gt;2008&lt;/Year&gt;&lt;RecNum&gt;226&lt;/RecNum&gt;&lt;record&gt;&lt;rec-number&gt;226&lt;/rec-number&gt;&lt;foreign-keys&gt;&lt;key app="EN" db-id="eref9pfvov2rdiedsstvpxdme2tz0v2ew02z"&gt;226&lt;/key&gt;&lt;/foreign-keys&gt;&lt;ref-type name="Web Page"&gt;12&lt;/ref-type&gt;&lt;contributors&gt;&lt;/contributors&gt;&lt;titles&gt;&lt;title&gt;Sakai Project&lt;/title&gt;&lt;/titles&gt;&lt;dates&gt;&lt;year&gt;2008&lt;/year&gt;&lt;/dates&gt;&lt;urls&gt;&lt;related-urls&gt;&lt;url&gt;http://sakaiproject.org&lt;/url&gt;&lt;/related-urls&gt;&lt;/urls&gt;&lt;/record&gt;&lt;/Cite&gt;&lt;/EndNote&gt;</w:instrText>
        </w:r>
        <w:r w:rsidR="005876AF" w:rsidDel="00CF1EDE">
          <w:instrText xml:space="preserve"> ADDIN EN.CITE &lt;EndNote&gt;&lt;Cite&gt;&lt;Year&gt;2008&lt;/Year&gt;&lt;RecNum&gt;226&lt;/RecNum&gt;&lt;record&gt;&lt;rec-number&gt;226&lt;/rec-number&gt;&lt;foreign-keys&gt;&lt;key app="EN" db-id="eref9pfvov2rdiedsstvpxdme2tz0v2ew02z"&gt;226&lt;/key&gt;&lt;/foreign-keys&gt;&lt;ref-type name="Web Page"&gt;12&lt;/ref-type&gt;&lt;contributors&gt;&lt;/contributors&gt;&lt;titles&gt;&lt;title&gt;Sakai Project&lt;/title&gt;&lt;/titles&gt;&lt;dates&gt;&lt;year&gt;2008&lt;/year&gt;&lt;/dates&gt;&lt;urls&gt;&lt;related-urls&gt;&lt;url&gt;http://sakaiproject.org&lt;/url&gt;&lt;/related-urls&gt;&lt;/urls&gt;&lt;/record&gt;&lt;/Cite&gt;&lt;/EndNote&gt;</w:instrText>
        </w:r>
        <w:r w:rsidR="0033544C">
          <w:fldChar w:fldCharType="separate"/>
        </w:r>
        <w:r w:rsidR="00C53B60">
          <w:rPr>
            <w:noProof/>
          </w:rPr>
          <w:t>[117]</w:t>
        </w:r>
        <w:r w:rsidR="0033544C">
          <w:fldChar w:fldCharType="end"/>
        </w:r>
      </w:ins>
      <w:r w:rsidR="0042495D">
        <w:t>.</w:t>
      </w:r>
    </w:p>
    <w:p w:rsidR="00D60F94" w:rsidRDefault="00511D77" w:rsidP="00D60F94">
      <w:pPr>
        <w:pStyle w:val="BodyText"/>
      </w:pPr>
      <w:r>
        <w:t xml:space="preserve">Even though above-mentioned products have great features, </w:t>
      </w:r>
      <w:r w:rsidR="00307DF4">
        <w:t xml:space="preserve">as their services are sophisticated and comprehensive and they were designed for being a management framework instead of being a content management framework, they are heavyweight process and require considerable system resources such as computational power and memory; therefore, </w:t>
      </w:r>
      <w:r>
        <w:t xml:space="preserve">they alone are not suitable for scientific content management. Furthermore, they provide services to manage only web content or they lack of high performance data transfer capability by using simple HTTP or FTP as data transfer mechanism. However, due to their rich functionality and modular structure or sophisticated web content management systems such as portals, lightweight frameworks designed to manages distributed files, for instance The GridTorrent </w:t>
      </w:r>
      <w:r w:rsidRPr="00CF421F">
        <w:t>Asynchronous Collaboration and Content Management</w:t>
      </w:r>
      <w:r>
        <w:t xml:space="preserve"> framework, can be integrated with them seamlessly.</w:t>
      </w:r>
      <w:r w:rsidR="00D60F94" w:rsidRPr="00D60F94">
        <w:t xml:space="preserve"> </w:t>
      </w:r>
    </w:p>
    <w:p w:rsidR="008F7739" w:rsidRDefault="00D60F94" w:rsidP="008F7739">
      <w:pPr>
        <w:pStyle w:val="BodyText"/>
      </w:pPr>
      <w:r>
        <w:lastRenderedPageBreak/>
        <w:t xml:space="preserve">In addition to enterprise level solutions, a great deal of effort has been expended in studying this subject and many systems have been developed in order to satisfy the growing need to provide collaborative environment in scientific community. In Grid community, Replica Location Service (RLS) </w:t>
      </w:r>
      <w:r w:rsidR="0033544C">
        <w:fldChar w:fldCharType="begin"/>
      </w:r>
      <w:ins w:id="1456" w:author="." w:date="2009-05-30T00:43:00Z">
        <w:r w:rsidR="00CF1EDE">
          <w:instrText xml:space="preserve"> ADDIN EN.CITE &lt;EndNote&gt;&lt;Cite&gt;&lt;Author&gt;Globus Alliance&lt;/Author&gt;&lt;RecNum&gt;179&lt;/RecNum&gt;&lt;record&gt;&lt;rec-number&gt;179&lt;/rec-number&gt;&lt;foreign-keys&gt;&lt;key app="EN" db-id="eref9pfvov2rdiedsstvpxdme2tz0v2ew02z"&gt;179&lt;/key&gt;&lt;/foreign-keys&gt;&lt;ref-type name="Web Page"&gt;12&lt;/ref-type&gt;&lt;contributors&gt;&lt;authors&gt;&lt;author&gt;&lt;style face="normal" font="Times New Roman" size="100%"&gt;Globus Alliance,&lt;/style&gt;&lt;/author&gt;&lt;/authors&gt;&lt;/contributors&gt;&lt;titles&gt;&lt;title&gt;&lt;style face="normal" font="Times New Roman" size="100%"&gt;Replica Location Service (RLS)&lt;/style&gt;&lt;/title&gt;&lt;/titles&gt;&lt;dates&gt;&lt;year&gt;&lt;style face="normal" font="Times New Roman" size="100%"&gt;2007&lt;/style&gt;&lt;/year&gt;&lt;/dates&gt;&lt;urls&gt;&lt;related-urls&gt;&lt;url&gt;&lt;style face="normal" font="Times New Roman" size="100%"&gt;http://www.globus.org/toolkit/docs/4.2/4.2.0/data/rls/&lt;/style&gt;&lt;/url&gt;&lt;/related-urls&gt;&lt;/urls&gt;&lt;/record&gt;&lt;/Cite&gt;&lt;/EndNote&gt;</w:instrText>
        </w:r>
      </w:ins>
      <w:del w:id="1457" w:author="." w:date="2009-05-30T00:43:00Z">
        <w:r w:rsidR="005876AF" w:rsidDel="00CF1EDE">
          <w:delInstrText xml:space="preserve"> ADDIN EN.CITE &lt;EndNote&gt;&lt;Cite&gt;&lt;Author&gt;Globus Alliance&lt;/Author&gt;&lt;RecNum&gt;179&lt;/RecNum&gt;&lt;record&gt;&lt;rec-number&gt;179&lt;/rec-number&gt;&lt;foreign-keys&gt;&lt;key app="EN" db-id="eref9pfvov2rdiedsstvpxdme2tz0v2ew02z"&gt;179&lt;/key&gt;&lt;/foreign-keys&gt;&lt;ref-type name="Web Page"&gt;12&lt;/ref-type&gt;&lt;contributors&gt;&lt;authors&gt;&lt;author&gt;&lt;style face="normal" font="Times New Roman" size="100%"&gt;Globus Alliance,&lt;/style&gt;&lt;/author&gt;&lt;/authors&gt;&lt;/contributors&gt;&lt;titles&gt;&lt;title&gt;&lt;style face="normal" font="Times New Roman" size="100%"&gt;Replica Location Service (RLS)&lt;/style&gt;&lt;/title&gt;&lt;/titles&gt;&lt;dates&gt;&lt;year&gt;&lt;style face="normal" font="Times New Roman" size="100%"&gt;2007&lt;/style&gt;&lt;/year&gt;&lt;/dates&gt;&lt;urls&gt;&lt;related-urls&gt;&lt;url&gt;&lt;style face="normal" font="Times New Roman" size="100%"&gt;http://www.globus.org/toolkit/docs/4.2/4.2.0/data/rls/&lt;/style&gt;&lt;/url&gt;&lt;/related-urls&gt;&lt;/urls&gt;&lt;/record&gt;&lt;/Cite&gt;&lt;/EndNote&gt;</w:delInstrText>
        </w:r>
      </w:del>
      <w:r w:rsidR="0033544C">
        <w:fldChar w:fldCharType="separate"/>
      </w:r>
      <w:r>
        <w:rPr>
          <w:noProof/>
        </w:rPr>
        <w:t>[</w:t>
      </w:r>
      <w:ins w:id="1458" w:author="." w:date="2009-05-30T03:16:00Z">
        <w:r w:rsidR="00BB4346">
          <w:rPr>
            <w:noProof/>
          </w:rPr>
          <w:t>35</w:t>
        </w:r>
      </w:ins>
      <w:del w:id="1459" w:author="." w:date="2009-05-30T03:16:00Z">
        <w:r>
          <w:rPr>
            <w:noProof/>
          </w:rPr>
          <w:delText>48</w:delText>
        </w:r>
      </w:del>
      <w:r>
        <w:rPr>
          <w:noProof/>
        </w:rPr>
        <w:t>]</w:t>
      </w:r>
      <w:r w:rsidR="0033544C">
        <w:fldChar w:fldCharType="end"/>
      </w:r>
      <w:r>
        <w:t xml:space="preserve"> can be considered as collaborative tools in an aspect of finding where existing files are located in the Grid by providing a framework for keeping track of one or more replicas in a Grid environment. GridFTP is </w:t>
      </w:r>
    </w:p>
    <w:p w:rsidR="00511D77" w:rsidRDefault="00511D77" w:rsidP="00286226">
      <w:pPr>
        <w:pStyle w:val="Caption"/>
        <w:keepNext/>
        <w:outlineLvl w:val="0"/>
      </w:pPr>
      <w:bookmarkStart w:id="1460" w:name="_Ref219007966"/>
      <w:bookmarkStart w:id="1461" w:name="_Toc228209091"/>
      <w:r>
        <w:t xml:space="preserve">Table </w:t>
      </w:r>
      <w:ins w:id="1462" w:author="." w:date="2009-05-30T02:58:00Z">
        <w:r w:rsidR="0033544C">
          <w:fldChar w:fldCharType="begin"/>
        </w:r>
        <w:r w:rsidR="00B343AF">
          <w:instrText xml:space="preserve"> STYLEREF 1 \s </w:instrText>
        </w:r>
      </w:ins>
      <w:r w:rsidR="0033544C">
        <w:fldChar w:fldCharType="separate"/>
      </w:r>
      <w:r w:rsidR="00B343AF">
        <w:rPr>
          <w:noProof/>
        </w:rPr>
        <w:t>5</w:t>
      </w:r>
      <w:ins w:id="1463"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464" w:author="." w:date="2009-05-30T02:58:00Z">
        <w:r w:rsidR="00B343AF">
          <w:rPr>
            <w:noProof/>
          </w:rPr>
          <w:t>1</w:t>
        </w:r>
        <w:r w:rsidR="0033544C">
          <w:fldChar w:fldCharType="end"/>
        </w:r>
      </w:ins>
      <w:del w:id="1465"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5</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1</w:delText>
        </w:r>
        <w:r w:rsidR="0033544C" w:rsidDel="00B343AF">
          <w:fldChar w:fldCharType="end"/>
        </w:r>
      </w:del>
      <w:bookmarkEnd w:id="1460"/>
      <w:r>
        <w:t xml:space="preserve"> Partial List of Sakai 2.5 Tools</w:t>
      </w:r>
      <w:bookmarkEnd w:id="1461"/>
    </w:p>
    <w:tbl>
      <w:tblPr>
        <w:tblStyle w:val="LightShading-Accent5"/>
        <w:tblW w:w="0" w:type="auto"/>
        <w:tblLook w:val="04A0"/>
        <w:tblPrChange w:id="1466" w:author="." w:date="2009-05-30T03:16:00Z">
          <w:tblPr>
            <w:tblW w:w="0" w:type="auto"/>
            <w:tblBorders>
              <w:top w:val="single" w:sz="8" w:space="0" w:color="4BACC6"/>
              <w:bottom w:val="single" w:sz="8" w:space="0" w:color="4BACC6"/>
            </w:tblBorders>
            <w:tblLook w:val="04A0"/>
          </w:tblPr>
        </w:tblPrChange>
      </w:tblPr>
      <w:tblGrid>
        <w:gridCol w:w="2178"/>
        <w:gridCol w:w="1756"/>
        <w:gridCol w:w="2657"/>
        <w:gridCol w:w="2078"/>
        <w:tblGridChange w:id="1467">
          <w:tblGrid>
            <w:gridCol w:w="2178"/>
            <w:gridCol w:w="1756"/>
            <w:gridCol w:w="2657"/>
            <w:gridCol w:w="2078"/>
          </w:tblGrid>
        </w:tblGridChange>
      </w:tblGrid>
      <w:tr w:rsidR="00511D77" w:rsidTr="009E136D">
        <w:trPr>
          <w:cnfStyle w:val="100000000000"/>
          <w:trHeight w:val="346"/>
          <w:trPrChange w:id="1468" w:author="." w:date="2009-05-30T03:16:00Z">
            <w:trPr>
              <w:trHeight w:val="346"/>
            </w:trPr>
          </w:trPrChange>
        </w:trPr>
        <w:tc>
          <w:tcPr>
            <w:cnfStyle w:val="001000000000"/>
            <w:tcW w:w="0" w:type="auto"/>
            <w:gridSpan w:val="2"/>
            <w:vMerge w:val="restart"/>
            <w:tcPrChange w:id="1469" w:author="." w:date="2009-05-30T03:16:00Z">
              <w:tcPr>
                <w:tcW w:w="0" w:type="auto"/>
                <w:gridSpan w:val="2"/>
                <w:vMerge w:val="restart"/>
                <w:tcBorders>
                  <w:top w:val="single" w:sz="8" w:space="0" w:color="4BACC6"/>
                  <w:bottom w:val="single" w:sz="8" w:space="0" w:color="4BACC6"/>
                </w:tcBorders>
              </w:tcPr>
            </w:tcPrChange>
          </w:tcPr>
          <w:p w:rsidR="00511D77" w:rsidRPr="00BF17EE" w:rsidRDefault="0033544C" w:rsidP="00511D77">
            <w:pPr>
              <w:pStyle w:val="BodyText"/>
              <w:ind w:firstLine="0"/>
              <w:jc w:val="left"/>
              <w:cnfStyle w:val="101000000000"/>
              <w:rPr>
                <w:color w:val="31849B"/>
                <w:rPrChange w:id="1470" w:author="." w:date="2009-05-30T03:16:00Z">
                  <w:rPr>
                    <w:b w:val="0"/>
                    <w:bCs w:val="0"/>
                    <w:color w:val="auto"/>
                  </w:rPr>
                </w:rPrChange>
              </w:rPr>
            </w:pPr>
            <w:r w:rsidRPr="0033544C">
              <w:rPr>
                <w:color w:val="31849B"/>
                <w:rPrChange w:id="1471" w:author="." w:date="2009-05-30T03:16:00Z">
                  <w:rPr/>
                </w:rPrChange>
              </w:rPr>
              <w:t>A set of generic collaboration tools</w:t>
            </w:r>
          </w:p>
          <w:p w:rsidR="00511D77" w:rsidRPr="00BF17EE" w:rsidRDefault="0033544C" w:rsidP="002B4BDC">
            <w:pPr>
              <w:pStyle w:val="BodyText"/>
              <w:ind w:firstLine="0"/>
              <w:jc w:val="left"/>
              <w:cnfStyle w:val="101000000000"/>
              <w:rPr>
                <w:color w:val="31849B"/>
                <w:rPrChange w:id="1472" w:author="." w:date="2009-05-30T03:16:00Z">
                  <w:rPr>
                    <w:b w:val="0"/>
                    <w:bCs w:val="0"/>
                    <w:color w:val="auto"/>
                  </w:rPr>
                </w:rPrChange>
              </w:rPr>
            </w:pPr>
            <w:r w:rsidRPr="0033544C">
              <w:rPr>
                <w:color w:val="31849B"/>
                <w:rPrChange w:id="1473" w:author="." w:date="2009-05-30T03:16:00Z">
                  <w:rPr/>
                </w:rPrChange>
              </w:rPr>
              <w:t>of the core of Sakai.</w:t>
            </w:r>
          </w:p>
        </w:tc>
        <w:tc>
          <w:tcPr>
            <w:tcW w:w="0" w:type="auto"/>
            <w:gridSpan w:val="2"/>
            <w:tcPrChange w:id="1474" w:author="." w:date="2009-05-30T03:16:00Z">
              <w:tcPr>
                <w:tcW w:w="0" w:type="auto"/>
                <w:gridSpan w:val="2"/>
                <w:tcBorders>
                  <w:top w:val="single" w:sz="8" w:space="0" w:color="4BACC6"/>
                  <w:bottom w:val="single" w:sz="8" w:space="0" w:color="4BACC6"/>
                </w:tcBorders>
              </w:tcPr>
            </w:tcPrChange>
          </w:tcPr>
          <w:p w:rsidR="00511D77" w:rsidRPr="00BF17EE" w:rsidRDefault="0033544C" w:rsidP="00511D77">
            <w:pPr>
              <w:pStyle w:val="BodyText"/>
              <w:tabs>
                <w:tab w:val="left" w:pos="972"/>
              </w:tabs>
              <w:ind w:firstLine="0"/>
              <w:cnfStyle w:val="100000000000"/>
              <w:rPr>
                <w:color w:val="31849B"/>
                <w:rPrChange w:id="1475" w:author="." w:date="2009-05-30T03:16:00Z">
                  <w:rPr>
                    <w:b w:val="0"/>
                    <w:bCs w:val="0"/>
                    <w:color w:val="auto"/>
                  </w:rPr>
                </w:rPrChange>
              </w:rPr>
            </w:pPr>
            <w:r w:rsidRPr="0033544C">
              <w:rPr>
                <w:color w:val="31849B"/>
                <w:rPrChange w:id="1476" w:author="." w:date="2009-05-30T03:16:00Z">
                  <w:rPr/>
                </w:rPrChange>
              </w:rPr>
              <w:t>The core tools can be augmented with</w:t>
            </w:r>
          </w:p>
          <w:p w:rsidR="00511D77" w:rsidRPr="00BF17EE" w:rsidRDefault="0033544C" w:rsidP="00511D77">
            <w:pPr>
              <w:pStyle w:val="BodyText"/>
              <w:tabs>
                <w:tab w:val="left" w:pos="972"/>
              </w:tabs>
              <w:ind w:firstLine="0"/>
              <w:cnfStyle w:val="100000000000"/>
              <w:rPr>
                <w:color w:val="31849B"/>
                <w:rPrChange w:id="1477" w:author="." w:date="2009-05-30T03:16:00Z">
                  <w:rPr>
                    <w:b w:val="0"/>
                    <w:bCs w:val="0"/>
                    <w:color w:val="auto"/>
                  </w:rPr>
                </w:rPrChange>
              </w:rPr>
            </w:pPr>
            <w:r w:rsidRPr="0033544C">
              <w:rPr>
                <w:color w:val="31849B"/>
                <w:rPrChange w:id="1478" w:author="." w:date="2009-05-30T03:16:00Z">
                  <w:rPr/>
                </w:rPrChange>
              </w:rPr>
              <w:t>tools designed for a particular application of Sakai.</w:t>
            </w:r>
          </w:p>
        </w:tc>
      </w:tr>
      <w:tr w:rsidR="00511D77" w:rsidTr="009E136D">
        <w:trPr>
          <w:cnfStyle w:val="000000100000"/>
          <w:trHeight w:val="346"/>
          <w:trPrChange w:id="1479" w:author="." w:date="2009-05-30T03:16:00Z">
            <w:trPr>
              <w:trHeight w:val="346"/>
            </w:trPr>
          </w:trPrChange>
        </w:trPr>
        <w:tc>
          <w:tcPr>
            <w:cnfStyle w:val="001000000000"/>
            <w:tcW w:w="0" w:type="auto"/>
            <w:gridSpan w:val="2"/>
            <w:vMerge/>
            <w:tcPrChange w:id="1480" w:author="." w:date="2009-05-30T03:16:00Z">
              <w:tcPr>
                <w:tcW w:w="0" w:type="auto"/>
                <w:gridSpan w:val="2"/>
                <w:vMerge/>
                <w:shd w:val="clear" w:color="auto" w:fill="D2EAF1"/>
              </w:tcPr>
            </w:tcPrChange>
          </w:tcPr>
          <w:p w:rsidR="00511D77" w:rsidRPr="00BF17EE" w:rsidRDefault="00511D77" w:rsidP="00D63A51">
            <w:pPr>
              <w:pStyle w:val="BodyText"/>
              <w:ind w:firstLine="0"/>
              <w:cnfStyle w:val="001000100000"/>
              <w:rPr>
                <w:color w:val="31849B"/>
                <w:rPrChange w:id="1481" w:author="." w:date="2009-05-30T03:16:00Z">
                  <w:rPr>
                    <w:b w:val="0"/>
                    <w:bCs w:val="0"/>
                    <w:color w:val="auto"/>
                  </w:rPr>
                </w:rPrChange>
              </w:rPr>
            </w:pPr>
          </w:p>
        </w:tc>
        <w:tc>
          <w:tcPr>
            <w:tcW w:w="0" w:type="auto"/>
            <w:tcPrChange w:id="1482" w:author="." w:date="2009-05-30T03:16:00Z">
              <w:tcPr>
                <w:tcW w:w="0" w:type="auto"/>
                <w:shd w:val="clear" w:color="auto" w:fill="D2EAF1"/>
              </w:tcPr>
            </w:tcPrChange>
          </w:tcPr>
          <w:p w:rsidR="00511D77" w:rsidRPr="00BF17EE" w:rsidRDefault="0033544C" w:rsidP="00511D77">
            <w:pPr>
              <w:pStyle w:val="BodyText"/>
              <w:tabs>
                <w:tab w:val="left" w:pos="972"/>
              </w:tabs>
              <w:ind w:firstLine="0"/>
              <w:jc w:val="left"/>
              <w:cnfStyle w:val="000000100000"/>
              <w:rPr>
                <w:b/>
                <w:i/>
                <w:color w:val="31849B"/>
                <w:rPrChange w:id="1483" w:author="." w:date="2009-05-30T03:16:00Z">
                  <w:rPr>
                    <w:b/>
                    <w:i/>
                    <w:color w:val="auto"/>
                  </w:rPr>
                </w:rPrChange>
              </w:rPr>
            </w:pPr>
            <w:r w:rsidRPr="0033544C">
              <w:rPr>
                <w:b/>
                <w:i/>
                <w:color w:val="31849B"/>
                <w:rPrChange w:id="1484" w:author="." w:date="2009-05-30T03:16:00Z">
                  <w:rPr>
                    <w:b/>
                    <w:i/>
                  </w:rPr>
                </w:rPrChange>
              </w:rPr>
              <w:t>Teaching Tools</w:t>
            </w:r>
          </w:p>
        </w:tc>
        <w:tc>
          <w:tcPr>
            <w:tcW w:w="0" w:type="auto"/>
            <w:tcPrChange w:id="1485" w:author="." w:date="2009-05-30T03:16:00Z">
              <w:tcPr>
                <w:tcW w:w="0" w:type="auto"/>
                <w:shd w:val="clear" w:color="auto" w:fill="D2EAF1"/>
              </w:tcPr>
            </w:tcPrChange>
          </w:tcPr>
          <w:p w:rsidR="00511D77" w:rsidRPr="00BF17EE" w:rsidRDefault="0033544C" w:rsidP="00511D77">
            <w:pPr>
              <w:pStyle w:val="BodyText"/>
              <w:tabs>
                <w:tab w:val="left" w:pos="972"/>
              </w:tabs>
              <w:ind w:firstLine="0"/>
              <w:jc w:val="left"/>
              <w:cnfStyle w:val="000000100000"/>
              <w:rPr>
                <w:b/>
                <w:i/>
                <w:color w:val="31849B"/>
                <w:rPrChange w:id="1486" w:author="." w:date="2009-05-30T03:16:00Z">
                  <w:rPr>
                    <w:b/>
                    <w:i/>
                    <w:color w:val="auto"/>
                  </w:rPr>
                </w:rPrChange>
              </w:rPr>
            </w:pPr>
            <w:r w:rsidRPr="0033544C">
              <w:rPr>
                <w:b/>
                <w:i/>
                <w:color w:val="31849B"/>
                <w:rPrChange w:id="1487" w:author="." w:date="2009-05-30T03:16:00Z">
                  <w:rPr>
                    <w:b/>
                    <w:i/>
                  </w:rPr>
                </w:rPrChange>
              </w:rPr>
              <w:t>Portfolio Tools</w:t>
            </w:r>
          </w:p>
        </w:tc>
      </w:tr>
      <w:tr w:rsidR="00511D77" w:rsidTr="009E136D">
        <w:tc>
          <w:tcPr>
            <w:cnfStyle w:val="001000000000"/>
            <w:tcW w:w="2178" w:type="dxa"/>
            <w:tcPrChange w:id="1488" w:author="." w:date="2009-05-30T03:16:00Z">
              <w:tcPr>
                <w:tcW w:w="2178" w:type="dxa"/>
              </w:tcPr>
            </w:tcPrChange>
          </w:tcPr>
          <w:p w:rsidR="00511D77" w:rsidRPr="00BF17EE" w:rsidRDefault="0033544C" w:rsidP="00511D77">
            <w:pPr>
              <w:pStyle w:val="BodyText"/>
              <w:ind w:firstLine="0"/>
              <w:rPr>
                <w:color w:val="31849B"/>
                <w:rPrChange w:id="1489" w:author="." w:date="2009-05-30T03:16:00Z">
                  <w:rPr>
                    <w:b w:val="0"/>
                    <w:bCs w:val="0"/>
                    <w:color w:val="auto"/>
                  </w:rPr>
                </w:rPrChange>
              </w:rPr>
            </w:pPr>
            <w:r w:rsidRPr="0033544C">
              <w:rPr>
                <w:color w:val="31849B"/>
                <w:rPrChange w:id="1490" w:author="." w:date="2009-05-30T03:16:00Z">
                  <w:rPr/>
                </w:rPrChange>
              </w:rPr>
              <w:t>Announcements</w:t>
            </w:r>
          </w:p>
          <w:p w:rsidR="00511D77" w:rsidRPr="00BF17EE" w:rsidRDefault="0033544C" w:rsidP="00511D77">
            <w:pPr>
              <w:pStyle w:val="BodyText"/>
              <w:ind w:firstLine="0"/>
              <w:rPr>
                <w:color w:val="31849B"/>
                <w:rPrChange w:id="1491" w:author="." w:date="2009-05-30T03:16:00Z">
                  <w:rPr>
                    <w:b w:val="0"/>
                    <w:bCs w:val="0"/>
                    <w:color w:val="auto"/>
                  </w:rPr>
                </w:rPrChange>
              </w:rPr>
            </w:pPr>
            <w:r w:rsidRPr="0033544C">
              <w:rPr>
                <w:color w:val="31849B"/>
                <w:rPrChange w:id="1492" w:author="." w:date="2009-05-30T03:16:00Z">
                  <w:rPr/>
                </w:rPrChange>
              </w:rPr>
              <w:t>Drop Box</w:t>
            </w:r>
          </w:p>
          <w:p w:rsidR="00511D77" w:rsidRPr="00BF17EE" w:rsidRDefault="0033544C" w:rsidP="00511D77">
            <w:pPr>
              <w:pStyle w:val="BodyText"/>
              <w:ind w:firstLine="0"/>
              <w:rPr>
                <w:color w:val="31849B"/>
                <w:rPrChange w:id="1493" w:author="." w:date="2009-05-30T03:16:00Z">
                  <w:rPr>
                    <w:b w:val="0"/>
                    <w:bCs w:val="0"/>
                    <w:color w:val="auto"/>
                  </w:rPr>
                </w:rPrChange>
              </w:rPr>
            </w:pPr>
            <w:r w:rsidRPr="0033544C">
              <w:rPr>
                <w:color w:val="31849B"/>
                <w:rPrChange w:id="1494" w:author="." w:date="2009-05-30T03:16:00Z">
                  <w:rPr/>
                </w:rPrChange>
              </w:rPr>
              <w:t>Email Archive</w:t>
            </w:r>
          </w:p>
          <w:p w:rsidR="00511D77" w:rsidRPr="00BF17EE" w:rsidRDefault="0033544C" w:rsidP="00511D77">
            <w:pPr>
              <w:pStyle w:val="BodyText"/>
              <w:ind w:firstLine="0"/>
              <w:rPr>
                <w:color w:val="31849B"/>
                <w:rPrChange w:id="1495" w:author="." w:date="2009-05-30T03:16:00Z">
                  <w:rPr>
                    <w:b w:val="0"/>
                    <w:bCs w:val="0"/>
                    <w:color w:val="auto"/>
                  </w:rPr>
                </w:rPrChange>
              </w:rPr>
            </w:pPr>
            <w:r w:rsidRPr="0033544C">
              <w:rPr>
                <w:color w:val="31849B"/>
                <w:rPrChange w:id="1496" w:author="." w:date="2009-05-30T03:16:00Z">
                  <w:rPr/>
                </w:rPrChange>
              </w:rPr>
              <w:t>Resources</w:t>
            </w:r>
          </w:p>
          <w:p w:rsidR="00511D77" w:rsidRPr="00BF17EE" w:rsidRDefault="0033544C" w:rsidP="00511D77">
            <w:pPr>
              <w:pStyle w:val="BodyText"/>
              <w:ind w:firstLine="0"/>
              <w:rPr>
                <w:color w:val="31849B"/>
                <w:rPrChange w:id="1497" w:author="." w:date="2009-05-30T03:16:00Z">
                  <w:rPr>
                    <w:b w:val="0"/>
                    <w:bCs w:val="0"/>
                    <w:color w:val="auto"/>
                  </w:rPr>
                </w:rPrChange>
              </w:rPr>
            </w:pPr>
            <w:r w:rsidRPr="0033544C">
              <w:rPr>
                <w:color w:val="31849B"/>
                <w:rPrChange w:id="1498" w:author="." w:date="2009-05-30T03:16:00Z">
                  <w:rPr/>
                </w:rPrChange>
              </w:rPr>
              <w:t>Chat Room</w:t>
            </w:r>
          </w:p>
          <w:p w:rsidR="00511D77" w:rsidRPr="00BF17EE" w:rsidRDefault="0033544C" w:rsidP="00511D77">
            <w:pPr>
              <w:pStyle w:val="BodyText"/>
              <w:ind w:firstLine="0"/>
              <w:rPr>
                <w:color w:val="31849B"/>
                <w:rPrChange w:id="1499" w:author="." w:date="2009-05-30T03:16:00Z">
                  <w:rPr>
                    <w:b w:val="0"/>
                    <w:bCs w:val="0"/>
                    <w:color w:val="auto"/>
                  </w:rPr>
                </w:rPrChange>
              </w:rPr>
            </w:pPr>
            <w:r w:rsidRPr="0033544C">
              <w:rPr>
                <w:color w:val="31849B"/>
                <w:rPrChange w:id="1500" w:author="." w:date="2009-05-30T03:16:00Z">
                  <w:rPr/>
                </w:rPrChange>
              </w:rPr>
              <w:t>Forums</w:t>
            </w:r>
          </w:p>
          <w:p w:rsidR="00511D77" w:rsidRPr="00BF17EE" w:rsidRDefault="0033544C" w:rsidP="00511D77">
            <w:pPr>
              <w:pStyle w:val="BodyText"/>
              <w:ind w:firstLine="0"/>
              <w:rPr>
                <w:color w:val="31849B"/>
                <w:rPrChange w:id="1501" w:author="." w:date="2009-05-30T03:16:00Z">
                  <w:rPr>
                    <w:b w:val="0"/>
                    <w:bCs w:val="0"/>
                    <w:color w:val="auto"/>
                  </w:rPr>
                </w:rPrChange>
              </w:rPr>
            </w:pPr>
            <w:r w:rsidRPr="0033544C">
              <w:rPr>
                <w:color w:val="31849B"/>
                <w:rPrChange w:id="1502" w:author="." w:date="2009-05-30T03:16:00Z">
                  <w:rPr/>
                </w:rPrChange>
              </w:rPr>
              <w:t>Threaded Discussion</w:t>
            </w:r>
          </w:p>
          <w:p w:rsidR="00511D77" w:rsidRPr="00BF17EE" w:rsidRDefault="0033544C" w:rsidP="00511D77">
            <w:pPr>
              <w:pStyle w:val="BodyText"/>
              <w:ind w:firstLine="0"/>
              <w:rPr>
                <w:color w:val="31849B"/>
                <w:rPrChange w:id="1503" w:author="." w:date="2009-05-30T03:16:00Z">
                  <w:rPr>
                    <w:b w:val="0"/>
                    <w:bCs w:val="0"/>
                    <w:color w:val="auto"/>
                  </w:rPr>
                </w:rPrChange>
              </w:rPr>
            </w:pPr>
            <w:r w:rsidRPr="0033544C">
              <w:rPr>
                <w:color w:val="31849B"/>
                <w:rPrChange w:id="1504" w:author="." w:date="2009-05-30T03:16:00Z">
                  <w:rPr/>
                </w:rPrChange>
              </w:rPr>
              <w:t>Message Center</w:t>
            </w:r>
          </w:p>
          <w:p w:rsidR="00511D77" w:rsidRPr="00BF17EE" w:rsidRDefault="0033544C" w:rsidP="00511D77">
            <w:pPr>
              <w:pStyle w:val="BodyText"/>
              <w:ind w:firstLine="0"/>
              <w:rPr>
                <w:color w:val="31849B"/>
                <w:rPrChange w:id="1505" w:author="." w:date="2009-05-30T03:16:00Z">
                  <w:rPr>
                    <w:b w:val="0"/>
                    <w:bCs w:val="0"/>
                    <w:color w:val="auto"/>
                  </w:rPr>
                </w:rPrChange>
              </w:rPr>
            </w:pPr>
            <w:r w:rsidRPr="0033544C">
              <w:rPr>
                <w:color w:val="31849B"/>
                <w:rPrChange w:id="1506" w:author="." w:date="2009-05-30T03:16:00Z">
                  <w:rPr/>
                </w:rPrChange>
              </w:rPr>
              <w:t>Message of the Day</w:t>
            </w:r>
          </w:p>
          <w:p w:rsidR="00511D77" w:rsidRPr="00BF17EE" w:rsidRDefault="0033544C" w:rsidP="00511D77">
            <w:pPr>
              <w:pStyle w:val="BodyText"/>
              <w:ind w:firstLine="0"/>
              <w:rPr>
                <w:color w:val="31849B"/>
                <w:rPrChange w:id="1507" w:author="." w:date="2009-05-30T03:16:00Z">
                  <w:rPr>
                    <w:b w:val="0"/>
                    <w:bCs w:val="0"/>
                    <w:color w:val="auto"/>
                  </w:rPr>
                </w:rPrChange>
              </w:rPr>
            </w:pPr>
            <w:r w:rsidRPr="0033544C">
              <w:rPr>
                <w:color w:val="31849B"/>
                <w:rPrChange w:id="1508" w:author="." w:date="2009-05-30T03:16:00Z">
                  <w:rPr/>
                </w:rPrChange>
              </w:rPr>
              <w:lastRenderedPageBreak/>
              <w:t>News/RSS</w:t>
            </w:r>
          </w:p>
        </w:tc>
        <w:tc>
          <w:tcPr>
            <w:tcW w:w="1756" w:type="dxa"/>
            <w:tcPrChange w:id="1509" w:author="." w:date="2009-05-30T03:16:00Z">
              <w:tcPr>
                <w:tcW w:w="1756" w:type="dxa"/>
              </w:tcPr>
            </w:tcPrChange>
          </w:tcPr>
          <w:p w:rsidR="00511D77" w:rsidRPr="00BF17EE" w:rsidRDefault="0033544C" w:rsidP="00511D77">
            <w:pPr>
              <w:pStyle w:val="BodyText"/>
              <w:ind w:firstLine="0"/>
              <w:cnfStyle w:val="000000000000"/>
              <w:rPr>
                <w:color w:val="31849B"/>
                <w:rPrChange w:id="1510" w:author="." w:date="2009-05-30T03:16:00Z">
                  <w:rPr>
                    <w:color w:val="auto"/>
                  </w:rPr>
                </w:rPrChange>
              </w:rPr>
            </w:pPr>
            <w:r w:rsidRPr="0033544C">
              <w:rPr>
                <w:color w:val="31849B"/>
                <w:rPrChange w:id="1511" w:author="." w:date="2009-05-30T03:16:00Z">
                  <w:rPr/>
                </w:rPrChange>
              </w:rPr>
              <w:lastRenderedPageBreak/>
              <w:t>Preferences</w:t>
            </w:r>
          </w:p>
          <w:p w:rsidR="00511D77" w:rsidRPr="00BF17EE" w:rsidRDefault="0033544C" w:rsidP="00511D77">
            <w:pPr>
              <w:pStyle w:val="BodyText"/>
              <w:ind w:firstLine="0"/>
              <w:cnfStyle w:val="000000000000"/>
              <w:rPr>
                <w:color w:val="31849B"/>
                <w:rPrChange w:id="1512" w:author="." w:date="2009-05-30T03:16:00Z">
                  <w:rPr>
                    <w:color w:val="auto"/>
                  </w:rPr>
                </w:rPrChange>
              </w:rPr>
            </w:pPr>
            <w:r w:rsidRPr="0033544C">
              <w:rPr>
                <w:color w:val="31849B"/>
                <w:rPrChange w:id="1513" w:author="." w:date="2009-05-30T03:16:00Z">
                  <w:rPr/>
                </w:rPrChange>
              </w:rPr>
              <w:t>Presentation</w:t>
            </w:r>
          </w:p>
          <w:p w:rsidR="00511D77" w:rsidRPr="00BF17EE" w:rsidRDefault="0033544C" w:rsidP="00511D77">
            <w:pPr>
              <w:pStyle w:val="BodyText"/>
              <w:ind w:firstLine="0"/>
              <w:cnfStyle w:val="000000000000"/>
              <w:rPr>
                <w:color w:val="31849B"/>
                <w:rPrChange w:id="1514" w:author="." w:date="2009-05-30T03:16:00Z">
                  <w:rPr>
                    <w:color w:val="auto"/>
                  </w:rPr>
                </w:rPrChange>
              </w:rPr>
            </w:pPr>
            <w:r w:rsidRPr="0033544C">
              <w:rPr>
                <w:color w:val="31849B"/>
                <w:rPrChange w:id="1515" w:author="." w:date="2009-05-30T03:16:00Z">
                  <w:rPr/>
                </w:rPrChange>
              </w:rPr>
              <w:t>Profile / Roster</w:t>
            </w:r>
          </w:p>
          <w:p w:rsidR="00511D77" w:rsidRPr="00BF17EE" w:rsidRDefault="0033544C" w:rsidP="00511D77">
            <w:pPr>
              <w:pStyle w:val="BodyText"/>
              <w:ind w:firstLine="0"/>
              <w:cnfStyle w:val="000000000000"/>
              <w:rPr>
                <w:color w:val="31849B"/>
                <w:rPrChange w:id="1516" w:author="." w:date="2009-05-30T03:16:00Z">
                  <w:rPr>
                    <w:color w:val="auto"/>
                  </w:rPr>
                </w:rPrChange>
              </w:rPr>
            </w:pPr>
            <w:r w:rsidRPr="0033544C">
              <w:rPr>
                <w:color w:val="31849B"/>
                <w:rPrChange w:id="1517" w:author="." w:date="2009-05-30T03:16:00Z">
                  <w:rPr/>
                </w:rPrChange>
              </w:rPr>
              <w:t>Repository Search</w:t>
            </w:r>
          </w:p>
          <w:p w:rsidR="00511D77" w:rsidRPr="00BF17EE" w:rsidRDefault="0033544C" w:rsidP="00511D77">
            <w:pPr>
              <w:pStyle w:val="BodyText"/>
              <w:ind w:firstLine="0"/>
              <w:cnfStyle w:val="000000000000"/>
              <w:rPr>
                <w:color w:val="31849B"/>
                <w:rPrChange w:id="1518" w:author="." w:date="2009-05-30T03:16:00Z">
                  <w:rPr>
                    <w:color w:val="auto"/>
                  </w:rPr>
                </w:rPrChange>
              </w:rPr>
            </w:pPr>
            <w:r w:rsidRPr="0033544C">
              <w:rPr>
                <w:color w:val="31849B"/>
                <w:rPrChange w:id="1519" w:author="." w:date="2009-05-30T03:16:00Z">
                  <w:rPr/>
                </w:rPrChange>
              </w:rPr>
              <w:t>Schedule</w:t>
            </w:r>
          </w:p>
          <w:p w:rsidR="00511D77" w:rsidRPr="00BF17EE" w:rsidRDefault="0033544C" w:rsidP="00511D77">
            <w:pPr>
              <w:pStyle w:val="BodyText"/>
              <w:ind w:firstLine="0"/>
              <w:cnfStyle w:val="000000000000"/>
              <w:rPr>
                <w:color w:val="31849B"/>
                <w:rPrChange w:id="1520" w:author="." w:date="2009-05-30T03:16:00Z">
                  <w:rPr>
                    <w:color w:val="auto"/>
                  </w:rPr>
                </w:rPrChange>
              </w:rPr>
            </w:pPr>
            <w:r w:rsidRPr="0033544C">
              <w:rPr>
                <w:color w:val="31849B"/>
                <w:rPrChange w:id="1521" w:author="." w:date="2009-05-30T03:16:00Z">
                  <w:rPr/>
                </w:rPrChange>
              </w:rPr>
              <w:t>Search</w:t>
            </w:r>
          </w:p>
          <w:p w:rsidR="00511D77" w:rsidRPr="00BF17EE" w:rsidRDefault="0033544C" w:rsidP="00511D77">
            <w:pPr>
              <w:pStyle w:val="BodyText"/>
              <w:ind w:firstLine="0"/>
              <w:cnfStyle w:val="000000000000"/>
              <w:rPr>
                <w:color w:val="31849B"/>
                <w:rPrChange w:id="1522" w:author="." w:date="2009-05-30T03:16:00Z">
                  <w:rPr>
                    <w:color w:val="auto"/>
                  </w:rPr>
                </w:rPrChange>
              </w:rPr>
            </w:pPr>
            <w:r w:rsidRPr="0033544C">
              <w:rPr>
                <w:color w:val="31849B"/>
                <w:rPrChange w:id="1523" w:author="." w:date="2009-05-30T03:16:00Z">
                  <w:rPr/>
                </w:rPrChange>
              </w:rPr>
              <w:t>Web Content</w:t>
            </w:r>
          </w:p>
          <w:p w:rsidR="00511D77" w:rsidRPr="00BF17EE" w:rsidRDefault="0033544C" w:rsidP="00511D77">
            <w:pPr>
              <w:pStyle w:val="BodyText"/>
              <w:ind w:firstLine="0"/>
              <w:cnfStyle w:val="000000000000"/>
              <w:rPr>
                <w:color w:val="31849B"/>
                <w:rPrChange w:id="1524" w:author="." w:date="2009-05-30T03:16:00Z">
                  <w:rPr>
                    <w:color w:val="auto"/>
                  </w:rPr>
                </w:rPrChange>
              </w:rPr>
            </w:pPr>
            <w:r w:rsidRPr="0033544C">
              <w:rPr>
                <w:color w:val="31849B"/>
                <w:rPrChange w:id="1525" w:author="." w:date="2009-05-30T03:16:00Z">
                  <w:rPr/>
                </w:rPrChange>
              </w:rPr>
              <w:t>WebDAV</w:t>
            </w:r>
          </w:p>
          <w:p w:rsidR="00511D77" w:rsidRPr="00BF17EE" w:rsidRDefault="0033544C" w:rsidP="00511D77">
            <w:pPr>
              <w:pStyle w:val="BodyText"/>
              <w:ind w:firstLine="0"/>
              <w:cnfStyle w:val="000000000000"/>
              <w:rPr>
                <w:color w:val="31849B"/>
                <w:rPrChange w:id="1526" w:author="." w:date="2009-05-30T03:16:00Z">
                  <w:rPr>
                    <w:color w:val="auto"/>
                  </w:rPr>
                </w:rPrChange>
              </w:rPr>
            </w:pPr>
            <w:r w:rsidRPr="0033544C">
              <w:rPr>
                <w:color w:val="31849B"/>
                <w:rPrChange w:id="1527" w:author="." w:date="2009-05-30T03:16:00Z">
                  <w:rPr/>
                </w:rPrChange>
              </w:rPr>
              <w:t>Wiki</w:t>
            </w:r>
          </w:p>
          <w:p w:rsidR="00511D77" w:rsidRPr="00BF17EE" w:rsidRDefault="0033544C" w:rsidP="00511D77">
            <w:pPr>
              <w:pStyle w:val="BodyText"/>
              <w:ind w:firstLine="0"/>
              <w:cnfStyle w:val="000000000000"/>
              <w:rPr>
                <w:color w:val="31849B"/>
                <w:rPrChange w:id="1528" w:author="." w:date="2009-05-30T03:16:00Z">
                  <w:rPr>
                    <w:color w:val="auto"/>
                  </w:rPr>
                </w:rPrChange>
              </w:rPr>
            </w:pPr>
            <w:r w:rsidRPr="0033544C">
              <w:rPr>
                <w:color w:val="31849B"/>
                <w:rPrChange w:id="1529" w:author="." w:date="2009-05-30T03:16:00Z">
                  <w:rPr/>
                </w:rPrChange>
              </w:rPr>
              <w:t>Site Setup</w:t>
            </w:r>
          </w:p>
        </w:tc>
        <w:tc>
          <w:tcPr>
            <w:tcW w:w="0" w:type="auto"/>
            <w:tcPrChange w:id="1530" w:author="." w:date="2009-05-30T03:16:00Z">
              <w:tcPr>
                <w:tcW w:w="0" w:type="auto"/>
              </w:tcPr>
            </w:tcPrChange>
          </w:tcPr>
          <w:p w:rsidR="00511D77" w:rsidRPr="00BF17EE" w:rsidRDefault="0033544C" w:rsidP="00511D77">
            <w:pPr>
              <w:pStyle w:val="BodyText"/>
              <w:ind w:firstLine="0"/>
              <w:cnfStyle w:val="000000000000"/>
              <w:rPr>
                <w:color w:val="31849B"/>
                <w:rPrChange w:id="1531" w:author="." w:date="2009-05-30T03:16:00Z">
                  <w:rPr>
                    <w:color w:val="auto"/>
                  </w:rPr>
                </w:rPrChange>
              </w:rPr>
            </w:pPr>
            <w:r w:rsidRPr="0033544C">
              <w:rPr>
                <w:color w:val="31849B"/>
                <w:rPrChange w:id="1532" w:author="." w:date="2009-05-30T03:16:00Z">
                  <w:rPr/>
                </w:rPrChange>
              </w:rPr>
              <w:t>Assignments</w:t>
            </w:r>
          </w:p>
          <w:p w:rsidR="00511D77" w:rsidRPr="00BF17EE" w:rsidRDefault="0033544C" w:rsidP="00511D77">
            <w:pPr>
              <w:pStyle w:val="BodyText"/>
              <w:ind w:firstLine="0"/>
              <w:cnfStyle w:val="000000000000"/>
              <w:rPr>
                <w:color w:val="31849B"/>
                <w:rPrChange w:id="1533" w:author="." w:date="2009-05-30T03:16:00Z">
                  <w:rPr>
                    <w:color w:val="auto"/>
                  </w:rPr>
                </w:rPrChange>
              </w:rPr>
            </w:pPr>
            <w:r w:rsidRPr="0033544C">
              <w:rPr>
                <w:color w:val="31849B"/>
                <w:rPrChange w:id="1534" w:author="." w:date="2009-05-30T03:16:00Z">
                  <w:rPr/>
                </w:rPrChange>
              </w:rPr>
              <w:t>Gradebook</w:t>
            </w:r>
          </w:p>
          <w:p w:rsidR="00511D77" w:rsidRPr="00BF17EE" w:rsidRDefault="0033544C" w:rsidP="00511D77">
            <w:pPr>
              <w:pStyle w:val="BodyText"/>
              <w:ind w:firstLine="0"/>
              <w:cnfStyle w:val="000000000000"/>
              <w:rPr>
                <w:color w:val="31849B"/>
                <w:rPrChange w:id="1535" w:author="." w:date="2009-05-30T03:16:00Z">
                  <w:rPr>
                    <w:color w:val="auto"/>
                  </w:rPr>
                </w:rPrChange>
              </w:rPr>
            </w:pPr>
            <w:r w:rsidRPr="0033544C">
              <w:rPr>
                <w:color w:val="31849B"/>
                <w:rPrChange w:id="1536" w:author="." w:date="2009-05-30T03:16:00Z">
                  <w:rPr/>
                </w:rPrChange>
              </w:rPr>
              <w:t>Module Editor</w:t>
            </w:r>
          </w:p>
          <w:p w:rsidR="00511D77" w:rsidRPr="00BF17EE" w:rsidRDefault="0033544C" w:rsidP="00511D77">
            <w:pPr>
              <w:pStyle w:val="BodyText"/>
              <w:ind w:firstLine="0"/>
              <w:cnfStyle w:val="000000000000"/>
              <w:rPr>
                <w:color w:val="31849B"/>
                <w:rPrChange w:id="1537" w:author="." w:date="2009-05-30T03:16:00Z">
                  <w:rPr>
                    <w:color w:val="auto"/>
                  </w:rPr>
                </w:rPrChange>
              </w:rPr>
            </w:pPr>
            <w:r w:rsidRPr="0033544C">
              <w:rPr>
                <w:color w:val="31849B"/>
                <w:rPrChange w:id="1538" w:author="." w:date="2009-05-30T03:16:00Z">
                  <w:rPr/>
                </w:rPrChange>
              </w:rPr>
              <w:t>QTI Authoring</w:t>
            </w:r>
          </w:p>
          <w:p w:rsidR="00511D77" w:rsidRPr="00BF17EE" w:rsidRDefault="0033544C" w:rsidP="00511D77">
            <w:pPr>
              <w:pStyle w:val="BodyText"/>
              <w:ind w:firstLine="0"/>
              <w:cnfStyle w:val="000000000000"/>
              <w:rPr>
                <w:color w:val="31849B"/>
                <w:rPrChange w:id="1539" w:author="." w:date="2009-05-30T03:16:00Z">
                  <w:rPr>
                    <w:color w:val="auto"/>
                  </w:rPr>
                </w:rPrChange>
              </w:rPr>
            </w:pPr>
            <w:r w:rsidRPr="0033544C">
              <w:rPr>
                <w:color w:val="31849B"/>
                <w:rPrChange w:id="1540" w:author="." w:date="2009-05-30T03:16:00Z">
                  <w:rPr/>
                </w:rPrChange>
              </w:rPr>
              <w:t>QTI Assessment</w:t>
            </w:r>
          </w:p>
          <w:p w:rsidR="00511D77" w:rsidRPr="00BF17EE" w:rsidRDefault="0033544C" w:rsidP="00511D77">
            <w:pPr>
              <w:pStyle w:val="BodyText"/>
              <w:ind w:firstLine="0"/>
              <w:cnfStyle w:val="000000000000"/>
              <w:rPr>
                <w:color w:val="31849B"/>
                <w:rPrChange w:id="1541" w:author="." w:date="2009-05-30T03:16:00Z">
                  <w:rPr>
                    <w:color w:val="auto"/>
                  </w:rPr>
                </w:rPrChange>
              </w:rPr>
            </w:pPr>
            <w:r w:rsidRPr="0033544C">
              <w:rPr>
                <w:color w:val="31849B"/>
                <w:rPrChange w:id="1542" w:author="." w:date="2009-05-30T03:16:00Z">
                  <w:rPr/>
                </w:rPrChange>
              </w:rPr>
              <w:t>Section Management</w:t>
            </w:r>
          </w:p>
          <w:p w:rsidR="00511D77" w:rsidRPr="00BF17EE" w:rsidRDefault="0033544C" w:rsidP="00511D77">
            <w:pPr>
              <w:pStyle w:val="BodyText"/>
              <w:ind w:firstLine="0"/>
              <w:cnfStyle w:val="000000000000"/>
              <w:rPr>
                <w:color w:val="31849B"/>
                <w:rPrChange w:id="1543" w:author="." w:date="2009-05-30T03:16:00Z">
                  <w:rPr>
                    <w:color w:val="auto"/>
                  </w:rPr>
                </w:rPrChange>
              </w:rPr>
            </w:pPr>
            <w:r w:rsidRPr="0033544C">
              <w:rPr>
                <w:color w:val="31849B"/>
                <w:rPrChange w:id="1544" w:author="." w:date="2009-05-30T03:16:00Z">
                  <w:rPr/>
                </w:rPrChange>
              </w:rPr>
              <w:t>Syllabus</w:t>
            </w:r>
          </w:p>
        </w:tc>
        <w:tc>
          <w:tcPr>
            <w:tcW w:w="0" w:type="auto"/>
            <w:tcPrChange w:id="1545" w:author="." w:date="2009-05-30T03:16:00Z">
              <w:tcPr>
                <w:tcW w:w="0" w:type="auto"/>
              </w:tcPr>
            </w:tcPrChange>
          </w:tcPr>
          <w:p w:rsidR="00511D77" w:rsidRPr="00BF17EE" w:rsidRDefault="0033544C" w:rsidP="00511D77">
            <w:pPr>
              <w:pStyle w:val="BodyText"/>
              <w:ind w:firstLine="0"/>
              <w:cnfStyle w:val="000000000000"/>
              <w:rPr>
                <w:color w:val="31849B"/>
                <w:rPrChange w:id="1546" w:author="." w:date="2009-05-30T03:16:00Z">
                  <w:rPr>
                    <w:color w:val="auto"/>
                  </w:rPr>
                </w:rPrChange>
              </w:rPr>
            </w:pPr>
            <w:r w:rsidRPr="0033544C">
              <w:rPr>
                <w:color w:val="31849B"/>
                <w:rPrChange w:id="1547" w:author="." w:date="2009-05-30T03:16:00Z">
                  <w:rPr/>
                </w:rPrChange>
              </w:rPr>
              <w:t>Forms</w:t>
            </w:r>
          </w:p>
          <w:p w:rsidR="00511D77" w:rsidRPr="00BF17EE" w:rsidRDefault="0033544C" w:rsidP="00511D77">
            <w:pPr>
              <w:pStyle w:val="BodyText"/>
              <w:ind w:firstLine="0"/>
              <w:cnfStyle w:val="000000000000"/>
              <w:rPr>
                <w:color w:val="31849B"/>
                <w:rPrChange w:id="1548" w:author="." w:date="2009-05-30T03:16:00Z">
                  <w:rPr>
                    <w:color w:val="auto"/>
                  </w:rPr>
                </w:rPrChange>
              </w:rPr>
            </w:pPr>
            <w:r w:rsidRPr="0033544C">
              <w:rPr>
                <w:color w:val="31849B"/>
                <w:rPrChange w:id="1549" w:author="." w:date="2009-05-30T03:16:00Z">
                  <w:rPr/>
                </w:rPrChange>
              </w:rPr>
              <w:t>Evaluations</w:t>
            </w:r>
          </w:p>
          <w:p w:rsidR="00511D77" w:rsidRPr="00BF17EE" w:rsidRDefault="0033544C" w:rsidP="00511D77">
            <w:pPr>
              <w:pStyle w:val="BodyText"/>
              <w:ind w:firstLine="0"/>
              <w:cnfStyle w:val="000000000000"/>
              <w:rPr>
                <w:color w:val="31849B"/>
                <w:rPrChange w:id="1550" w:author="." w:date="2009-05-30T03:16:00Z">
                  <w:rPr>
                    <w:color w:val="auto"/>
                  </w:rPr>
                </w:rPrChange>
              </w:rPr>
            </w:pPr>
            <w:r w:rsidRPr="0033544C">
              <w:rPr>
                <w:color w:val="31849B"/>
                <w:rPrChange w:id="1551" w:author="." w:date="2009-05-30T03:16:00Z">
                  <w:rPr/>
                </w:rPrChange>
              </w:rPr>
              <w:t>Glossary</w:t>
            </w:r>
          </w:p>
          <w:p w:rsidR="00511D77" w:rsidRPr="00BF17EE" w:rsidRDefault="0033544C" w:rsidP="00511D77">
            <w:pPr>
              <w:pStyle w:val="BodyText"/>
              <w:ind w:firstLine="0"/>
              <w:cnfStyle w:val="000000000000"/>
              <w:rPr>
                <w:color w:val="31849B"/>
                <w:rPrChange w:id="1552" w:author="." w:date="2009-05-30T03:16:00Z">
                  <w:rPr>
                    <w:color w:val="auto"/>
                  </w:rPr>
                </w:rPrChange>
              </w:rPr>
            </w:pPr>
            <w:r w:rsidRPr="0033544C">
              <w:rPr>
                <w:color w:val="31849B"/>
                <w:rPrChange w:id="1553" w:author="." w:date="2009-05-30T03:16:00Z">
                  <w:rPr/>
                </w:rPrChange>
              </w:rPr>
              <w:t>Matrices</w:t>
            </w:r>
          </w:p>
          <w:p w:rsidR="00511D77" w:rsidRPr="00BF17EE" w:rsidRDefault="0033544C" w:rsidP="00511D77">
            <w:pPr>
              <w:pStyle w:val="BodyText"/>
              <w:ind w:firstLine="0"/>
              <w:cnfStyle w:val="000000000000"/>
              <w:rPr>
                <w:color w:val="31849B"/>
                <w:rPrChange w:id="1554" w:author="." w:date="2009-05-30T03:16:00Z">
                  <w:rPr>
                    <w:color w:val="auto"/>
                  </w:rPr>
                </w:rPrChange>
              </w:rPr>
            </w:pPr>
            <w:r w:rsidRPr="0033544C">
              <w:rPr>
                <w:color w:val="31849B"/>
                <w:rPrChange w:id="1555" w:author="." w:date="2009-05-30T03:16:00Z">
                  <w:rPr/>
                </w:rPrChange>
              </w:rPr>
              <w:t>Layouts</w:t>
            </w:r>
          </w:p>
          <w:p w:rsidR="00511D77" w:rsidRPr="00BF17EE" w:rsidRDefault="0033544C" w:rsidP="00511D77">
            <w:pPr>
              <w:pStyle w:val="BodyText"/>
              <w:ind w:firstLine="0"/>
              <w:cnfStyle w:val="000000000000"/>
              <w:rPr>
                <w:color w:val="31849B"/>
                <w:rPrChange w:id="1556" w:author="." w:date="2009-05-30T03:16:00Z">
                  <w:rPr>
                    <w:color w:val="auto"/>
                  </w:rPr>
                </w:rPrChange>
              </w:rPr>
            </w:pPr>
            <w:r w:rsidRPr="0033544C">
              <w:rPr>
                <w:color w:val="31849B"/>
                <w:rPrChange w:id="1557" w:author="." w:date="2009-05-30T03:16:00Z">
                  <w:rPr/>
                </w:rPrChange>
              </w:rPr>
              <w:t>Templates</w:t>
            </w:r>
          </w:p>
          <w:p w:rsidR="00511D77" w:rsidRPr="00BF17EE" w:rsidRDefault="0033544C" w:rsidP="00511D77">
            <w:pPr>
              <w:pStyle w:val="BodyText"/>
              <w:ind w:firstLine="0"/>
              <w:cnfStyle w:val="000000000000"/>
              <w:rPr>
                <w:color w:val="31849B"/>
                <w:rPrChange w:id="1558" w:author="." w:date="2009-05-30T03:16:00Z">
                  <w:rPr>
                    <w:color w:val="auto"/>
                  </w:rPr>
                </w:rPrChange>
              </w:rPr>
            </w:pPr>
            <w:r w:rsidRPr="0033544C">
              <w:rPr>
                <w:color w:val="31849B"/>
                <w:rPrChange w:id="1559" w:author="." w:date="2009-05-30T03:16:00Z">
                  <w:rPr/>
                </w:rPrChange>
              </w:rPr>
              <w:t>Reports</w:t>
            </w:r>
          </w:p>
          <w:p w:rsidR="00511D77" w:rsidRPr="00BF17EE" w:rsidRDefault="0033544C" w:rsidP="00511D77">
            <w:pPr>
              <w:pStyle w:val="BodyText"/>
              <w:ind w:firstLine="0"/>
              <w:cnfStyle w:val="000000000000"/>
              <w:rPr>
                <w:color w:val="31849B"/>
                <w:rPrChange w:id="1560" w:author="." w:date="2009-05-30T03:16:00Z">
                  <w:rPr>
                    <w:color w:val="auto"/>
                  </w:rPr>
                </w:rPrChange>
              </w:rPr>
            </w:pPr>
            <w:r w:rsidRPr="0033544C">
              <w:rPr>
                <w:color w:val="31849B"/>
                <w:rPrChange w:id="1561" w:author="." w:date="2009-05-30T03:16:00Z">
                  <w:rPr/>
                </w:rPrChange>
              </w:rPr>
              <w:t>Wizards</w:t>
            </w:r>
          </w:p>
        </w:tc>
      </w:tr>
    </w:tbl>
    <w:p w:rsidR="00511D77" w:rsidRDefault="00511D77" w:rsidP="00511D77">
      <w:pPr>
        <w:pStyle w:val="BodyText"/>
      </w:pPr>
    </w:p>
    <w:p w:rsidR="008F7739" w:rsidRDefault="008F7739" w:rsidP="008F7739">
      <w:pPr>
        <w:pStyle w:val="BodyText"/>
        <w:ind w:firstLine="0"/>
      </w:pPr>
      <w:r>
        <w:t xml:space="preserve">another example of collaboration tool of Grid community used for high-performance data transfer. </w:t>
      </w:r>
    </w:p>
    <w:p w:rsidR="00AB09B6" w:rsidRDefault="008F7739" w:rsidP="008F7739">
      <w:pPr>
        <w:pStyle w:val="BodyText"/>
      </w:pPr>
      <w:r>
        <w:t>In addition to previous studies and works, emerging technologies offers new tools suitable for scientific collaboration. For example, the technologies of Web 2.0 provide a new way of sharing and interacting to the end users by presenting user-oriented social networks, wikis, blogs, and information-tagging devices. Moreover,</w:t>
      </w:r>
      <w:r w:rsidRPr="008F7739">
        <w:t xml:space="preserve"> </w:t>
      </w:r>
      <w:r>
        <w:t xml:space="preserve">being </w:t>
      </w:r>
      <w:r w:rsidR="00AB09B6">
        <w:t xml:space="preserve">not only more collegial than the traditional variety, but also considerably more productive is another attractiveness of the Web 2.0 based collaboration.  Although, offered facilities are very important and it promotes the productivity, they address only the first requirement and are used a small but growing number of researchers, yet their efforts are still too scattered </w:t>
      </w:r>
      <w:ins w:id="1562" w:author="." w:date="2009-05-30T03:16:00Z">
        <w:r w:rsidR="0033544C">
          <w:fldChar w:fldCharType="begin"/>
        </w:r>
        <w:r w:rsidR="00BB4346">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r w:rsidR="0033544C">
          <w:fldChar w:fldCharType="separate"/>
        </w:r>
        <w:r w:rsidR="00BB4346">
          <w:rPr>
            <w:noProof/>
          </w:rPr>
          <w:t>[27]</w:t>
        </w:r>
        <w:r w:rsidR="0033544C">
          <w:fldChar w:fldCharType="end"/>
        </w:r>
        <w:r w:rsidR="0033544C">
          <w:fldChar w:fldCharType="begin"/>
        </w:r>
        <w:r w:rsidR="00CF1EDE">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r w:rsidR="005876AF" w:rsidDel="00CF1EDE">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r w:rsidR="0033544C">
          <w:fldChar w:fldCharType="separate"/>
        </w:r>
        <w:r w:rsidR="00AB09B6">
          <w:rPr>
            <w:noProof/>
          </w:rPr>
          <w:t>[110]</w:t>
        </w:r>
        <w:r w:rsidR="0033544C">
          <w:fldChar w:fldCharType="end"/>
        </w:r>
      </w:ins>
      <w:r w:rsidR="00AB09B6">
        <w:t>.</w:t>
      </w:r>
    </w:p>
    <w:p w:rsidR="00465D12" w:rsidRDefault="00D00A1E" w:rsidP="00D00A1E">
      <w:pPr>
        <w:pStyle w:val="BodyText"/>
      </w:pPr>
      <w:r w:rsidRPr="00D00A1E">
        <w:t xml:space="preserve">The OpenWetWare </w:t>
      </w:r>
      <w:r w:rsidR="0033544C">
        <w:fldChar w:fldCharType="begin"/>
      </w:r>
      <w:ins w:id="1563" w:author="." w:date="2009-05-30T00:43:00Z">
        <w:r w:rsidR="00CF1EDE">
          <w:instrText xml:space="preserve"> ADDIN EN.CITE &lt;EndNote&gt;&lt;Cite&gt;&lt;Year&gt;2008&lt;/Year&gt;&lt;RecNum&gt;188&lt;/RecNum&gt;&lt;record&gt;&lt;rec-number&gt;188&lt;/rec-number&gt;&lt;foreign-keys&gt;&lt;key app="EN" db-id="eref9pfvov2rdiedsstvpxdme2tz0v2ew02z"&gt;188&lt;/key&gt;&lt;/foreign-keys&gt;&lt;ref-type name="Web Page"&gt;12&lt;/ref-type&gt;&lt;contributors&gt;&lt;/contributors&gt;&lt;titles&gt;&lt;title&gt;OpenWetWare&lt;/title&gt;&lt;/titles&gt;&lt;dates&gt;&lt;year&gt;2008&lt;/year&gt;&lt;/dates&gt;&lt;urls&gt;&lt;related-urls&gt;&lt;url&gt;http://openwetware.org/&lt;/url&gt;&lt;/related-urls&gt;&lt;/urls&gt;&lt;/record&gt;&lt;/Cite&gt;&lt;/EndNote&gt;</w:instrText>
        </w:r>
      </w:ins>
      <w:del w:id="1564" w:author="." w:date="2009-05-30T00:43:00Z">
        <w:r w:rsidR="005876AF" w:rsidDel="00CF1EDE">
          <w:delInstrText xml:space="preserve"> ADDIN EN.CITE &lt;EndNote&gt;&lt;Cite&gt;&lt;Year&gt;2008&lt;/Year&gt;&lt;RecNum&gt;188&lt;/RecNum&gt;&lt;record&gt;&lt;rec-number&gt;188&lt;/rec-number&gt;&lt;foreign-keys&gt;&lt;key app="EN" db-id="eref9pfvov2rdiedsstvpxdme2tz0v2ew02z"&gt;188&lt;/key&gt;&lt;/foreign-keys&gt;&lt;ref-type name="Web Page"&gt;12&lt;/ref-type&gt;&lt;contributors&gt;&lt;/contributors&gt;&lt;titles&gt;&lt;title&gt;OpenWetWare&lt;/title&gt;&lt;/titles&gt;&lt;dates&gt;&lt;year&gt;2008&lt;/year&gt;&lt;/dates&gt;&lt;urls&gt;&lt;related-urls&gt;&lt;url&gt;http://openwetware.org/&lt;/url&gt;&lt;/related-urls&gt;&lt;/urls&gt;&lt;/record&gt;&lt;/Cite&gt;&lt;/EndNote&gt;</w:delInstrText>
        </w:r>
      </w:del>
      <w:r w:rsidR="0033544C">
        <w:fldChar w:fldCharType="separate"/>
      </w:r>
      <w:r w:rsidR="00C53B60">
        <w:rPr>
          <w:noProof/>
        </w:rPr>
        <w:t>[</w:t>
      </w:r>
      <w:ins w:id="1565" w:author="." w:date="2009-05-30T03:16:00Z">
        <w:r w:rsidR="00BB4346">
          <w:rPr>
            <w:noProof/>
          </w:rPr>
          <w:t>36</w:t>
        </w:r>
      </w:ins>
      <w:del w:id="1566" w:author="." w:date="2009-05-30T03:16:00Z">
        <w:r w:rsidR="00C53B60">
          <w:rPr>
            <w:noProof/>
          </w:rPr>
          <w:delText>118</w:delText>
        </w:r>
      </w:del>
      <w:r w:rsidR="00C53B60">
        <w:rPr>
          <w:noProof/>
        </w:rPr>
        <w:t>]</w:t>
      </w:r>
      <w:r w:rsidR="0033544C">
        <w:fldChar w:fldCharType="end"/>
      </w:r>
      <w:r w:rsidR="0025510B">
        <w:t xml:space="preserve"> </w:t>
      </w:r>
      <w:r w:rsidRPr="00D00A1E">
        <w:t>project at MIT is another</w:t>
      </w:r>
      <w:r>
        <w:t xml:space="preserve"> example of collaboration project which harnessed Web 2.0</w:t>
      </w:r>
      <w:r w:rsidRPr="00D00A1E">
        <w:t xml:space="preserve">. </w:t>
      </w:r>
      <w:r>
        <w:t xml:space="preserve"> It is designed to </w:t>
      </w:r>
      <w:r w:rsidRPr="00D00A1E">
        <w:t>collaborate on synthetic biology</w:t>
      </w:r>
      <w:r>
        <w:t xml:space="preserve">. </w:t>
      </w:r>
      <w:r w:rsidRPr="00D00A1E">
        <w:t xml:space="preserve"> </w:t>
      </w:r>
      <w:r w:rsidR="0025510B" w:rsidRPr="00D00A1E">
        <w:t>OpenWetWare,</w:t>
      </w:r>
      <w:r>
        <w:t xml:space="preserve"> </w:t>
      </w:r>
      <w:r w:rsidRPr="00D00A1E">
        <w:t>a collaborative Web site</w:t>
      </w:r>
      <w:r>
        <w:t xml:space="preserve">, is based on </w:t>
      </w:r>
      <w:r w:rsidR="008B2716">
        <w:t xml:space="preserve">wiki </w:t>
      </w:r>
      <w:r w:rsidR="008B2716" w:rsidRPr="00D00A1E">
        <w:t>that</w:t>
      </w:r>
      <w:r w:rsidRPr="00D00A1E">
        <w:t xml:space="preserve"> can be edited by anyone who has access to it</w:t>
      </w:r>
      <w:r w:rsidR="0080702C">
        <w:t xml:space="preserve"> </w:t>
      </w:r>
      <w:r w:rsidR="0033544C">
        <w:fldChar w:fldCharType="begin"/>
      </w:r>
      <w:ins w:id="1567" w:author="." w:date="2009-05-30T00:43:00Z">
        <w:r w:rsidR="00CF1EDE">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ins>
      <w:del w:id="1568" w:author="." w:date="2009-05-30T00:43:00Z">
        <w:r w:rsidR="005876AF" w:rsidDel="00CF1EDE">
          <w:del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delInstrText>
        </w:r>
      </w:del>
      <w:r w:rsidR="0033544C">
        <w:fldChar w:fldCharType="separate"/>
      </w:r>
      <w:r w:rsidR="008E1941">
        <w:rPr>
          <w:noProof/>
        </w:rPr>
        <w:t>[</w:t>
      </w:r>
      <w:ins w:id="1569" w:author="." w:date="2009-05-30T03:16:00Z">
        <w:r w:rsidR="00BB4346">
          <w:rPr>
            <w:noProof/>
          </w:rPr>
          <w:t>27</w:t>
        </w:r>
      </w:ins>
      <w:del w:id="1570" w:author="." w:date="2009-05-30T03:16:00Z">
        <w:r w:rsidR="008E1941">
          <w:rPr>
            <w:noProof/>
          </w:rPr>
          <w:delText>110</w:delText>
        </w:r>
      </w:del>
      <w:r w:rsidR="008E1941">
        <w:rPr>
          <w:noProof/>
        </w:rPr>
        <w:t>]</w:t>
      </w:r>
      <w:r w:rsidR="0033544C">
        <w:fldChar w:fldCharType="end"/>
      </w:r>
      <w:r>
        <w:t>.</w:t>
      </w:r>
      <w:r w:rsidR="00881C7D">
        <w:t xml:space="preserve"> </w:t>
      </w:r>
    </w:p>
    <w:p w:rsidR="00E34EB0" w:rsidRDefault="00315396" w:rsidP="00D00A1E">
      <w:pPr>
        <w:pStyle w:val="BodyText"/>
      </w:pPr>
      <w:r>
        <w:t xml:space="preserve">A great deal of </w:t>
      </w:r>
      <w:r w:rsidR="00E34EB0">
        <w:t xml:space="preserve">studies and efforts </w:t>
      </w:r>
      <w:r>
        <w:t xml:space="preserve">in this area </w:t>
      </w:r>
      <w:r w:rsidR="00E34EB0">
        <w:t xml:space="preserve">are solutions either that deal with </w:t>
      </w:r>
      <w:r>
        <w:t xml:space="preserve">just </w:t>
      </w:r>
      <w:r w:rsidR="00E34EB0">
        <w:t>some aspects of the collaboration issues instead of all aspects of them or</w:t>
      </w:r>
      <w:r>
        <w:t>,</w:t>
      </w:r>
      <w:r w:rsidRPr="00315396">
        <w:t xml:space="preserve"> </w:t>
      </w:r>
      <w:r>
        <w:t xml:space="preserve">likewise OpenWetWare, clearly fall into the category of discipline specific studies which is almost impossible to use for another scientific discipline because of imposing data type germane to particular discipline . Even though some of them are very successful at their targeted </w:t>
      </w:r>
      <w:r w:rsidR="00921A89">
        <w:t>field</w:t>
      </w:r>
      <w:r>
        <w:t xml:space="preserve">, they still suffer </w:t>
      </w:r>
      <w:r w:rsidR="0011153F">
        <w:t xml:space="preserve">either from </w:t>
      </w:r>
      <w:r>
        <w:t xml:space="preserve">above-mentioned shortcomings </w:t>
      </w:r>
      <w:r w:rsidR="0011153F">
        <w:t xml:space="preserve">or from not </w:t>
      </w:r>
      <w:r w:rsidR="0011153F">
        <w:lastRenderedPageBreak/>
        <w:t xml:space="preserve">having been addressed some </w:t>
      </w:r>
      <w:r>
        <w:t xml:space="preserve">very important </w:t>
      </w:r>
      <w:r w:rsidR="0011153F">
        <w:t>requites such as privacy and security issues. For example, the privacy issues are hotly debates in scientific communities whose members use the technologies of Web 2.0</w:t>
      </w:r>
      <w:r w:rsidR="0080702C">
        <w:t xml:space="preserve"> </w:t>
      </w:r>
      <w:ins w:id="1571" w:author="." w:date="2009-05-30T03:16:00Z">
        <w:r w:rsidR="0033544C">
          <w:fldChar w:fldCharType="begin"/>
        </w:r>
        <w:r w:rsidR="00BB4346">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r w:rsidR="0033544C">
          <w:fldChar w:fldCharType="separate"/>
        </w:r>
        <w:r w:rsidR="00BB4346">
          <w:rPr>
            <w:noProof/>
          </w:rPr>
          <w:t>[27]</w:t>
        </w:r>
        <w:r w:rsidR="0033544C">
          <w:fldChar w:fldCharType="end"/>
        </w:r>
        <w:r w:rsidR="0033544C">
          <w:fldChar w:fldCharType="begin"/>
        </w:r>
        <w:r w:rsidR="00CF1EDE">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r w:rsidR="005876AF" w:rsidDel="00CF1EDE">
          <w:instrText xml:space="preserve"> ADDIN EN.CITE &lt;EndNote&gt;&lt;Cite&gt;&lt;Author&gt;Waldrop&lt;/Author&gt;&lt;Year&gt;April, 2008&lt;/Year&gt;&lt;RecNum&gt;186&lt;/RecNum&gt;&lt;record&gt;&lt;rec-number&gt;186&lt;/rec-number&gt;&lt;foreign-keys&gt;&lt;key app="EN" db-id="eref9pfvov2rdiedsstvpxdme2tz0v2ew02z"&gt;186&lt;/key&gt;&lt;/foreign-keys&gt;&lt;ref-type name="Web Page"&gt;12&lt;/ref-type&gt;&lt;contributors&gt;&lt;authors&gt;&lt;author&gt;Waldrop, M. Mitchell &lt;/author&gt;&lt;/authors&gt;&lt;/contributors&gt;&lt;titles&gt;&lt;title&gt;Science 2.0 -- Is Open Access Science the Future? &lt;/title&gt;&lt;/titles&gt;&lt;dates&gt;&lt;year&gt;April, 2008&lt;/year&gt;&lt;/dates&gt;&lt;urls&gt;&lt;related-urls&gt;&lt;url&gt;http://www.sciam.com/article.cfm?id=science-2-point-0&lt;/url&gt;&lt;/related-urls&gt;&lt;/urls&gt;&lt;/record&gt;&lt;/Cite&gt;&lt;/EndNote&gt;</w:instrText>
        </w:r>
        <w:r w:rsidR="0033544C">
          <w:fldChar w:fldCharType="separate"/>
        </w:r>
        <w:r w:rsidR="008E1941">
          <w:rPr>
            <w:noProof/>
          </w:rPr>
          <w:t>[110]</w:t>
        </w:r>
        <w:r w:rsidR="0033544C">
          <w:fldChar w:fldCharType="end"/>
        </w:r>
      </w:ins>
      <w:r w:rsidR="0011153F">
        <w:t>.</w:t>
      </w:r>
    </w:p>
    <w:p w:rsidR="002B2513" w:rsidRDefault="002B2513" w:rsidP="00D00A1E">
      <w:pPr>
        <w:pStyle w:val="BodyText"/>
      </w:pPr>
      <w:r>
        <w:t xml:space="preserve">As a result, </w:t>
      </w:r>
      <w:r w:rsidR="0095696F">
        <w:t>b</w:t>
      </w:r>
      <w:r w:rsidR="0011153F">
        <w:t>e</w:t>
      </w:r>
      <w:r w:rsidR="0095696F">
        <w:t>ar</w:t>
      </w:r>
      <w:r w:rsidR="0011153F">
        <w:t xml:space="preserve">ing </w:t>
      </w:r>
      <w:r w:rsidR="004B588C">
        <w:t>in mind the deficiencies of previous works,</w:t>
      </w:r>
      <w:r w:rsidR="0011153F">
        <w:t xml:space="preserve"> </w:t>
      </w:r>
      <w:r>
        <w:t xml:space="preserve">we developed a system that is highly platform and scientific discipline independent and capable of high-performance data transfer technique and provides services in order to enable users to share, search, and find their contents in the system. </w:t>
      </w:r>
    </w:p>
    <w:p w:rsidR="00EB7ADD" w:rsidRDefault="00EB7ADD" w:rsidP="00EB7ADD">
      <w:pPr>
        <w:pStyle w:val="BodyText"/>
      </w:pPr>
      <w:r>
        <w:t xml:space="preserve">In the previous chapters we explained the motivation and rationale for the GridTorrent Framework Client Architecture which is responsible for high performance data sending and receiving with acceptable level of security. </w:t>
      </w:r>
    </w:p>
    <w:p w:rsidR="00EB7ADD" w:rsidRDefault="00EB7ADD" w:rsidP="00EB7ADD">
      <w:pPr>
        <w:pStyle w:val="BodyText"/>
      </w:pPr>
      <w:r>
        <w:t xml:space="preserve">In this chapter, we extend more details about low level and architectural design decisions of the Collaboration and Content Management </w:t>
      </w:r>
      <w:r w:rsidR="004F24EA">
        <w:t xml:space="preserve">(CCM) </w:t>
      </w:r>
      <w:r>
        <w:t>component of the GridTorrent framework which offers a collaborative environment</w:t>
      </w:r>
      <w:r w:rsidR="004F24EA">
        <w:t>. U</w:t>
      </w:r>
      <w:r>
        <w:t xml:space="preserve">sers </w:t>
      </w:r>
      <w:r w:rsidR="004F24EA">
        <w:t>can</w:t>
      </w:r>
      <w:r>
        <w:t xml:space="preserve"> share, sear</w:t>
      </w:r>
      <w:r w:rsidR="004F24EA">
        <w:t xml:space="preserve">ch, access, </w:t>
      </w:r>
      <w:r w:rsidR="00CE277A">
        <w:t>and manage</w:t>
      </w:r>
      <w:r w:rsidR="004F24EA">
        <w:t xml:space="preserve"> their contents by the tools provided by </w:t>
      </w:r>
      <w:r w:rsidR="00CE277A">
        <w:t xml:space="preserve">the CCM. </w:t>
      </w:r>
      <w:r>
        <w:t>In addition</w:t>
      </w:r>
      <w:r w:rsidR="00CE277A">
        <w:t xml:space="preserve"> to explanation of high level overview of the CCM</w:t>
      </w:r>
      <w:r>
        <w:t xml:space="preserve">, we present a thorough description of key components and their implementation. </w:t>
      </w:r>
    </w:p>
    <w:p w:rsidR="00D54A3F" w:rsidRDefault="00D54A3F" w:rsidP="00286226">
      <w:pPr>
        <w:pStyle w:val="Heading2"/>
      </w:pPr>
      <w:bookmarkStart w:id="1572" w:name="_Toc228272624"/>
      <w:r>
        <w:t>Access Control</w:t>
      </w:r>
      <w:r w:rsidR="00312FC4">
        <w:t xml:space="preserve"> Schemes</w:t>
      </w:r>
      <w:bookmarkEnd w:id="1572"/>
    </w:p>
    <w:p w:rsidR="005472C2" w:rsidRDefault="005472C2" w:rsidP="00C33247">
      <w:pPr>
        <w:pStyle w:val="BodyText"/>
        <w:ind w:firstLine="576"/>
      </w:pPr>
      <w:r>
        <w:t xml:space="preserve">It is inevitable that distributed computer systems require at least one mechanism to restrict system access to authorized users. </w:t>
      </w:r>
      <w:r w:rsidR="00865CF3">
        <w:t>As</w:t>
      </w:r>
      <w:r>
        <w:t xml:space="preserve"> collaborati</w:t>
      </w:r>
      <w:r w:rsidR="00086F61">
        <w:t>ve</w:t>
      </w:r>
      <w:r>
        <w:t xml:space="preserve"> systems </w:t>
      </w:r>
      <w:r w:rsidR="00F32197">
        <w:t>permit</w:t>
      </w:r>
      <w:r>
        <w:t xml:space="preserve"> </w:t>
      </w:r>
      <w:r w:rsidR="00F32197">
        <w:t xml:space="preserve">their </w:t>
      </w:r>
      <w:r>
        <w:t xml:space="preserve">users </w:t>
      </w:r>
      <w:r w:rsidR="00F32197">
        <w:t xml:space="preserve">to access other users’ resources, access control </w:t>
      </w:r>
      <w:r w:rsidR="00865CF3">
        <w:t>scheme</w:t>
      </w:r>
      <w:r w:rsidR="00F32197">
        <w:t xml:space="preserve"> is a vital requirement for </w:t>
      </w:r>
      <w:r w:rsidR="00086F61">
        <w:t xml:space="preserve">collaborative </w:t>
      </w:r>
      <w:r>
        <w:t>systems</w:t>
      </w:r>
      <w:r w:rsidR="00865CF3">
        <w:t xml:space="preserve"> as well</w:t>
      </w:r>
      <w:r>
        <w:t xml:space="preserve">. </w:t>
      </w:r>
      <w:r w:rsidR="00865CF3">
        <w:t xml:space="preserve">In this section we examine existing access control strategies for </w:t>
      </w:r>
      <w:r w:rsidR="00086F61">
        <w:t xml:space="preserve">collaborative </w:t>
      </w:r>
      <w:r w:rsidR="00865CF3">
        <w:t>system.</w:t>
      </w:r>
      <w:r w:rsidR="00086F61">
        <w:t xml:space="preserve"> </w:t>
      </w:r>
    </w:p>
    <w:p w:rsidR="000F7D50" w:rsidRDefault="000F7D50" w:rsidP="00C33247">
      <w:pPr>
        <w:pStyle w:val="BodyText"/>
        <w:ind w:firstLine="576"/>
      </w:pPr>
      <w:r>
        <w:lastRenderedPageBreak/>
        <w:t xml:space="preserve">The simple access control mechanism is </w:t>
      </w:r>
      <w:r w:rsidR="006B4337">
        <w:t>A</w:t>
      </w:r>
      <w:r>
        <w:t xml:space="preserve">ccess </w:t>
      </w:r>
      <w:r w:rsidR="006B4337">
        <w:t>C</w:t>
      </w:r>
      <w:r>
        <w:t xml:space="preserve">ontrol </w:t>
      </w:r>
      <w:r w:rsidR="006B4337">
        <w:t>M</w:t>
      </w:r>
      <w:r>
        <w:t>atrix</w:t>
      </w:r>
      <w:r w:rsidR="006B4337">
        <w:t xml:space="preserve"> (ACM)</w:t>
      </w:r>
      <w:r>
        <w:t>. In this scheme, current allowed accesses of the subjects, which are active protective entities such as users and processes, are controlled using a matrix which defines the access rights of each subject a</w:t>
      </w:r>
      <w:r w:rsidR="002B0DF5">
        <w:t xml:space="preserve">ssociated with each object in a system </w:t>
      </w:r>
      <w:r w:rsidR="0033544C">
        <w:fldChar w:fldCharType="begin"/>
      </w:r>
      <w:ins w:id="1573" w:author="." w:date="2009-05-30T00:43:00Z">
        <w:r w:rsidR="00CF1EDE">
          <w:instrText xml:space="preserve"> ADDIN EN.CITE &lt;EndNote&gt;&lt;Cite&gt;&lt;Author&gt;Lampson&lt;/Author&gt;&lt;Year&gt;1974&lt;/Year&gt;&lt;RecNum&gt;191&lt;/RecNum&gt;&lt;record&gt;&lt;rec-number&gt;191&lt;/rec-number&gt;&lt;foreign-keys&gt;&lt;key app="EN" db-id="eref9pfvov2rdiedsstvpxdme2tz0v2ew02z"&gt;191&lt;/key&gt;&lt;/foreign-keys&gt;&lt;ref-type name="Journal Article"&gt;17&lt;/ref-type&gt;&lt;contributors&gt;&lt;authors&gt;&lt;author&gt;Lampson, BW&lt;/author&gt;&lt;/authors&gt;&lt;/contributors&gt;&lt;titles&gt;&lt;title&gt;Protection&lt;/title&gt;&lt;secondary-title&gt;ACM SIGOPS Operating Systems Review&lt;/secondary-title&gt;&lt;/titles&gt;&lt;periodical&gt;&lt;full-title&gt;ACM SIGOPS Operating Systems Review&lt;/full-title&gt;&lt;/periodical&gt;&lt;pages&gt;18-24&lt;/pages&gt;&lt;volume&gt;8&lt;/volume&gt;&lt;number&gt;1&lt;/number&gt;&lt;dates&gt;&lt;year&gt;1974&lt;/year&gt;&lt;/dates&gt;&lt;urls&gt;&lt;/urls&gt;&lt;/record&gt;&lt;/Cite&gt;&lt;Cite&gt;&lt;Author&gt;Bishop&lt;/Author&gt;&lt;Year&gt;2004&lt;/Year&gt;&lt;RecNum&gt;190&lt;/RecNum&gt;&lt;record&gt;&lt;rec-number&gt;190&lt;/rec-number&gt;&lt;foreign-keys&gt;&lt;key app="EN" db-id="eref9pfvov2rdiedsstvpxdme2tz0v2ew02z"&gt;190&lt;/key&gt;&lt;/foreign-keys&gt;&lt;ref-type name="Book"&gt;6&lt;/ref-type&gt;&lt;contributors&gt;&lt;authors&gt;&lt;author&gt;Bishop, M&lt;/author&gt;&lt;/authors&gt;&lt;/contributors&gt;&lt;titles&gt;&lt;title&gt;Introduction to Computer Security&lt;/title&gt;&lt;/titles&gt;&lt;dates&gt;&lt;year&gt;2004&lt;/year&gt;&lt;/dates&gt;&lt;publisher&gt;Addison-Wesley Professional&lt;/publisher&gt;&lt;urls&gt;&lt;/urls&gt;&lt;/record&gt;&lt;/Cite&gt;&lt;/EndNote&gt;</w:instrText>
        </w:r>
      </w:ins>
      <w:del w:id="1574" w:author="." w:date="2009-05-30T00:43:00Z">
        <w:r w:rsidR="005876AF" w:rsidDel="00CF1EDE">
          <w:delInstrText xml:space="preserve"> ADDIN EN.CITE &lt;EndNote&gt;&lt;Cite&gt;&lt;Author&gt;Lampson&lt;/Author&gt;&lt;Year&gt;1974&lt;/Year&gt;&lt;RecNum&gt;191&lt;/RecNum&gt;&lt;record&gt;&lt;rec-number&gt;191&lt;/rec-number&gt;&lt;foreign-keys&gt;&lt;key app="EN" db-id="eref9pfvov2rdiedsstvpxdme2tz0v2ew02z"&gt;191&lt;/key&gt;&lt;/foreign-keys&gt;&lt;ref-type name="Journal Article"&gt;17&lt;/ref-type&gt;&lt;contributors&gt;&lt;authors&gt;&lt;author&gt;Lampson, BW&lt;/author&gt;&lt;/authors&gt;&lt;/contributors&gt;&lt;titles&gt;&lt;title&gt;Protection&lt;/title&gt;&lt;secondary-title&gt;ACM SIGOPS Operating Systems Review&lt;/secondary-title&gt;&lt;/titles&gt;&lt;periodical&gt;&lt;full-title&gt;ACM SIGOPS Operating Systems Review&lt;/full-title&gt;&lt;/periodical&gt;&lt;pages&gt;18-24&lt;/pages&gt;&lt;volume&gt;8&lt;/volume&gt;&lt;number&gt;1&lt;/number&gt;&lt;dates&gt;&lt;year&gt;1974&lt;/year&gt;&lt;/dates&gt;&lt;urls&gt;&lt;/urls&gt;&lt;/record&gt;&lt;/Cite&gt;&lt;Cite&gt;&lt;Author&gt;Bishop&lt;/Author&gt;&lt;Year&gt;2004&lt;/Year&gt;&lt;RecNum&gt;190&lt;/RecNum&gt;&lt;record&gt;&lt;rec-number&gt;190&lt;/rec-number&gt;&lt;foreign-keys&gt;&lt;key app="EN" db-id="eref9pfvov2rdiedsstvpxdme2tz0v2ew02z"&gt;190&lt;/key&gt;&lt;/foreign-keys&gt;&lt;ref-type name="Book"&gt;6&lt;/ref-type&gt;&lt;contributors&gt;&lt;authors&gt;&lt;author&gt;Bishop, M&lt;/author&gt;&lt;/authors&gt;&lt;/contributors&gt;&lt;titles&gt;&lt;title&gt;Introduction to Computer Security&lt;/title&gt;&lt;/titles&gt;&lt;dates&gt;&lt;year&gt;2004&lt;/year&gt;&lt;/dates&gt;&lt;publisher&gt;Addison-Wesley Professional&lt;/publisher&gt;&lt;urls&gt;&lt;/urls&gt;&lt;/record&gt;&lt;/Cite&gt;&lt;/EndNote&gt;</w:delInstrText>
        </w:r>
      </w:del>
      <w:r w:rsidR="0033544C">
        <w:fldChar w:fldCharType="separate"/>
      </w:r>
      <w:r w:rsidR="00C53B60">
        <w:rPr>
          <w:noProof/>
        </w:rPr>
        <w:t>[</w:t>
      </w:r>
      <w:ins w:id="1575" w:author="." w:date="2009-05-30T03:16:00Z">
        <w:r w:rsidR="00BB4346">
          <w:rPr>
            <w:noProof/>
          </w:rPr>
          <w:t>37, 38</w:t>
        </w:r>
      </w:ins>
      <w:del w:id="1576" w:author="." w:date="2009-05-30T03:16:00Z">
        <w:r w:rsidR="00C53B60">
          <w:rPr>
            <w:noProof/>
          </w:rPr>
          <w:delText>119, 120</w:delText>
        </w:r>
      </w:del>
      <w:r w:rsidR="00C53B60">
        <w:rPr>
          <w:noProof/>
        </w:rPr>
        <w:t>]</w:t>
      </w:r>
      <w:r w:rsidR="0033544C">
        <w:fldChar w:fldCharType="end"/>
      </w:r>
      <w:r w:rsidR="002B0DF5">
        <w:t xml:space="preserve">.  Access Control Lists is the </w:t>
      </w:r>
      <w:r w:rsidR="003719E4">
        <w:t xml:space="preserve">one of the </w:t>
      </w:r>
      <w:r w:rsidR="002B0DF5">
        <w:t xml:space="preserve">implementation of access matrix model. Objects that associate with </w:t>
      </w:r>
      <w:r w:rsidR="003719E4">
        <w:t>subjects</w:t>
      </w:r>
      <w:r w:rsidR="00BF7E8E">
        <w:t xml:space="preserve"> and rights </w:t>
      </w:r>
      <w:r w:rsidR="002B0DF5">
        <w:t>lists of a set of pairs –subjects and rights- are stored.</w:t>
      </w:r>
      <w:r w:rsidR="003719E4">
        <w:t xml:space="preserve"> Capability Lists is the another mechanism used to implement access matrix model. In this implementation, subjects that associate objects </w:t>
      </w:r>
      <w:r w:rsidR="00BF7E8E">
        <w:t xml:space="preserve">and rights </w:t>
      </w:r>
      <w:r w:rsidR="003719E4">
        <w:t xml:space="preserve">with lists of a set of pairs -objects and rights- are stored. </w:t>
      </w:r>
    </w:p>
    <w:p w:rsidR="00BF7E8E" w:rsidRDefault="009C08B7" w:rsidP="00C33247">
      <w:pPr>
        <w:pStyle w:val="BodyText"/>
        <w:ind w:firstLine="576"/>
      </w:pPr>
      <w:r>
        <w:t xml:space="preserve">In </w:t>
      </w:r>
      <w:r w:rsidR="00BF7E8E">
        <w:t xml:space="preserve">Role Based Access Control </w:t>
      </w:r>
      <w:r w:rsidR="0033544C">
        <w:fldChar w:fldCharType="begin">
          <w:fldData xml:space="preserve">PEVuZE5vdGU+PENpdGU+PEF1dGhvcj5GZXJyYWlvbG88L0F1dGhvcj48WWVhcj4yMDA3PC9ZZWFy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</w:fldData>
        </w:fldChar>
      </w:r>
      <w:ins w:id="1577" w:author="." w:date="2009-05-30T00:43:00Z">
        <w:r w:rsidR="00CF1EDE">
          <w:instrText xml:space="preserve"> ADDIN EN.CITE </w:instrText>
        </w:r>
      </w:ins>
      <w:del w:id="1578" w:author="." w:date="2009-05-30T00:43:00Z">
        <w:r w:rsidR="005876AF" w:rsidDel="00CF1EDE">
          <w:delInstrText xml:space="preserve"> ADDIN EN.CITE </w:delInstrText>
        </w:r>
        <w:r w:rsidR="0033544C" w:rsidDel="00CF1EDE">
          <w:fldChar w:fldCharType="begin">
            <w:fldData xml:space="preserve">PEVuZE5vdGU+PENpdGU+PEF1dGhvcj5GZXJyYWlvbG88L0F1dGhvcj48WWVhcj4yMDA3PC9ZZWFy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</w:fldData>
          </w:fldChar>
        </w:r>
        <w:r w:rsidR="005876AF" w:rsidDel="00CF1EDE">
          <w:delInstrText xml:space="preserve"> ADDIN EN.CITE.DATA </w:delInstrText>
        </w:r>
        <w:r w:rsidR="0033544C" w:rsidDel="00CF1EDE">
          <w:fldChar w:fldCharType="end"/>
        </w:r>
      </w:del>
      <w:ins w:id="1579" w:author="." w:date="2009-05-30T00:43:00Z">
        <w:r w:rsidR="0033544C">
          <w:fldChar w:fldCharType="begin">
            <w:fldData xml:space="preserve">PEVuZE5vdGU+PENpdGU+PEF1dGhvcj5GZXJyYWlvbG88L0F1dGhvcj48WWVhcj4yMDA3PC9ZZWFy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</w:fldData>
          </w:fldChar>
        </w:r>
        <w:r w:rsidR="00CF1EDE">
          <w:instrText xml:space="preserve"> ADDIN EN.CITE.DATA </w:instrText>
        </w:r>
        <w:r w:rsidR="0033544C">
          <w:fldChar w:fldCharType="end"/>
        </w:r>
      </w:ins>
      <w:r w:rsidR="0033544C">
        <w:fldChar w:fldCharType="separate"/>
      </w:r>
      <w:r w:rsidR="00C53B60">
        <w:rPr>
          <w:noProof/>
        </w:rPr>
        <w:t>[</w:t>
      </w:r>
      <w:ins w:id="1580" w:author="." w:date="2009-05-30T03:16:00Z">
        <w:r w:rsidR="00BB4346">
          <w:rPr>
            <w:noProof/>
          </w:rPr>
          <w:t>37, 39-41</w:t>
        </w:r>
      </w:ins>
      <w:del w:id="1581" w:author="." w:date="2009-05-30T03:16:00Z">
        <w:r w:rsidR="00C53B60">
          <w:rPr>
            <w:noProof/>
          </w:rPr>
          <w:delText>119, 121-123</w:delText>
        </w:r>
      </w:del>
      <w:r w:rsidR="00C53B60">
        <w:rPr>
          <w:noProof/>
        </w:rPr>
        <w:t>]</w:t>
      </w:r>
      <w:r w:rsidR="0033544C">
        <w:fldChar w:fldCharType="end"/>
      </w:r>
      <w:r>
        <w:t xml:space="preserve">(RBAC) </w:t>
      </w:r>
      <w:r w:rsidR="00BF7E8E">
        <w:t>model</w:t>
      </w:r>
      <w:r>
        <w:t xml:space="preserve">, </w:t>
      </w:r>
      <w:r w:rsidR="00D80207">
        <w:t xml:space="preserve">access </w:t>
      </w:r>
      <w:r>
        <w:t>decisions are</w:t>
      </w:r>
      <w:r w:rsidR="00D80207">
        <w:t xml:space="preserve"> based on the roles </w:t>
      </w:r>
      <w:r>
        <w:t xml:space="preserve">predefined </w:t>
      </w:r>
      <w:r w:rsidR="00BF7E8E">
        <w:t>in organizations</w:t>
      </w:r>
      <w:r>
        <w:t xml:space="preserve">. Access rights are grouped by role name and subjects take on assigned roles.  The access of system resources is authorized according to subjects’ roles not their individual identity. Privilege and Role Management Infrastructure Standard </w:t>
      </w:r>
      <w:r w:rsidR="0033544C">
        <w:fldChar w:fldCharType="begin"/>
      </w:r>
      <w:ins w:id="1582" w:author="." w:date="2009-05-30T00:43:00Z">
        <w:r w:rsidR="00CF1EDE">
          <w:instrText xml:space="preserve"> ADDIN EN.CITE &lt;EndNote&gt;&lt;Cite&gt;&lt;Author&gt;Chadwick&lt;/Author&gt;&lt;Year&gt;2003&lt;/Year&gt;&lt;RecNum&gt;72&lt;/RecNum&gt;&lt;record&gt;&lt;rec-number&gt;72&lt;/rec-number&gt;&lt;foreign-keys&gt;&lt;key app="EN" db-id="eref9pfvov2rdiedsstvpxdme2tz0v2ew02z"&gt;72&lt;/key&gt;&lt;/foreign-keys&gt;&lt;ref-type name="Journal Article"&gt;17&lt;/ref-type&gt;&lt;contributors&gt;&lt;authors&gt;&lt;author&gt;Chadwick, D. W.&lt;/author&gt;&lt;author&gt;Otenko, A.&lt;/author&gt;&lt;/authors&gt;&lt;/contributors&gt;&lt;titles&gt;&lt;title&gt;The PERMIS X. 509 role based privilege management infrastructure&lt;/title&gt;&lt;secondary-title&gt;Future Generation Computer Systems&lt;/secondary-title&gt;&lt;/titles&gt;&lt;periodical&gt;&lt;full-title&gt;Future Generation Computer Systems&lt;/full-title&gt;&lt;/periodical&gt;&lt;pages&gt;277-289&lt;/pages&gt;&lt;volume&gt;19&lt;/volume&gt;&lt;number&gt;2&lt;/number&gt;&lt;dates&gt;&lt;year&gt;2003&lt;/year&gt;&lt;/dates&gt;&lt;label&gt;Security&lt;/label&gt;&lt;urls&gt;&lt;/urls&gt;&lt;/record&gt;&lt;/Cite&gt;&lt;/EndNote&gt;</w:instrText>
        </w:r>
      </w:ins>
      <w:del w:id="1583" w:author="." w:date="2009-05-30T00:43:00Z">
        <w:r w:rsidR="005876AF" w:rsidDel="00CF1EDE">
          <w:delInstrText xml:space="preserve"> ADDIN EN.CITE &lt;EndNote&gt;&lt;Cite&gt;&lt;Author&gt;Chadwick&lt;/Author&gt;&lt;Year&gt;2003&lt;/Year&gt;&lt;RecNum&gt;72&lt;/RecNum&gt;&lt;record&gt;&lt;rec-number&gt;72&lt;/rec-number&gt;&lt;foreign-keys&gt;&lt;key app="EN" db-id="eref9pfvov2rdiedsstvpxdme2tz0v2ew02z"&gt;72&lt;/key&gt;&lt;/foreign-keys&gt;&lt;ref-type name="Journal Article"&gt;17&lt;/ref-type&gt;&lt;contributors&gt;&lt;authors&gt;&lt;author&gt;Chadwick, D. W.&lt;/author&gt;&lt;author&gt;Otenko, A.&lt;/author&gt;&lt;/authors&gt;&lt;/contributors&gt;&lt;titles&gt;&lt;title&gt;The PERMIS X. 509 role based privilege management infrastructure&lt;/title&gt;&lt;secondary-title&gt;Future Generation Computer Systems&lt;/secondary-title&gt;&lt;/titles&gt;&lt;periodical&gt;&lt;full-title&gt;Future Generation Computer Systems&lt;/full-title&gt;&lt;/periodical&gt;&lt;pages&gt;277-289&lt;/pages&gt;&lt;volume&gt;19&lt;/volume&gt;&lt;number&gt;2&lt;/number&gt;&lt;dates&gt;&lt;year&gt;2003&lt;/year&gt;&lt;/dates&gt;&lt;label&gt;Security&lt;/label&gt;&lt;urls&gt;&lt;/urls&gt;&lt;/record&gt;&lt;/Cite&gt;&lt;/EndNote&gt;</w:delInstrText>
        </w:r>
      </w:del>
      <w:r w:rsidR="0033544C">
        <w:fldChar w:fldCharType="separate"/>
      </w:r>
      <w:r w:rsidR="00C53B60">
        <w:rPr>
          <w:noProof/>
        </w:rPr>
        <w:t>[</w:t>
      </w:r>
      <w:ins w:id="1584" w:author="." w:date="2009-05-30T03:16:00Z">
        <w:r w:rsidR="00BB4346">
          <w:rPr>
            <w:noProof/>
          </w:rPr>
          <w:t>42</w:t>
        </w:r>
      </w:ins>
      <w:del w:id="1585" w:author="." w:date="2009-05-30T03:16:00Z">
        <w:r w:rsidR="00C53B60">
          <w:rPr>
            <w:noProof/>
          </w:rPr>
          <w:delText>124</w:delText>
        </w:r>
      </w:del>
      <w:r w:rsidR="00C53B60">
        <w:rPr>
          <w:noProof/>
        </w:rPr>
        <w:t>]</w:t>
      </w:r>
      <w:r w:rsidR="0033544C">
        <w:fldChar w:fldCharType="end"/>
      </w:r>
      <w:r w:rsidR="00BB70BE">
        <w:t xml:space="preserve"> </w:t>
      </w:r>
      <w:r w:rsidR="002E2985">
        <w:t xml:space="preserve">(PERMIS) </w:t>
      </w:r>
      <w:r w:rsidR="00A97EBB">
        <w:t>,</w:t>
      </w:r>
      <w:r>
        <w:t xml:space="preserve"> an implementation of RBAC model</w:t>
      </w:r>
      <w:r w:rsidR="00A97EBB">
        <w:t>, is an authorization infrastructure</w:t>
      </w:r>
      <w:r>
        <w:t xml:space="preserve"> based on the X.509 A</w:t>
      </w:r>
      <w:r w:rsidR="00A97EBB">
        <w:t xml:space="preserve">ttribute </w:t>
      </w:r>
      <w:r>
        <w:t>C</w:t>
      </w:r>
      <w:r w:rsidR="00A97EBB">
        <w:t>ertificate</w:t>
      </w:r>
      <w:r w:rsidR="002E2985">
        <w:t>. Whereas RBAC scheme is very effective for collaboration systems because of simple administration and scalability issues, ACM</w:t>
      </w:r>
      <w:r w:rsidR="006B4337">
        <w:t xml:space="preserve"> </w:t>
      </w:r>
      <w:r w:rsidR="002E2985">
        <w:t xml:space="preserve">scheme is </w:t>
      </w:r>
      <w:r w:rsidR="00A97EBB">
        <w:t>efficient in</w:t>
      </w:r>
      <w:r w:rsidR="002E2985">
        <w:t xml:space="preserve"> flexibility and fine-grained control issues.</w:t>
      </w:r>
    </w:p>
    <w:p w:rsidR="00231A65" w:rsidRDefault="00231A65" w:rsidP="00C33247">
      <w:pPr>
        <w:pStyle w:val="BodyText"/>
        <w:ind w:firstLine="576"/>
      </w:pPr>
      <w:r>
        <w:t xml:space="preserve">As settings of ACM and RBAC based systems are </w:t>
      </w:r>
      <w:r w:rsidR="00D20AC1">
        <w:t xml:space="preserve">relatively </w:t>
      </w:r>
      <w:r>
        <w:t xml:space="preserve">static, they are suitable for asynchronous collaborative environments which require no or little real-time interactions or </w:t>
      </w:r>
      <w:r w:rsidR="00D20AC1">
        <w:t xml:space="preserve">access control </w:t>
      </w:r>
      <w:r>
        <w:t xml:space="preserve">settings. On the other hand, </w:t>
      </w:r>
      <w:r w:rsidR="004B054D">
        <w:t>those systems lack to coordinate concurrent activities and to manage synchronous resources in synchronous collaborative systems. Floor control</w:t>
      </w:r>
      <w:r w:rsidR="007B67C6">
        <w:t xml:space="preserve"> </w:t>
      </w:r>
      <w:r w:rsidR="0033544C">
        <w:fldChar w:fldCharType="begin"/>
      </w:r>
      <w:ins w:id="1586" w:author="." w:date="2009-05-30T00:43:00Z">
        <w:r w:rsidR="00CF1EDE">
          <w:instrText xml:space="preserve"> ADDIN EN.CITE &lt;EndNote&gt;&lt;Cite&gt;&lt;Author&gt;Dommel&lt;/Author&gt;&lt;Year&gt;1995&lt;/Year&gt;&lt;RecNum&gt;200&lt;/RecNum&gt;&lt;record&gt;&lt;rec-number&gt;200&lt;/rec-number&gt;&lt;foreign-keys&gt;&lt;key app="EN" db-id="eref9pfvov2rdiedsstvpxdme2tz0v2ew02z"&gt;200&lt;/key&gt;&lt;/foreign-keys&gt;&lt;ref-type name="Conference Proceedings"&gt;10&lt;/ref-type&gt;&lt;contributors&gt;&lt;authors&gt;&lt;author&gt;Dommel, HP&lt;/author&gt;&lt;author&gt;Garcia-Luna-Aceves, JJ&lt;/author&gt;&lt;/authors&gt;&lt;/contributors&gt;&lt;titles&gt;&lt;title&gt;Design Issues for Floor Control Protocols&lt;/title&gt;&lt;secondary-title&gt;Proceedings of SPIE Multimedia and Networking&lt;/secondary-title&gt;&lt;/titles&gt;&lt;pages&gt;305-16&lt;/pages&gt;&lt;volume&gt;2417&lt;/volume&gt;&lt;dates&gt;&lt;year&gt;1995&lt;/year&gt;&lt;/dates&gt;&lt;publisher&gt;SPIE&lt;/publisher&gt;&lt;urls&gt;&lt;/urls&gt;&lt;/record&gt;&lt;/Cite&gt;&lt;Cite&gt;&lt;Author&gt;Dommel&lt;/Author&gt;&lt;Year&gt;1997&lt;/Year&gt;&lt;RecNum&gt;199&lt;/RecNum&gt;&lt;record&gt;&lt;rec-number&gt;199&lt;/rec-number&gt;&lt;foreign-keys&gt;&lt;key app="EN" db-id="eref9pfvov2rdiedsstvpxdme2tz0v2ew02z"&gt;199&lt;/key&gt;&lt;/foreign-keys&gt;&lt;ref-type name="Journal Article"&gt;17&lt;/ref-type&gt;&lt;contributors&gt;&lt;authors&gt;&lt;author&gt;Dommel, HP&lt;/author&gt;&lt;author&gt;Garcia-Luna-Aceves, JJ&lt;/author&gt;&lt;/authors&gt;&lt;/contributors&gt;&lt;titles&gt;&lt;title&gt;Floor control for multimedia conferencing and collaboration&lt;/title&gt;&lt;secondary-title&gt;Multimedia Systems&lt;/secondary-title&gt;&lt;/titles&gt;&lt;periodical&gt;&lt;full-title&gt;Multimedia Systems&lt;/full-title&gt;&lt;/periodical&gt;&lt;pages&gt;23-38&lt;/pages&gt;&lt;volume&gt;5&lt;/volume&gt;&lt;number&gt;1&lt;/number&gt;&lt;dates&gt;&lt;year&gt;1997&lt;/year&gt;&lt;/dates&gt;&lt;urls&gt;&lt;/urls&gt;&lt;/record&gt;&lt;/Cite&gt;&lt;/EndNote&gt;</w:instrText>
        </w:r>
      </w:ins>
      <w:del w:id="1587" w:author="." w:date="2009-05-30T00:43:00Z">
        <w:r w:rsidR="005876AF" w:rsidDel="00CF1EDE">
          <w:delInstrText xml:space="preserve"> ADDIN EN.CITE &lt;EndNote&gt;&lt;Cite&gt;&lt;Author&gt;Dommel&lt;/Author&gt;&lt;Year&gt;1995&lt;/Year&gt;&lt;RecNum&gt;200&lt;/RecNum&gt;&lt;record&gt;&lt;rec-number&gt;200&lt;/rec-number&gt;&lt;foreign-keys&gt;&lt;key app="EN" db-id="eref9pfvov2rdiedsstvpxdme2tz0v2ew02z"&gt;200&lt;/key&gt;&lt;/foreign-keys&gt;&lt;ref-type name="Conference Proceedings"&gt;10&lt;/ref-type&gt;&lt;contributors&gt;&lt;authors&gt;&lt;author&gt;Dommel, HP&lt;/author&gt;&lt;author&gt;Garcia-Luna-Aceves, JJ&lt;/author&gt;&lt;/authors&gt;&lt;/contributors&gt;&lt;titles&gt;&lt;title&gt;Design Issues for Floor Control Protocols&lt;/title&gt;&lt;secondary-title&gt;Proceedings of SPIE Multimedia and Networking&lt;/secondary-title&gt;&lt;/titles&gt;&lt;pages&gt;305-16&lt;/pages&gt;&lt;volume&gt;2417&lt;/volume&gt;&lt;dates&gt;&lt;year&gt;1995&lt;/year&gt;&lt;/dates&gt;&lt;publisher&gt;SPIE&lt;/publisher&gt;&lt;urls&gt;&lt;/urls&gt;&lt;/record&gt;&lt;/Cite&gt;&lt;Cite&gt;&lt;Author&gt;Dommel&lt;/Author&gt;&lt;Year&gt;1997&lt;/Year&gt;&lt;RecNum&gt;199&lt;/RecNum&gt;&lt;record&gt;&lt;rec-number&gt;199&lt;/rec-number&gt;&lt;foreign-keys&gt;&lt;key app="EN" db-id="eref9pfvov2rdiedsstvpxdme2tz0v2ew02z"&gt;199&lt;/key&gt;&lt;/foreign-keys&gt;&lt;ref-type name="Journal Article"&gt;17&lt;/ref-type&gt;&lt;contributors&gt;&lt;authors&gt;&lt;author&gt;Dommel, HP&lt;/author&gt;&lt;author&gt;Garcia-Luna-Aceves, JJ&lt;/author&gt;&lt;/authors&gt;&lt;/contributors&gt;&lt;titles&gt;&lt;title&gt;Floor control for multimedia conferencing and collaboration&lt;/title&gt;&lt;secondary-title&gt;Multimedia Systems&lt;/secondary-title&gt;&lt;/titles&gt;&lt;periodical&gt;&lt;full-title&gt;Multimedia Systems&lt;/full-title&gt;&lt;/periodical&gt;&lt;pages&gt;23-38&lt;/pages&gt;&lt;volume&gt;5&lt;/volume&gt;&lt;number&gt;1&lt;/number&gt;&lt;dates&gt;&lt;year&gt;1997&lt;/year&gt;&lt;/dates&gt;&lt;urls&gt;&lt;/urls&gt;&lt;/record&gt;&lt;/Cite&gt;&lt;/EndNote&gt;</w:delInstrText>
        </w:r>
      </w:del>
      <w:r w:rsidR="0033544C">
        <w:fldChar w:fldCharType="separate"/>
      </w:r>
      <w:r w:rsidR="00C53B60">
        <w:rPr>
          <w:noProof/>
        </w:rPr>
        <w:t>[</w:t>
      </w:r>
      <w:ins w:id="1588" w:author="." w:date="2009-05-30T03:16:00Z">
        <w:r w:rsidR="00BB4346">
          <w:rPr>
            <w:noProof/>
          </w:rPr>
          <w:t>43, 44</w:t>
        </w:r>
      </w:ins>
      <w:del w:id="1589" w:author="." w:date="2009-05-30T03:16:00Z">
        <w:r w:rsidR="00C53B60">
          <w:rPr>
            <w:noProof/>
          </w:rPr>
          <w:delText>125, 126</w:delText>
        </w:r>
      </w:del>
      <w:r w:rsidR="00C53B60">
        <w:rPr>
          <w:noProof/>
        </w:rPr>
        <w:t>]</w:t>
      </w:r>
      <w:r w:rsidR="0033544C">
        <w:fldChar w:fldCharType="end"/>
      </w:r>
      <w:r w:rsidR="004B054D">
        <w:t xml:space="preserve"> scheme developed </w:t>
      </w:r>
      <w:r w:rsidR="007B67C6">
        <w:t>“</w:t>
      </w:r>
      <w:r w:rsidR="004B054D">
        <w:t xml:space="preserve">to manage </w:t>
      </w:r>
      <w:r w:rsidR="007B67C6" w:rsidRPr="007B67C6">
        <w:t xml:space="preserve">joint or </w:t>
      </w:r>
      <w:r w:rsidR="007B67C6" w:rsidRPr="007B67C6">
        <w:lastRenderedPageBreak/>
        <w:t>exclusive access to shared resources</w:t>
      </w:r>
      <w:r w:rsidR="007B67C6">
        <w:t xml:space="preserve">” </w:t>
      </w:r>
      <w:r w:rsidR="0033544C">
        <w:fldChar w:fldCharType="begin"/>
      </w:r>
      <w:ins w:id="1590" w:author="." w:date="2009-05-30T00:43:00Z">
        <w:r w:rsidR="00CF1EDE">
          <w:instrText xml:space="preserve"> ADDIN EN.CITE &lt;EndNote&gt;&lt;Cite&gt;&lt;Author&gt;Koskelainen&lt;/Author&gt;&lt;Year&gt;2006&lt;/Year&gt;&lt;RecNum&gt;198&lt;/RecNum&gt;&lt;record&gt;&lt;rec-number&gt;198&lt;/rec-number&gt;&lt;foreign-keys&gt;&lt;key app="EN" db-id="eref9pfvov2rdiedsstvpxdme2tz0v2ew02z"&gt;198&lt;/key&gt;&lt;/foreign-keys&gt;&lt;ref-type name="Standard"&gt;58&lt;/ref-type&gt;&lt;contributors&gt;&lt;authors&gt;&lt;author&gt;Koskelainen, P&lt;/author&gt;&lt;author&gt;Ott, J&lt;/author&gt;&lt;author&gt;Schulzrinne, H&lt;/author&gt;&lt;author&gt;Wu, X. &lt;/author&gt;&lt;/authors&gt;&lt;/contributors&gt;&lt;titles&gt;&lt;title&gt;Requirements for Floor Control Protocols&lt;/title&gt;&lt;secondary-title&gt;RFC Editor United States&lt;/secondary-title&gt;&lt;/titles&gt;&lt;periodical&gt;&lt;full-title&gt;RFC Editor United States&lt;/full-title&gt;&lt;/periodical&gt;&lt;dates&gt;&lt;year&gt;2006&lt;/year&gt;&lt;/dates&gt;&lt;publisher&gt;RFC 4376, February 2006&lt;/publisher&gt;&lt;urls&gt;&lt;related-urls&gt;&lt;url&gt;http://www.ietf.org/rfc/rfc4376.txt&lt;/url&gt;&lt;/related-urls&gt;&lt;/urls&gt;&lt;/record&gt;&lt;/Cite&gt;&lt;/EndNote&gt;</w:instrText>
        </w:r>
      </w:ins>
      <w:del w:id="1591" w:author="." w:date="2009-05-30T00:43:00Z">
        <w:r w:rsidR="005876AF" w:rsidDel="00CF1EDE">
          <w:delInstrText xml:space="preserve"> ADDIN EN.CITE &lt;EndNote&gt;&lt;Cite&gt;&lt;Author&gt;Koskelainen&lt;/Author&gt;&lt;Year&gt;2006&lt;/Year&gt;&lt;RecNum&gt;198&lt;/RecNum&gt;&lt;record&gt;&lt;rec-number&gt;198&lt;/rec-number&gt;&lt;foreign-keys&gt;&lt;key app="EN" db-id="eref9pfvov2rdiedsstvpxdme2tz0v2ew02z"&gt;198&lt;/key&gt;&lt;/foreign-keys&gt;&lt;ref-type name="Standard"&gt;58&lt;/ref-type&gt;&lt;contributors&gt;&lt;authors&gt;&lt;author&gt;Koskelainen, P&lt;/author&gt;&lt;author&gt;Ott, J&lt;/author&gt;&lt;author&gt;Schulzrinne, H&lt;/author&gt;&lt;author&gt;Wu, X. &lt;/author&gt;&lt;/authors&gt;&lt;/contributors&gt;&lt;titles&gt;&lt;title&gt;Requirements for Floor Control Protocols&lt;/title&gt;&lt;secondary-title&gt;RFC Editor United States&lt;/secondary-title&gt;&lt;/titles&gt;&lt;periodical&gt;&lt;full-title&gt;RFC Editor United States&lt;/full-title&gt;&lt;/periodical&gt;&lt;dates&gt;&lt;year&gt;2006&lt;/year&gt;&lt;/dates&gt;&lt;publisher&gt;RFC 4376, February 2006&lt;/publisher&gt;&lt;urls&gt;&lt;related-urls&gt;&lt;url&gt;http://www.ietf.org/rfc/rfc4376.txt&lt;/url&gt;&lt;/related-urls&gt;&lt;/urls&gt;&lt;/record&gt;&lt;/Cite&gt;&lt;/EndNote&gt;</w:delInstrText>
        </w:r>
      </w:del>
      <w:r w:rsidR="0033544C">
        <w:fldChar w:fldCharType="separate"/>
      </w:r>
      <w:r w:rsidR="00C53B60">
        <w:rPr>
          <w:noProof/>
        </w:rPr>
        <w:t>[</w:t>
      </w:r>
      <w:ins w:id="1592" w:author="." w:date="2009-05-30T03:16:00Z">
        <w:r w:rsidR="00BB4346">
          <w:rPr>
            <w:noProof/>
          </w:rPr>
          <w:t>45</w:t>
        </w:r>
      </w:ins>
      <w:del w:id="1593" w:author="." w:date="2009-05-30T03:16:00Z">
        <w:r w:rsidR="00C53B60">
          <w:rPr>
            <w:noProof/>
          </w:rPr>
          <w:delText>127</w:delText>
        </w:r>
      </w:del>
      <w:r w:rsidR="00C53B60">
        <w:rPr>
          <w:noProof/>
        </w:rPr>
        <w:t>]</w:t>
      </w:r>
      <w:r w:rsidR="0033544C">
        <w:fldChar w:fldCharType="end"/>
      </w:r>
      <w:r w:rsidR="003265A5">
        <w:t xml:space="preserve"> </w:t>
      </w:r>
      <w:r w:rsidR="007B67C6">
        <w:t xml:space="preserve">and to maintain shared state consistency in synchronous collaborative environments such as conference and media session setup, conference policy manipulation, and media control. </w:t>
      </w:r>
    </w:p>
    <w:p w:rsidR="00DF7471" w:rsidRDefault="001E38DF" w:rsidP="00C33247">
      <w:pPr>
        <w:pStyle w:val="BodyText"/>
        <w:ind w:firstLine="576"/>
      </w:pPr>
      <w:r>
        <w:t>As users of t</w:t>
      </w:r>
      <w:r w:rsidR="00DF7471">
        <w:t xml:space="preserve">he Collaboration and Content Management framework </w:t>
      </w:r>
      <w:r w:rsidR="00AA1CB8">
        <w:t>are not required to</w:t>
      </w:r>
      <w:r>
        <w:t xml:space="preserve"> collaborate with other users at the same moment, the CCM display more the </w:t>
      </w:r>
      <w:r w:rsidR="00DF7471">
        <w:t>characteristics of asynchronous collaborative systems</w:t>
      </w:r>
      <w:r>
        <w:t xml:space="preserve"> than that of synchronous collaborative systems</w:t>
      </w:r>
      <w:r w:rsidR="00DF7471">
        <w:t>; thus, we used ACM and RBAC based access control models in our prototype.</w:t>
      </w:r>
    </w:p>
    <w:p w:rsidR="007B67C6" w:rsidRDefault="007B67C6" w:rsidP="00286226">
      <w:pPr>
        <w:pStyle w:val="Heading2"/>
      </w:pPr>
      <w:bookmarkStart w:id="1594" w:name="_Ref220608668"/>
      <w:bookmarkStart w:id="1595" w:name="_Toc228272625"/>
      <w:r>
        <w:t>The Collaboration and Content Management</w:t>
      </w:r>
      <w:bookmarkEnd w:id="1594"/>
      <w:bookmarkEnd w:id="1595"/>
    </w:p>
    <w:p w:rsidR="007B67C6" w:rsidRDefault="001E38DF" w:rsidP="007B67C6">
      <w:pPr>
        <w:pStyle w:val="BodyText"/>
        <w:ind w:firstLine="576"/>
      </w:pPr>
      <w:r>
        <w:t xml:space="preserve">The </w:t>
      </w:r>
      <w:r w:rsidR="007B67C6">
        <w:t xml:space="preserve">CCM is a software application that provides a system capable of managing users, providing services to the users to govern their contents and access rights of their contents, building their collaborative team, and administering their teams. It has been developed mainly using Java, JavaServer Pages and   Java Beans technologies. </w:t>
      </w:r>
    </w:p>
    <w:p w:rsidR="009E136D" w:rsidRDefault="001D7BB3" w:rsidP="00C80C06">
      <w:pPr>
        <w:pStyle w:val="BodyText"/>
        <w:ind w:firstLine="576"/>
      </w:pPr>
      <w:r>
        <w:t xml:space="preserve">The human user is the sole actor of the CCM. He uses the services (Refer Section 5.2.2 for full list of services and detailed descriptions of them) offered by the system either to build a cyber collaborative environment for his work or to benefit from collaborative environment established beforehand.  All actions of the users are recorded into storage server. We used MySQL </w:t>
      </w:r>
      <w:r w:rsidR="0033544C">
        <w:fldChar w:fldCharType="begin"/>
      </w:r>
      <w:r w:rsidR="003260A0">
        <w:instrText xml:space="preserve"> ADDIN EN.CITE &lt;EndNote&gt;&lt;Cite&gt;&lt;Author&gt;Globus Alliance&lt;/Author&gt;&lt;RecNum&gt;120&lt;/RecNum&gt;&lt;record&gt;&lt;rec-number&gt;120&lt;/rec-number&gt;&lt;foreign-keys&gt;&lt;key app='EN' db-id='eref9pfvov2rdiedsstvpxdme2tz0v2ew02z'&gt;120&lt;/key&gt;&lt;/foreign-keys&gt;&lt;ref-type name='Web Page'&gt;12&lt;/ref-type&gt;&lt;contributors&gt;&lt;/contributors&gt;&lt;titles&gt;&lt;title&gt;MySQL&lt;/title&gt;&lt;/titles&gt;&lt;dates&gt;&lt;year&gt;2007&lt;/year&gt;&lt;/dates&gt;&lt;urls&gt;&lt;related-urls&gt;&lt;url&gt;http://www.mysql.com/&lt;/url&gt;&lt;/related-urls&gt;&lt;/urls&gt;&lt;/record&gt;&lt;/Cite&gt;&lt;/EndNote&gt;</w:instrText>
      </w:r>
      <w:r w:rsidR="0033544C">
        <w:fldChar w:fldCharType="separate"/>
      </w:r>
      <w:r w:rsidR="008E1941">
        <w:t>[</w:t>
      </w:r>
      <w:ins w:id="1596" w:author="." w:date="2009-05-30T03:16:00Z">
        <w:r w:rsidR="00BB4346">
          <w:rPr>
            <w:noProof/>
          </w:rPr>
          <w:t>10</w:t>
        </w:r>
      </w:ins>
      <w:del w:id="1597" w:author="." w:date="2009-05-30T03:16:00Z">
        <w:r w:rsidR="008E1941">
          <w:delText>47</w:delText>
        </w:r>
      </w:del>
      <w:r w:rsidR="008E1941">
        <w:t>]</w:t>
      </w:r>
      <w:r w:rsidR="0033544C">
        <w:fldChar w:fldCharType="end"/>
      </w:r>
      <w:r>
        <w:t xml:space="preserve"> database server for the data storing purpose.</w:t>
      </w:r>
    </w:p>
    <w:p w:rsidR="008F7739" w:rsidRDefault="008F7739" w:rsidP="008F7739">
      <w:pPr>
        <w:pStyle w:val="BodyText"/>
        <w:ind w:firstLine="576"/>
      </w:pPr>
      <w:r>
        <w:t xml:space="preserve">MySQL is a high performance database library with Java bindings as well as for many other languages. It has a simple architecture and provides simple data access and management. Subsequently, some of these recorded actions are converted into a task format (Refer Section 4.6.1) by the WS-Tracker service later. The components of the </w:t>
      </w:r>
      <w:r>
        <w:lastRenderedPageBreak/>
        <w:t xml:space="preserve">GridTorrent Framework and communications taking place among them are shown in </w:t>
      </w:r>
      <w:r w:rsidR="0033544C">
        <w:fldChar w:fldCharType="begin"/>
      </w:r>
      <w:r>
        <w:instrText xml:space="preserve"> REF _Ref197799158 \h </w:instrText>
      </w:r>
      <w:r w:rsidR="0033544C">
        <w:fldChar w:fldCharType="separate"/>
      </w:r>
      <w:r w:rsidR="007B4C25">
        <w:t xml:space="preserve">Figure </w:t>
      </w:r>
      <w:r w:rsidR="007B4C25">
        <w:rPr>
          <w:noProof/>
        </w:rPr>
        <w:t>5</w:t>
      </w:r>
      <w:r w:rsidR="007B4C25">
        <w:noBreakHyphen/>
      </w:r>
      <w:r w:rsidR="007B4C25">
        <w:rPr>
          <w:noProof/>
        </w:rPr>
        <w:t>1</w:t>
      </w:r>
      <w:r w:rsidR="0033544C">
        <w:fldChar w:fldCharType="end"/>
      </w:r>
      <w:r>
        <w:t>.</w:t>
      </w:r>
    </w:p>
    <w:p w:rsidR="008F7739" w:rsidRDefault="008F7739" w:rsidP="008F7739">
      <w:pPr>
        <w:pStyle w:val="BodyText"/>
        <w:ind w:firstLine="576"/>
      </w:pPr>
      <w:r>
        <w:t xml:space="preserve">The CCM consists of two main modules: Collaboration Management Module and Content Management Module.  </w:t>
      </w:r>
      <w:r w:rsidR="0033544C">
        <w:fldChar w:fldCharType="begin"/>
      </w:r>
      <w:r>
        <w:instrText xml:space="preserve"> REF _Ref197800463 \h </w:instrText>
      </w:r>
      <w:r w:rsidR="0033544C">
        <w:fldChar w:fldCharType="separate"/>
      </w:r>
      <w:r w:rsidR="007B4C25">
        <w:t xml:space="preserve">Figure </w:t>
      </w:r>
      <w:r w:rsidR="007B4C25">
        <w:rPr>
          <w:noProof/>
        </w:rPr>
        <w:t>5</w:t>
      </w:r>
      <w:r w:rsidR="007B4C25">
        <w:noBreakHyphen/>
      </w:r>
      <w:r w:rsidR="007B4C25">
        <w:rPr>
          <w:noProof/>
        </w:rPr>
        <w:t>2</w:t>
      </w:r>
      <w:r w:rsidR="0033544C">
        <w:fldChar w:fldCharType="end"/>
      </w:r>
      <w:r>
        <w:t xml:space="preserve"> illustrates the subcomponents of them. TheCCM interacts with the user and the database. In the following section, we clearly explicate objects and services that are used and offered by the system. Then, we explain the Collaboration and Content Management modules in details.</w:t>
      </w:r>
    </w:p>
    <w:p w:rsidR="008F7739" w:rsidRDefault="008F7739" w:rsidP="00C80C06">
      <w:pPr>
        <w:pStyle w:val="BodyText"/>
        <w:ind w:firstLine="576"/>
      </w:pPr>
    </w:p>
    <w:p w:rsidR="00D54915" w:rsidRDefault="00E43747" w:rsidP="00D54915">
      <w:pPr>
        <w:pStyle w:val="BodyText"/>
        <w:keepNext/>
        <w:ind w:firstLine="0"/>
        <w:rPr>
          <w:ins w:id="1598" w:author="." w:date="2009-05-30T03:16:00Z"/>
        </w:rPr>
      </w:pPr>
      <w:ins w:id="1599" w:author="." w:date="2009-05-30T03:16:00Z">
        <w:r>
          <w:rPr>
            <w:noProof/>
          </w:rPr>
          <w:pict>
            <v:shape id="Picture 3" o:spid="_x0000_i1036" type="#_x0000_t75" alt="ccm_interaction.jpg" style="width:423pt;height:317.25pt;visibility:visible">
              <v:imagedata r:id="rId36" o:title="ccm_interaction"/>
            </v:shape>
          </w:pict>
        </w:r>
      </w:ins>
    </w:p>
    <w:p w:rsidR="00D54915" w:rsidRDefault="00E14C46" w:rsidP="00D54915">
      <w:pPr>
        <w:pStyle w:val="BodyText"/>
        <w:keepNext/>
        <w:ind w:firstLine="0"/>
        <w:rPr>
          <w:del w:id="1600" w:author="." w:date="2009-05-30T03:16:00Z"/>
        </w:rPr>
      </w:pPr>
      <w:del w:id="1601" w:author="." w:date="2009-05-30T03:16:00Z">
        <w:r>
          <w:rPr>
            <w:noProof/>
          </w:rPr>
          <w:drawing>
            <wp:inline distT="0" distB="0" distL="0" distR="0">
              <wp:extent cx="5367655" cy="4023995"/>
              <wp:effectExtent l="19050" t="0" r="4445" b="0"/>
              <wp:docPr id="7" name="Picture 3" descr="ccm_inte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m_interaction.jpg"/>
                      <pic:cNvPicPr/>
                    </pic:nvPicPr>
                    <pic:blipFill>
                      <a:blip r:embed="rId37"/>
                      <a:stretch>
                        <a:fillRect/>
                      </a:stretch>
                    </pic:blipFill>
                    <pic:spPr>
                      <a:xfrm>
                        <a:off x="0" y="0"/>
                        <a:ext cx="5367655" cy="4023995"/>
                      </a:xfrm>
                      <a:prstGeom prst="rect">
                        <a:avLst/>
                      </a:prstGeom>
                    </pic:spPr>
                  </pic:pic>
                </a:graphicData>
              </a:graphic>
            </wp:inline>
          </w:drawing>
        </w:r>
      </w:del>
    </w:p>
    <w:p w:rsidR="002B150E" w:rsidRDefault="00D54915" w:rsidP="00D54915">
      <w:pPr>
        <w:pStyle w:val="Caption"/>
      </w:pPr>
      <w:bookmarkStart w:id="1602" w:name="_Ref197799158"/>
      <w:bookmarkStart w:id="1603" w:name="_Ref197799153"/>
      <w:bookmarkStart w:id="1604" w:name="_Toc228209047"/>
      <w:r>
        <w:t xml:space="preserve">Figure </w:t>
      </w:r>
      <w:ins w:id="1605" w:author="." w:date="2009-05-31T10:14:00Z">
        <w:r w:rsidR="0033544C">
          <w:fldChar w:fldCharType="begin"/>
        </w:r>
        <w:r w:rsidR="007A19D2">
          <w:instrText xml:space="preserve"> STYLEREF 1 \s </w:instrText>
        </w:r>
      </w:ins>
      <w:r w:rsidR="0033544C">
        <w:fldChar w:fldCharType="separate"/>
      </w:r>
      <w:r w:rsidR="007A19D2">
        <w:rPr>
          <w:noProof/>
        </w:rPr>
        <w:t>5</w:t>
      </w:r>
      <w:ins w:id="1606"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607" w:author="." w:date="2009-05-31T10:14:00Z">
        <w:r w:rsidR="007A19D2">
          <w:rPr>
            <w:noProof/>
          </w:rPr>
          <w:t>1</w:t>
        </w:r>
        <w:r w:rsidR="0033544C">
          <w:fldChar w:fldCharType="end"/>
        </w:r>
      </w:ins>
      <w:del w:id="1608"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5</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w:delText>
        </w:r>
        <w:r w:rsidR="0033544C" w:rsidDel="003D3922">
          <w:fldChar w:fldCharType="end"/>
        </w:r>
      </w:del>
      <w:bookmarkEnd w:id="1602"/>
      <w:r>
        <w:t xml:space="preserve"> The interaction of Collaboration and Content Manager with other entities of </w:t>
      </w:r>
      <w:r w:rsidR="0012122C">
        <w:t xml:space="preserve">the </w:t>
      </w:r>
      <w:r>
        <w:t>GridTorrent Framework</w:t>
      </w:r>
      <w:bookmarkEnd w:id="1603"/>
      <w:bookmarkEnd w:id="1604"/>
    </w:p>
    <w:p w:rsidR="001D7BB3" w:rsidRDefault="001D7BB3" w:rsidP="00286226">
      <w:pPr>
        <w:pStyle w:val="Heading3"/>
      </w:pPr>
      <w:bookmarkStart w:id="1609" w:name="_Toc228272626"/>
      <w:r>
        <w:lastRenderedPageBreak/>
        <w:t>Objects of the System</w:t>
      </w:r>
      <w:bookmarkEnd w:id="1609"/>
    </w:p>
    <w:p w:rsidR="00AB09B6" w:rsidRDefault="001D7BB3" w:rsidP="001D7BB3">
      <w:pPr>
        <w:pStyle w:val="BodyText"/>
        <w:ind w:firstLine="576"/>
      </w:pPr>
      <w:r>
        <w:t xml:space="preserve">We refer to any entity that is either a subject of or an object of a service provided by the CCM. </w:t>
      </w:r>
      <w:r w:rsidR="0033544C">
        <w:fldChar w:fldCharType="begin"/>
      </w:r>
      <w:r>
        <w:instrText xml:space="preserve"> REF _Ref197807220 \h </w:instrText>
      </w:r>
      <w:r w:rsidR="0033544C">
        <w:fldChar w:fldCharType="separate"/>
      </w:r>
      <w:r w:rsidR="007B4C25">
        <w:t xml:space="preserve">Table </w:t>
      </w:r>
      <w:r w:rsidR="007B4C25">
        <w:rPr>
          <w:noProof/>
        </w:rPr>
        <w:t>5</w:t>
      </w:r>
      <w:r w:rsidR="007B4C25">
        <w:noBreakHyphen/>
      </w:r>
      <w:r w:rsidR="007B4C25">
        <w:rPr>
          <w:noProof/>
        </w:rPr>
        <w:t>2</w:t>
      </w:r>
      <w:r w:rsidR="0033544C">
        <w:fldChar w:fldCharType="end"/>
      </w:r>
      <w:r>
        <w:t xml:space="preserve"> lists the major objects, their brief descriptions, and the services interacted with them.</w:t>
      </w:r>
      <w:r w:rsidR="00AB09B6">
        <w:t xml:space="preserve"> </w:t>
      </w:r>
    </w:p>
    <w:p w:rsidR="001D7BB3" w:rsidRDefault="00AB09B6" w:rsidP="001D7BB3">
      <w:pPr>
        <w:pStyle w:val="BodyText"/>
        <w:ind w:firstLine="576"/>
      </w:pPr>
      <w:r>
        <w:t xml:space="preserve">The term </w:t>
      </w:r>
      <w:r>
        <w:rPr>
          <w:i/>
        </w:rPr>
        <w:t>‘a u</w:t>
      </w:r>
      <w:r w:rsidRPr="000556FC">
        <w:rPr>
          <w:i/>
        </w:rPr>
        <w:t>ser</w:t>
      </w:r>
      <w:r>
        <w:t xml:space="preserve">’ is frequently used in many systems, but not in our system, for an entity that can be either a machine or a human who uses the system. When we refer to a user, this term includes only a human user </w:t>
      </w:r>
      <w:r w:rsidRPr="000556FC">
        <w:t xml:space="preserve">who interacts with the CCM </w:t>
      </w:r>
      <w:r>
        <w:t xml:space="preserve"> and</w:t>
      </w:r>
      <w:r w:rsidRPr="000556FC">
        <w:t xml:space="preserve"> can </w:t>
      </w:r>
      <w:r>
        <w:t>be either a collaborative team administrator/member, or content publisher/subscriber, or all of them.</w:t>
      </w:r>
    </w:p>
    <w:p w:rsidR="00C3510B" w:rsidRDefault="00E43747" w:rsidP="00C3510B">
      <w:pPr>
        <w:pStyle w:val="BodyText"/>
        <w:keepNext/>
        <w:ind w:firstLine="0"/>
        <w:rPr>
          <w:ins w:id="1610" w:author="." w:date="2009-05-30T03:16:00Z"/>
        </w:rPr>
      </w:pPr>
      <w:ins w:id="1611" w:author="." w:date="2009-05-30T03:16:00Z">
        <w:r>
          <w:rPr>
            <w:noProof/>
          </w:rPr>
          <w:pict>
            <v:shape id="Picture 2" o:spid="_x0000_i1037" type="#_x0000_t75" alt="ccm.gif" style="width:421.5pt;height:213pt;visibility:visible">
              <v:imagedata r:id="rId38" o:title="ccm"/>
            </v:shape>
          </w:pict>
        </w:r>
      </w:ins>
    </w:p>
    <w:p w:rsidR="00C3510B" w:rsidRDefault="00E14C46" w:rsidP="00C3510B">
      <w:pPr>
        <w:pStyle w:val="BodyText"/>
        <w:keepNext/>
        <w:ind w:firstLine="0"/>
        <w:rPr>
          <w:del w:id="1612" w:author="." w:date="2009-05-30T03:16:00Z"/>
        </w:rPr>
      </w:pPr>
      <w:del w:id="1613" w:author="." w:date="2009-05-30T03:16:00Z">
        <w:r>
          <w:rPr>
            <w:noProof/>
          </w:rPr>
          <w:drawing>
            <wp:inline distT="0" distB="0" distL="0" distR="0">
              <wp:extent cx="5354575" cy="2707574"/>
              <wp:effectExtent l="19050" t="0" r="0" b="0"/>
              <wp:docPr id="8" name="Picture 2" descr="cc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m.gif"/>
                      <pic:cNvPicPr/>
                    </pic:nvPicPr>
                    <pic:blipFill>
                      <a:blip r:embed="rId39"/>
                      <a:stretch>
                        <a:fillRect/>
                      </a:stretch>
                    </pic:blipFill>
                    <pic:spPr>
                      <a:xfrm>
                        <a:off x="0" y="0"/>
                        <a:ext cx="5367655" cy="2714188"/>
                      </a:xfrm>
                      <a:prstGeom prst="rect">
                        <a:avLst/>
                      </a:prstGeom>
                    </pic:spPr>
                  </pic:pic>
                </a:graphicData>
              </a:graphic>
            </wp:inline>
          </w:drawing>
        </w:r>
      </w:del>
    </w:p>
    <w:p w:rsidR="00C3510B" w:rsidRDefault="00C3510B" w:rsidP="00C3510B">
      <w:pPr>
        <w:pStyle w:val="Caption"/>
      </w:pPr>
      <w:bookmarkStart w:id="1614" w:name="_Ref197800463"/>
      <w:bookmarkStart w:id="1615" w:name="_Toc228209048"/>
      <w:r>
        <w:t xml:space="preserve">Figure </w:t>
      </w:r>
      <w:ins w:id="1616" w:author="." w:date="2009-05-31T10:14:00Z">
        <w:r w:rsidR="0033544C">
          <w:fldChar w:fldCharType="begin"/>
        </w:r>
        <w:r w:rsidR="007A19D2">
          <w:instrText xml:space="preserve"> STYLEREF 1 \s </w:instrText>
        </w:r>
      </w:ins>
      <w:r w:rsidR="0033544C">
        <w:fldChar w:fldCharType="separate"/>
      </w:r>
      <w:r w:rsidR="007A19D2">
        <w:rPr>
          <w:noProof/>
        </w:rPr>
        <w:t>5</w:t>
      </w:r>
      <w:ins w:id="1617"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618" w:author="." w:date="2009-05-31T10:14:00Z">
        <w:r w:rsidR="007A19D2">
          <w:rPr>
            <w:noProof/>
          </w:rPr>
          <w:t>2</w:t>
        </w:r>
        <w:r w:rsidR="0033544C">
          <w:fldChar w:fldCharType="end"/>
        </w:r>
      </w:ins>
      <w:del w:id="1619"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5</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w:delText>
        </w:r>
        <w:r w:rsidR="0033544C" w:rsidDel="003D3922">
          <w:fldChar w:fldCharType="end"/>
        </w:r>
      </w:del>
      <w:bookmarkEnd w:id="1614"/>
      <w:r>
        <w:t xml:space="preserve"> Anatomy of the Collaboration and Content Management module</w:t>
      </w:r>
      <w:bookmarkEnd w:id="1615"/>
    </w:p>
    <w:p w:rsidR="00A86A34" w:rsidRDefault="00A86A34" w:rsidP="000556FC">
      <w:pPr>
        <w:pStyle w:val="BodyText"/>
        <w:ind w:firstLine="576"/>
      </w:pPr>
      <w:r w:rsidRPr="00E46440">
        <w:rPr>
          <w:i/>
        </w:rPr>
        <w:t>A Collaborative Team</w:t>
      </w:r>
      <w:r>
        <w:t xml:space="preserve"> </w:t>
      </w:r>
      <w:r w:rsidRPr="00AC5545">
        <w:t>is a group of users who are usually geographically dispersed and share common interest for particular contents germane to their work or project. It is composed of collaborative team members.</w:t>
      </w:r>
    </w:p>
    <w:p w:rsidR="00835B13" w:rsidRDefault="00835B13" w:rsidP="00835B13">
      <w:pPr>
        <w:pStyle w:val="Caption"/>
        <w:keepNext/>
      </w:pPr>
      <w:bookmarkStart w:id="1620" w:name="_Ref197807220"/>
      <w:bookmarkStart w:id="1621" w:name="_Toc228209092"/>
      <w:r>
        <w:lastRenderedPageBreak/>
        <w:t xml:space="preserve">Table </w:t>
      </w:r>
      <w:ins w:id="1622" w:author="." w:date="2009-05-30T02:58:00Z">
        <w:r w:rsidR="0033544C">
          <w:fldChar w:fldCharType="begin"/>
        </w:r>
        <w:r w:rsidR="00B343AF">
          <w:instrText xml:space="preserve"> STYLEREF 1 \s </w:instrText>
        </w:r>
      </w:ins>
      <w:r w:rsidR="0033544C">
        <w:fldChar w:fldCharType="separate"/>
      </w:r>
      <w:r w:rsidR="00B343AF">
        <w:rPr>
          <w:noProof/>
        </w:rPr>
        <w:t>5</w:t>
      </w:r>
      <w:ins w:id="1623"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624" w:author="." w:date="2009-05-30T02:58:00Z">
        <w:r w:rsidR="00B343AF">
          <w:rPr>
            <w:noProof/>
          </w:rPr>
          <w:t>2</w:t>
        </w:r>
        <w:r w:rsidR="0033544C">
          <w:fldChar w:fldCharType="end"/>
        </w:r>
      </w:ins>
      <w:del w:id="1625"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5</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2</w:delText>
        </w:r>
        <w:r w:rsidR="0033544C" w:rsidDel="00B343AF">
          <w:fldChar w:fldCharType="end"/>
        </w:r>
      </w:del>
      <w:bookmarkEnd w:id="1620"/>
      <w:r>
        <w:t xml:space="preserve"> Overview of objects used in the Collaboration and Content Manager</w:t>
      </w:r>
      <w:bookmarkEnd w:id="1621"/>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1626" w:author="." w:date="2009-05-30T03:16:00Z">
          <w:tblPr>
            <w:tblW w:w="0" w:type="auto"/>
            <w:tblLook w:val="04A0"/>
          </w:tblPr>
        </w:tblPrChange>
      </w:tblPr>
      <w:tblGrid>
        <w:gridCol w:w="2808"/>
        <w:gridCol w:w="3150"/>
        <w:gridCol w:w="2553"/>
        <w:tblGridChange w:id="1627">
          <w:tblGrid>
            <w:gridCol w:w="2808"/>
            <w:gridCol w:w="3150"/>
            <w:gridCol w:w="2553"/>
          </w:tblGrid>
        </w:tblGridChange>
      </w:tblGrid>
      <w:tr w:rsidR="00DE22B1" w:rsidTr="00BB06C0">
        <w:trPr>
          <w:cnfStyle w:val="100000000000"/>
        </w:trPr>
        <w:tc>
          <w:tcPr>
            <w:cnfStyle w:val="001000000000"/>
            <w:tcW w:w="2808" w:type="dxa"/>
            <w:tcPrChange w:id="1628" w:author="." w:date="2009-05-30T03:16:00Z">
              <w:tcPr>
                <w:tcW w:w="2808" w:type="dxa"/>
                <w:shd w:val="clear" w:color="auto" w:fill="4BACC6"/>
              </w:tcPr>
            </w:tcPrChange>
          </w:tcPr>
          <w:p w:rsidR="00FB409C" w:rsidRPr="00BF17EE" w:rsidRDefault="0033544C" w:rsidP="00DE22B1">
            <w:pPr>
              <w:pStyle w:val="BodyText"/>
              <w:spacing w:line="240" w:lineRule="auto"/>
              <w:ind w:firstLine="0"/>
              <w:jc w:val="left"/>
              <w:cnfStyle w:val="101000000000"/>
              <w:rPr>
                <w:color w:val="FFFFFF"/>
                <w:rPrChange w:id="1629" w:author="." w:date="2009-05-30T03:16:00Z">
                  <w:rPr>
                    <w:b w:val="0"/>
                    <w:bCs w:val="0"/>
                    <w:color w:val="auto"/>
                  </w:rPr>
                </w:rPrChange>
              </w:rPr>
            </w:pPr>
            <w:r w:rsidRPr="0033544C">
              <w:rPr>
                <w:color w:val="FFFFFF"/>
                <w:rPrChange w:id="1630" w:author="." w:date="2009-05-30T03:16:00Z">
                  <w:rPr/>
                </w:rPrChange>
              </w:rPr>
              <w:t>Object Name</w:t>
            </w:r>
          </w:p>
        </w:tc>
        <w:tc>
          <w:tcPr>
            <w:tcW w:w="3150" w:type="dxa"/>
            <w:tcPrChange w:id="1631" w:author="." w:date="2009-05-30T03:16:00Z">
              <w:tcPr>
                <w:tcW w:w="3150" w:type="dxa"/>
                <w:shd w:val="clear" w:color="auto" w:fill="4BACC6"/>
              </w:tcPr>
            </w:tcPrChange>
          </w:tcPr>
          <w:p w:rsidR="00FB409C" w:rsidRPr="00BF17EE" w:rsidRDefault="0033544C" w:rsidP="00DE22B1">
            <w:pPr>
              <w:pStyle w:val="BodyText"/>
              <w:spacing w:line="240" w:lineRule="auto"/>
              <w:ind w:firstLine="0"/>
              <w:jc w:val="left"/>
              <w:cnfStyle w:val="100000000000"/>
              <w:rPr>
                <w:color w:val="FFFFFF"/>
                <w:rPrChange w:id="1632" w:author="." w:date="2009-05-30T03:16:00Z">
                  <w:rPr>
                    <w:b w:val="0"/>
                    <w:bCs w:val="0"/>
                    <w:color w:val="auto"/>
                  </w:rPr>
                </w:rPrChange>
              </w:rPr>
            </w:pPr>
            <w:r w:rsidRPr="0033544C">
              <w:rPr>
                <w:color w:val="FFFFFF"/>
                <w:rPrChange w:id="1633" w:author="." w:date="2009-05-30T03:16:00Z">
                  <w:rPr/>
                </w:rPrChange>
              </w:rPr>
              <w:t>Description</w:t>
            </w:r>
          </w:p>
        </w:tc>
        <w:tc>
          <w:tcPr>
            <w:tcW w:w="2553" w:type="dxa"/>
            <w:tcPrChange w:id="1634" w:author="." w:date="2009-05-30T03:16:00Z">
              <w:tcPr>
                <w:tcW w:w="2553" w:type="dxa"/>
                <w:shd w:val="clear" w:color="auto" w:fill="4BACC6"/>
              </w:tcPr>
            </w:tcPrChange>
          </w:tcPr>
          <w:p w:rsidR="00FB409C" w:rsidRPr="00BF17EE" w:rsidRDefault="0033544C" w:rsidP="00DE22B1">
            <w:pPr>
              <w:pStyle w:val="BodyText"/>
              <w:spacing w:line="240" w:lineRule="auto"/>
              <w:ind w:firstLine="0"/>
              <w:jc w:val="left"/>
              <w:cnfStyle w:val="100000000000"/>
              <w:rPr>
                <w:color w:val="FFFFFF"/>
                <w:rPrChange w:id="1635" w:author="." w:date="2009-05-30T03:16:00Z">
                  <w:rPr>
                    <w:b w:val="0"/>
                    <w:bCs w:val="0"/>
                    <w:color w:val="auto"/>
                  </w:rPr>
                </w:rPrChange>
              </w:rPr>
            </w:pPr>
            <w:r w:rsidRPr="0033544C">
              <w:rPr>
                <w:color w:val="FFFFFF"/>
                <w:rPrChange w:id="1636" w:author="." w:date="2009-05-30T03:16:00Z">
                  <w:rPr/>
                </w:rPrChange>
              </w:rPr>
              <w:t xml:space="preserve">Services </w:t>
            </w:r>
          </w:p>
        </w:tc>
      </w:tr>
      <w:tr w:rsidR="00FB409C" w:rsidTr="00BB06C0">
        <w:trPr>
          <w:cnfStyle w:val="000000100000"/>
        </w:trPr>
        <w:tc>
          <w:tcPr>
            <w:cnfStyle w:val="001000000000"/>
            <w:tcW w:w="2808" w:type="dxa"/>
            <w:tcPrChange w:id="1637" w:author="." w:date="2009-05-30T03:16:00Z">
              <w:tcPr>
                <w:tcW w:w="2808" w:type="dxa"/>
              </w:tcPr>
            </w:tcPrChange>
          </w:tcPr>
          <w:p w:rsidR="00FB409C" w:rsidRPr="00BF17EE" w:rsidRDefault="006E31AC" w:rsidP="00DE22B1">
            <w:pPr>
              <w:pStyle w:val="BodyText"/>
              <w:spacing w:line="240" w:lineRule="auto"/>
              <w:ind w:firstLine="0"/>
              <w:jc w:val="left"/>
              <w:cnfStyle w:val="001000100000"/>
            </w:pPr>
            <w:r w:rsidRPr="00BF17EE">
              <w:t>User</w:t>
            </w:r>
          </w:p>
        </w:tc>
        <w:tc>
          <w:tcPr>
            <w:tcW w:w="3150" w:type="dxa"/>
            <w:tcPrChange w:id="1638" w:author="." w:date="2009-05-30T03:16:00Z">
              <w:tcPr>
                <w:tcW w:w="3150" w:type="dxa"/>
              </w:tcPr>
            </w:tcPrChange>
          </w:tcPr>
          <w:p w:rsidR="00FB409C" w:rsidRDefault="00DE22B1" w:rsidP="00DE22B1">
            <w:pPr>
              <w:pStyle w:val="BodyText"/>
              <w:spacing w:line="240" w:lineRule="auto"/>
              <w:ind w:firstLine="0"/>
              <w:jc w:val="left"/>
              <w:cnfStyle w:val="000000100000"/>
            </w:pPr>
            <w:r>
              <w:t xml:space="preserve">a </w:t>
            </w:r>
            <w:r w:rsidRPr="000556FC">
              <w:t xml:space="preserve">human who interacts with the CCM </w:t>
            </w:r>
          </w:p>
        </w:tc>
        <w:tc>
          <w:tcPr>
            <w:tcW w:w="2553" w:type="dxa"/>
            <w:tcPrChange w:id="1639" w:author="." w:date="2009-05-30T03:16:00Z">
              <w:tcPr>
                <w:tcW w:w="2553" w:type="dxa"/>
              </w:tcPr>
            </w:tcPrChange>
          </w:tcPr>
          <w:p w:rsidR="00FB409C" w:rsidRDefault="00DE22B1" w:rsidP="00DE22B1">
            <w:pPr>
              <w:pStyle w:val="BodyText"/>
              <w:spacing w:line="240" w:lineRule="auto"/>
              <w:ind w:firstLine="0"/>
              <w:jc w:val="left"/>
              <w:cnfStyle w:val="000000100000"/>
            </w:pPr>
            <w:r>
              <w:t>registration, forming a team, disbanding a team, joining a team request, leaving a team request</w:t>
            </w:r>
            <w:r w:rsidR="007B14AC">
              <w:t>, searching/browsing contents</w:t>
            </w:r>
            <w:r w:rsidR="0006646A">
              <w:t>, publishing/downloading contents</w:t>
            </w:r>
          </w:p>
        </w:tc>
      </w:tr>
      <w:tr w:rsidR="00FB409C" w:rsidTr="00BB06C0">
        <w:tc>
          <w:tcPr>
            <w:cnfStyle w:val="001000000000"/>
            <w:tcW w:w="2808" w:type="dxa"/>
            <w:tcPrChange w:id="1640" w:author="." w:date="2009-05-30T03:16:00Z">
              <w:tcPr>
                <w:tcW w:w="2808" w:type="dxa"/>
              </w:tcPr>
            </w:tcPrChange>
          </w:tcPr>
          <w:p w:rsidR="00FB409C" w:rsidRPr="00BF17EE" w:rsidRDefault="00523C79" w:rsidP="00DE22B1">
            <w:pPr>
              <w:pStyle w:val="BodyText"/>
              <w:spacing w:line="240" w:lineRule="auto"/>
              <w:ind w:firstLine="0"/>
              <w:jc w:val="left"/>
            </w:pPr>
            <w:r w:rsidRPr="00BF17EE">
              <w:t>Collaborative Team</w:t>
            </w:r>
          </w:p>
        </w:tc>
        <w:tc>
          <w:tcPr>
            <w:tcW w:w="3150" w:type="dxa"/>
            <w:tcPrChange w:id="1641" w:author="." w:date="2009-05-30T03:16:00Z">
              <w:tcPr>
                <w:tcW w:w="3150" w:type="dxa"/>
              </w:tcPr>
            </w:tcPrChange>
          </w:tcPr>
          <w:p w:rsidR="00FB409C" w:rsidRDefault="00E451A2" w:rsidP="00DE22B1">
            <w:pPr>
              <w:pStyle w:val="BodyText"/>
              <w:spacing w:line="240" w:lineRule="auto"/>
              <w:ind w:firstLine="0"/>
              <w:jc w:val="left"/>
              <w:cnfStyle w:val="000000000000"/>
            </w:pPr>
            <w:r>
              <w:t xml:space="preserve">a group of users </w:t>
            </w:r>
            <w:r w:rsidRPr="00AC5545">
              <w:t>usually geographically dispersed and share common interest for particular</w:t>
            </w:r>
            <w:r>
              <w:t xml:space="preserve"> subject</w:t>
            </w:r>
          </w:p>
        </w:tc>
        <w:tc>
          <w:tcPr>
            <w:tcW w:w="2553" w:type="dxa"/>
            <w:tcPrChange w:id="1642" w:author="." w:date="2009-05-30T03:16:00Z">
              <w:tcPr>
                <w:tcW w:w="2553" w:type="dxa"/>
              </w:tcPr>
            </w:tcPrChange>
          </w:tcPr>
          <w:p w:rsidR="00FB409C" w:rsidRDefault="007B14AC" w:rsidP="007B14AC">
            <w:pPr>
              <w:pStyle w:val="BodyText"/>
              <w:spacing w:line="240" w:lineRule="auto"/>
              <w:ind w:firstLine="0"/>
              <w:jc w:val="left"/>
              <w:cnfStyle w:val="000000000000"/>
            </w:pPr>
            <w:r>
              <w:t>informing team members about newly published contents</w:t>
            </w:r>
          </w:p>
        </w:tc>
      </w:tr>
      <w:tr w:rsidR="00E451A2" w:rsidTr="00BB06C0">
        <w:trPr>
          <w:cnfStyle w:val="000000100000"/>
        </w:trPr>
        <w:tc>
          <w:tcPr>
            <w:cnfStyle w:val="001000000000"/>
            <w:tcW w:w="2808" w:type="dxa"/>
            <w:tcPrChange w:id="1643" w:author="." w:date="2009-05-30T03:16:00Z">
              <w:tcPr>
                <w:tcW w:w="2808" w:type="dxa"/>
              </w:tcPr>
            </w:tcPrChange>
          </w:tcPr>
          <w:p w:rsidR="00E451A2" w:rsidRPr="00BF17EE" w:rsidRDefault="00E451A2" w:rsidP="00DE22B1">
            <w:pPr>
              <w:pStyle w:val="BodyText"/>
              <w:spacing w:line="240" w:lineRule="auto"/>
              <w:ind w:firstLine="0"/>
              <w:jc w:val="left"/>
              <w:cnfStyle w:val="001000100000"/>
            </w:pPr>
            <w:r w:rsidRPr="00BF17EE">
              <w:t>Collaborative Team Administrator</w:t>
            </w:r>
          </w:p>
        </w:tc>
        <w:tc>
          <w:tcPr>
            <w:tcW w:w="3150" w:type="dxa"/>
            <w:tcPrChange w:id="1644" w:author="." w:date="2009-05-30T03:16:00Z">
              <w:tcPr>
                <w:tcW w:w="3150" w:type="dxa"/>
              </w:tcPr>
            </w:tcPrChange>
          </w:tcPr>
          <w:p w:rsidR="00E451A2" w:rsidRDefault="00E451A2" w:rsidP="00E451A2">
            <w:pPr>
              <w:pStyle w:val="BodyText"/>
              <w:spacing w:line="240" w:lineRule="auto"/>
              <w:ind w:firstLine="0"/>
              <w:jc w:val="left"/>
              <w:cnfStyle w:val="000000100000"/>
            </w:pPr>
            <w:r w:rsidRPr="00AC5545">
              <w:t>a user initially builds a collaborative team and manages it</w:t>
            </w:r>
          </w:p>
        </w:tc>
        <w:tc>
          <w:tcPr>
            <w:tcW w:w="2553" w:type="dxa"/>
            <w:tcPrChange w:id="1645" w:author="." w:date="2009-05-30T03:16:00Z">
              <w:tcPr>
                <w:tcW w:w="2553" w:type="dxa"/>
              </w:tcPr>
            </w:tcPrChange>
          </w:tcPr>
          <w:p w:rsidR="00E451A2" w:rsidRDefault="007B14AC" w:rsidP="007B14AC">
            <w:pPr>
              <w:pStyle w:val="BodyText"/>
              <w:spacing w:line="240" w:lineRule="auto"/>
              <w:ind w:firstLine="0"/>
              <w:jc w:val="left"/>
              <w:cnfStyle w:val="000000100000"/>
            </w:pPr>
            <w:r>
              <w:t>approving/rejecting  requests, managing team</w:t>
            </w:r>
          </w:p>
        </w:tc>
      </w:tr>
      <w:tr w:rsidR="00E451A2" w:rsidTr="00BB06C0">
        <w:tc>
          <w:tcPr>
            <w:cnfStyle w:val="001000000000"/>
            <w:tcW w:w="2808" w:type="dxa"/>
            <w:tcPrChange w:id="1646" w:author="." w:date="2009-05-30T03:16:00Z">
              <w:tcPr>
                <w:tcW w:w="2808" w:type="dxa"/>
              </w:tcPr>
            </w:tcPrChange>
          </w:tcPr>
          <w:p w:rsidR="00E451A2" w:rsidRPr="00BF17EE" w:rsidRDefault="00E451A2" w:rsidP="00DE22B1">
            <w:pPr>
              <w:pStyle w:val="BodyText"/>
              <w:spacing w:line="240" w:lineRule="auto"/>
              <w:ind w:firstLine="0"/>
              <w:jc w:val="left"/>
            </w:pPr>
            <w:r w:rsidRPr="00BF17EE">
              <w:t>Collaborative Team Member</w:t>
            </w:r>
          </w:p>
        </w:tc>
        <w:tc>
          <w:tcPr>
            <w:tcW w:w="3150" w:type="dxa"/>
            <w:tcPrChange w:id="1647" w:author="." w:date="2009-05-30T03:16:00Z">
              <w:tcPr>
                <w:tcW w:w="3150" w:type="dxa"/>
              </w:tcPr>
            </w:tcPrChange>
          </w:tcPr>
          <w:p w:rsidR="00E451A2" w:rsidRDefault="00E451A2" w:rsidP="00E451A2">
            <w:pPr>
              <w:pStyle w:val="BodyText"/>
              <w:spacing w:line="240" w:lineRule="auto"/>
              <w:ind w:firstLine="0"/>
              <w:jc w:val="left"/>
              <w:cnfStyle w:val="000000000000"/>
            </w:pPr>
            <w:r>
              <w:t>a</w:t>
            </w:r>
            <w:r w:rsidRPr="00AC5545">
              <w:t xml:space="preserve"> user </w:t>
            </w:r>
            <w:r>
              <w:t xml:space="preserve">works on a project </w:t>
            </w:r>
            <w:r w:rsidRPr="00AC5545">
              <w:t>relevant to or depends on other team members projects</w:t>
            </w:r>
          </w:p>
        </w:tc>
        <w:tc>
          <w:tcPr>
            <w:tcW w:w="2553" w:type="dxa"/>
            <w:tcPrChange w:id="1648" w:author="." w:date="2009-05-30T03:16:00Z">
              <w:tcPr>
                <w:tcW w:w="2553" w:type="dxa"/>
              </w:tcPr>
            </w:tcPrChange>
          </w:tcPr>
          <w:p w:rsidR="00E451A2" w:rsidRDefault="007B14AC" w:rsidP="007B14AC">
            <w:pPr>
              <w:pStyle w:val="BodyText"/>
              <w:spacing w:line="240" w:lineRule="auto"/>
              <w:ind w:firstLine="0"/>
              <w:jc w:val="left"/>
              <w:cnfStyle w:val="000000000000"/>
            </w:pPr>
            <w:r>
              <w:t xml:space="preserve">searching, publishing contents, </w:t>
            </w:r>
            <w:r w:rsidR="0006646A">
              <w:t xml:space="preserve">downloading </w:t>
            </w:r>
            <w:r>
              <w:t>contents</w:t>
            </w:r>
          </w:p>
        </w:tc>
      </w:tr>
      <w:tr w:rsidR="00E451A2" w:rsidTr="00BB06C0">
        <w:trPr>
          <w:cnfStyle w:val="000000100000"/>
        </w:trPr>
        <w:tc>
          <w:tcPr>
            <w:cnfStyle w:val="001000000000"/>
            <w:tcW w:w="2808" w:type="dxa"/>
            <w:tcPrChange w:id="1649" w:author="." w:date="2009-05-30T03:16:00Z">
              <w:tcPr>
                <w:tcW w:w="2808" w:type="dxa"/>
              </w:tcPr>
            </w:tcPrChange>
          </w:tcPr>
          <w:p w:rsidR="00E451A2" w:rsidRPr="00BF17EE" w:rsidRDefault="00E451A2" w:rsidP="00DE22B1">
            <w:pPr>
              <w:pStyle w:val="BodyText"/>
              <w:spacing w:line="240" w:lineRule="auto"/>
              <w:ind w:firstLine="0"/>
              <w:jc w:val="left"/>
              <w:cnfStyle w:val="001000100000"/>
            </w:pPr>
            <w:r w:rsidRPr="00BF17EE">
              <w:t>Request</w:t>
            </w:r>
          </w:p>
        </w:tc>
        <w:tc>
          <w:tcPr>
            <w:tcW w:w="3150" w:type="dxa"/>
            <w:tcPrChange w:id="1650" w:author="." w:date="2009-05-30T03:16:00Z">
              <w:tcPr>
                <w:tcW w:w="3150" w:type="dxa"/>
              </w:tcPr>
            </w:tcPrChange>
          </w:tcPr>
          <w:p w:rsidR="00E451A2" w:rsidRDefault="00E451A2" w:rsidP="00DE22B1">
            <w:pPr>
              <w:pStyle w:val="BodyText"/>
              <w:spacing w:line="240" w:lineRule="auto"/>
              <w:ind w:firstLine="0"/>
              <w:jc w:val="left"/>
              <w:cnfStyle w:val="000000100000"/>
            </w:pPr>
            <w:r>
              <w:t>a</w:t>
            </w:r>
            <w:r w:rsidRPr="00AC5545">
              <w:t xml:space="preserve"> demand for</w:t>
            </w:r>
            <w:r>
              <w:t xml:space="preserve"> joining a particular team</w:t>
            </w:r>
          </w:p>
        </w:tc>
        <w:tc>
          <w:tcPr>
            <w:tcW w:w="2553" w:type="dxa"/>
            <w:tcPrChange w:id="1651" w:author="." w:date="2009-05-30T03:16:00Z">
              <w:tcPr>
                <w:tcW w:w="2553" w:type="dxa"/>
              </w:tcPr>
            </w:tcPrChange>
          </w:tcPr>
          <w:p w:rsidR="00E451A2" w:rsidRDefault="007B14AC" w:rsidP="00DE22B1">
            <w:pPr>
              <w:pStyle w:val="BodyText"/>
              <w:spacing w:line="240" w:lineRule="auto"/>
              <w:ind w:firstLine="0"/>
              <w:jc w:val="left"/>
              <w:cnfStyle w:val="000000100000"/>
            </w:pPr>
            <w:r>
              <w:t>-</w:t>
            </w:r>
          </w:p>
        </w:tc>
      </w:tr>
      <w:tr w:rsidR="00E451A2" w:rsidTr="00BB06C0">
        <w:tc>
          <w:tcPr>
            <w:cnfStyle w:val="001000000000"/>
            <w:tcW w:w="2808" w:type="dxa"/>
            <w:tcPrChange w:id="1652" w:author="." w:date="2009-05-30T03:16:00Z">
              <w:tcPr>
                <w:tcW w:w="2808" w:type="dxa"/>
              </w:tcPr>
            </w:tcPrChange>
          </w:tcPr>
          <w:p w:rsidR="00E451A2" w:rsidRPr="00BF17EE" w:rsidRDefault="00E451A2" w:rsidP="00DE22B1">
            <w:pPr>
              <w:pStyle w:val="BodyText"/>
              <w:spacing w:line="240" w:lineRule="auto"/>
              <w:ind w:firstLine="0"/>
              <w:jc w:val="left"/>
            </w:pPr>
            <w:r w:rsidRPr="00BF17EE">
              <w:t>Content</w:t>
            </w:r>
          </w:p>
        </w:tc>
        <w:tc>
          <w:tcPr>
            <w:tcW w:w="3150" w:type="dxa"/>
            <w:tcPrChange w:id="1653" w:author="." w:date="2009-05-30T03:16:00Z">
              <w:tcPr>
                <w:tcW w:w="3150" w:type="dxa"/>
              </w:tcPr>
            </w:tcPrChange>
          </w:tcPr>
          <w:p w:rsidR="00E451A2" w:rsidRDefault="00E451A2" w:rsidP="00E451A2">
            <w:pPr>
              <w:pStyle w:val="BodyText"/>
              <w:spacing w:line="240" w:lineRule="auto"/>
              <w:ind w:firstLine="0"/>
              <w:jc w:val="left"/>
              <w:cnfStyle w:val="000000000000"/>
            </w:pPr>
            <w:r>
              <w:t>meta-info of any computer</w:t>
            </w:r>
            <w:r w:rsidRPr="00AC5545">
              <w:t>ized data that can be a single file or a directory structure desired to be shared among users</w:t>
            </w:r>
          </w:p>
        </w:tc>
        <w:tc>
          <w:tcPr>
            <w:tcW w:w="2553" w:type="dxa"/>
            <w:tcPrChange w:id="1654" w:author="." w:date="2009-05-30T03:16:00Z">
              <w:tcPr>
                <w:tcW w:w="2553" w:type="dxa"/>
              </w:tcPr>
            </w:tcPrChange>
          </w:tcPr>
          <w:p w:rsidR="00E451A2" w:rsidRDefault="007B14AC" w:rsidP="00DE22B1">
            <w:pPr>
              <w:pStyle w:val="BodyText"/>
              <w:spacing w:line="240" w:lineRule="auto"/>
              <w:ind w:firstLine="0"/>
              <w:jc w:val="left"/>
              <w:cnfStyle w:val="000000000000"/>
            </w:pPr>
            <w:r>
              <w:t>-</w:t>
            </w:r>
          </w:p>
        </w:tc>
      </w:tr>
      <w:tr w:rsidR="00E451A2" w:rsidTr="00BB06C0">
        <w:trPr>
          <w:cnfStyle w:val="000000100000"/>
        </w:trPr>
        <w:tc>
          <w:tcPr>
            <w:cnfStyle w:val="001000000000"/>
            <w:tcW w:w="2808" w:type="dxa"/>
            <w:tcPrChange w:id="1655" w:author="." w:date="2009-05-30T03:16:00Z">
              <w:tcPr>
                <w:tcW w:w="2808" w:type="dxa"/>
              </w:tcPr>
            </w:tcPrChange>
          </w:tcPr>
          <w:p w:rsidR="00E451A2" w:rsidRPr="00BF17EE" w:rsidRDefault="00E451A2" w:rsidP="00DE22B1">
            <w:pPr>
              <w:pStyle w:val="BodyText"/>
              <w:spacing w:line="240" w:lineRule="auto"/>
              <w:ind w:firstLine="0"/>
              <w:jc w:val="left"/>
              <w:cnfStyle w:val="001000100000"/>
            </w:pPr>
            <w:r w:rsidRPr="00BF17EE">
              <w:t>Publisher</w:t>
            </w:r>
          </w:p>
        </w:tc>
        <w:tc>
          <w:tcPr>
            <w:tcW w:w="3150" w:type="dxa"/>
            <w:tcPrChange w:id="1656" w:author="." w:date="2009-05-30T03:16:00Z">
              <w:tcPr>
                <w:tcW w:w="3150" w:type="dxa"/>
              </w:tcPr>
            </w:tcPrChange>
          </w:tcPr>
          <w:p w:rsidR="00E451A2" w:rsidRDefault="00E451A2" w:rsidP="00DE22B1">
            <w:pPr>
              <w:pStyle w:val="BodyText"/>
              <w:spacing w:line="240" w:lineRule="auto"/>
              <w:ind w:firstLine="0"/>
              <w:jc w:val="left"/>
              <w:cnfStyle w:val="000000100000"/>
            </w:pPr>
            <w:r>
              <w:t>a user who owns contents and shares them</w:t>
            </w:r>
          </w:p>
        </w:tc>
        <w:tc>
          <w:tcPr>
            <w:tcW w:w="2553" w:type="dxa"/>
            <w:tcPrChange w:id="1657" w:author="." w:date="2009-05-30T03:16:00Z">
              <w:tcPr>
                <w:tcW w:w="2553" w:type="dxa"/>
              </w:tcPr>
            </w:tcPrChange>
          </w:tcPr>
          <w:p w:rsidR="00E451A2" w:rsidRDefault="007B14AC" w:rsidP="0011515B">
            <w:pPr>
              <w:pStyle w:val="BodyText"/>
              <w:spacing w:line="240" w:lineRule="auto"/>
              <w:ind w:firstLine="0"/>
              <w:jc w:val="left"/>
              <w:cnfStyle w:val="000000100000"/>
            </w:pPr>
            <w:r>
              <w:t>publishing content</w:t>
            </w:r>
            <w:r w:rsidR="0011515B">
              <w:t>s</w:t>
            </w:r>
          </w:p>
        </w:tc>
      </w:tr>
      <w:tr w:rsidR="00E451A2" w:rsidTr="00BB06C0">
        <w:tc>
          <w:tcPr>
            <w:cnfStyle w:val="001000000000"/>
            <w:tcW w:w="2808" w:type="dxa"/>
            <w:tcPrChange w:id="1658" w:author="." w:date="2009-05-30T03:16:00Z">
              <w:tcPr>
                <w:tcW w:w="2808" w:type="dxa"/>
              </w:tcPr>
            </w:tcPrChange>
          </w:tcPr>
          <w:p w:rsidR="00E451A2" w:rsidRPr="00BF17EE" w:rsidRDefault="00E451A2" w:rsidP="00DE22B1">
            <w:pPr>
              <w:pStyle w:val="BodyText"/>
              <w:spacing w:line="240" w:lineRule="auto"/>
              <w:ind w:firstLine="0"/>
              <w:jc w:val="left"/>
            </w:pPr>
            <w:r w:rsidRPr="00BF17EE">
              <w:t>Subscriber</w:t>
            </w:r>
          </w:p>
        </w:tc>
        <w:tc>
          <w:tcPr>
            <w:tcW w:w="3150" w:type="dxa"/>
            <w:tcPrChange w:id="1659" w:author="." w:date="2009-05-30T03:16:00Z">
              <w:tcPr>
                <w:tcW w:w="3150" w:type="dxa"/>
              </w:tcPr>
            </w:tcPrChange>
          </w:tcPr>
          <w:p w:rsidR="00E451A2" w:rsidRDefault="00E451A2" w:rsidP="00DE22B1">
            <w:pPr>
              <w:pStyle w:val="BodyText"/>
              <w:spacing w:line="240" w:lineRule="auto"/>
              <w:ind w:firstLine="0"/>
              <w:jc w:val="left"/>
              <w:cnfStyle w:val="000000000000"/>
            </w:pPr>
            <w:r>
              <w:t>a user interested in other users’ contents</w:t>
            </w:r>
          </w:p>
        </w:tc>
        <w:tc>
          <w:tcPr>
            <w:tcW w:w="2553" w:type="dxa"/>
            <w:tcPrChange w:id="1660" w:author="." w:date="2009-05-30T03:16:00Z">
              <w:tcPr>
                <w:tcW w:w="2553" w:type="dxa"/>
              </w:tcPr>
            </w:tcPrChange>
          </w:tcPr>
          <w:p w:rsidR="00E451A2" w:rsidRDefault="0006646A" w:rsidP="0006646A">
            <w:pPr>
              <w:pStyle w:val="BodyText"/>
              <w:spacing w:line="240" w:lineRule="auto"/>
              <w:ind w:firstLine="0"/>
              <w:jc w:val="left"/>
              <w:cnfStyle w:val="000000000000"/>
            </w:pPr>
            <w:r>
              <w:t>downloading</w:t>
            </w:r>
            <w:r w:rsidR="007B14AC">
              <w:t xml:space="preserve"> a content</w:t>
            </w:r>
            <w:r w:rsidR="0011515B">
              <w:t>s</w:t>
            </w:r>
          </w:p>
        </w:tc>
      </w:tr>
    </w:tbl>
    <w:p w:rsidR="00897D6F" w:rsidRDefault="00897D6F" w:rsidP="00897D6F">
      <w:pPr>
        <w:pStyle w:val="BodyText"/>
        <w:ind w:firstLine="576"/>
        <w:rPr>
          <w:i/>
        </w:rPr>
      </w:pPr>
    </w:p>
    <w:p w:rsidR="008E50AD" w:rsidRDefault="009B1CAC" w:rsidP="00BB06C0">
      <w:pPr>
        <w:pStyle w:val="BodyText"/>
      </w:pPr>
      <w:r w:rsidRPr="00BB2E36">
        <w:rPr>
          <w:i/>
        </w:rPr>
        <w:t xml:space="preserve"> </w:t>
      </w:r>
      <w:r w:rsidR="008E50AD" w:rsidRPr="00BB2E36">
        <w:rPr>
          <w:i/>
        </w:rPr>
        <w:t xml:space="preserve">Collaborative Team Member </w:t>
      </w:r>
      <w:r w:rsidR="008E50AD">
        <w:t>is a</w:t>
      </w:r>
      <w:r w:rsidR="008E50AD" w:rsidRPr="00AC5545">
        <w:t xml:space="preserve"> user who works on a project that is relevant to or depends on other team members projects. Therefore, a team member either publishes contents for </w:t>
      </w:r>
      <w:r w:rsidR="008E50AD">
        <w:t xml:space="preserve">the </w:t>
      </w:r>
      <w:r w:rsidR="008E50AD" w:rsidRPr="00AC5545">
        <w:t xml:space="preserve">utilization </w:t>
      </w:r>
      <w:r w:rsidR="008E50AD">
        <w:t xml:space="preserve">of other team members </w:t>
      </w:r>
      <w:r w:rsidR="008E50AD" w:rsidRPr="00AC5545">
        <w:t xml:space="preserve">or subscribes to contents </w:t>
      </w:r>
      <w:r w:rsidR="008E50AD">
        <w:t>published</w:t>
      </w:r>
      <w:r w:rsidR="008E50AD" w:rsidRPr="00AC5545">
        <w:t xml:space="preserve"> </w:t>
      </w:r>
      <w:r w:rsidR="008E50AD">
        <w:t xml:space="preserve">by the </w:t>
      </w:r>
      <w:r w:rsidR="008E50AD" w:rsidRPr="00AC5545">
        <w:t>other team members</w:t>
      </w:r>
      <w:r w:rsidR="008E50AD">
        <w:t xml:space="preserve"> in order</w:t>
      </w:r>
      <w:r w:rsidR="008E50AD" w:rsidRPr="00AC5545">
        <w:t xml:space="preserve"> to use </w:t>
      </w:r>
      <w:r w:rsidR="008E50AD">
        <w:t xml:space="preserve">them </w:t>
      </w:r>
      <w:r w:rsidR="008E50AD" w:rsidRPr="00AC5545">
        <w:t xml:space="preserve">in his work. For example, in replication use case, both replica master and replica slaves are both team members; however, the </w:t>
      </w:r>
      <w:r w:rsidR="008E50AD" w:rsidRPr="00AC5545">
        <w:lastRenderedPageBreak/>
        <w:t>former is a collaborative team administrator and a publisher, yet the latter is just a collaborative team member and a subscriber.</w:t>
      </w:r>
    </w:p>
    <w:p w:rsidR="00E25ADD" w:rsidRPr="00AC5545" w:rsidRDefault="00E25ADD" w:rsidP="00BB06C0">
      <w:pPr>
        <w:pStyle w:val="BodyText"/>
      </w:pPr>
      <w:r w:rsidRPr="00AA2857">
        <w:rPr>
          <w:i/>
        </w:rPr>
        <w:t>A Collaborative Team Administrator</w:t>
      </w:r>
      <w:r>
        <w:t xml:space="preserve"> is </w:t>
      </w:r>
      <w:r w:rsidRPr="00AC5545">
        <w:t xml:space="preserve">a user who initially builds a collaborative team and manages it. The management process involves approving or rejecting requests of group enrollment. A collaborative team administrator is a collaborative team member as well. </w:t>
      </w:r>
      <w:r>
        <w:t xml:space="preserve"> </w:t>
      </w:r>
    </w:p>
    <w:p w:rsidR="00E25ADD" w:rsidRPr="00E25ADD" w:rsidRDefault="00E25ADD" w:rsidP="00BB06C0">
      <w:pPr>
        <w:pStyle w:val="BodyText"/>
        <w:ind w:firstLine="576"/>
      </w:pPr>
      <w:r w:rsidRPr="00B55896">
        <w:rPr>
          <w:i/>
        </w:rPr>
        <w:t>A Request</w:t>
      </w:r>
      <w:r>
        <w:t xml:space="preserve"> is a</w:t>
      </w:r>
      <w:r w:rsidRPr="00AC5545">
        <w:t xml:space="preserve"> demand for being a member of a particular team. It is submitted by a user who desires to join a team related to his subject</w:t>
      </w:r>
      <w:r w:rsidR="008C4838">
        <w:t xml:space="preserve"> and</w:t>
      </w:r>
      <w:r w:rsidRPr="00AC5545">
        <w:t xml:space="preserve"> approved or rejected by the administrator of that team.</w:t>
      </w:r>
    </w:p>
    <w:p w:rsidR="001F3073" w:rsidRDefault="00897D6F" w:rsidP="008C6940">
      <w:pPr>
        <w:pStyle w:val="BodyText"/>
        <w:ind w:firstLine="576"/>
      </w:pPr>
      <w:r w:rsidRPr="00B55896">
        <w:rPr>
          <w:i/>
        </w:rPr>
        <w:t>Content</w:t>
      </w:r>
      <w:r>
        <w:t xml:space="preserve"> is a meta-info of any computer</w:t>
      </w:r>
      <w:r w:rsidRPr="00AC5545">
        <w:t>ized data that can be a single file or a directory structure which is desired to be shared among users interested in it. It can be shared among all users without any restriction, the members of a particular collaborative team, or preselected users.</w:t>
      </w:r>
      <w:r>
        <w:t xml:space="preserve"> To keep track of data and locations, with the file name, a file info hash created by a GTF client in order to distinguish files is mapped to the physical location where that file is stored. It needs to be clarified that the content object in the CCM is a mere meta-info and does not contain any actual data at all. </w:t>
      </w:r>
      <w:r w:rsidR="008C6940">
        <w:t xml:space="preserve"> </w:t>
      </w:r>
    </w:p>
    <w:p w:rsidR="00897D6F" w:rsidRDefault="00897D6F" w:rsidP="008C6940">
      <w:pPr>
        <w:pStyle w:val="BodyText"/>
        <w:ind w:firstLine="576"/>
      </w:pPr>
      <w:r w:rsidRPr="00835B13">
        <w:rPr>
          <w:i/>
        </w:rPr>
        <w:t>A Publisher</w:t>
      </w:r>
      <w:r>
        <w:t xml:space="preserve"> is a user who owns contents and shares his </w:t>
      </w:r>
      <w:r w:rsidR="00E451A2">
        <w:t>contents</w:t>
      </w:r>
      <w:r>
        <w:t xml:space="preserve"> with others.</w:t>
      </w:r>
      <w:r w:rsidR="006C3CDA">
        <w:t xml:space="preserve"> </w:t>
      </w:r>
      <w:r w:rsidRPr="00835B13">
        <w:rPr>
          <w:i/>
        </w:rPr>
        <w:t>A Subscriber</w:t>
      </w:r>
      <w:r>
        <w:t xml:space="preserve"> is a user who is interested in </w:t>
      </w:r>
      <w:r w:rsidR="004A343E">
        <w:t xml:space="preserve">the contents of </w:t>
      </w:r>
      <w:r>
        <w:t xml:space="preserve">other </w:t>
      </w:r>
      <w:r w:rsidR="0012270E">
        <w:t>users’</w:t>
      </w:r>
      <w:r>
        <w:t xml:space="preserve"> and highly likely willing to download their contents.</w:t>
      </w:r>
    </w:p>
    <w:p w:rsidR="000556FC" w:rsidRDefault="000556FC" w:rsidP="00286226">
      <w:pPr>
        <w:pStyle w:val="Heading3"/>
      </w:pPr>
      <w:bookmarkStart w:id="1661" w:name="_Toc228272627"/>
      <w:r>
        <w:t>Services of the System</w:t>
      </w:r>
      <w:bookmarkEnd w:id="1661"/>
    </w:p>
    <w:p w:rsidR="006C0AF8" w:rsidRDefault="005E45E7" w:rsidP="005E45E7">
      <w:pPr>
        <w:pStyle w:val="BodyText"/>
        <w:rPr>
          <w:i/>
        </w:rPr>
      </w:pPr>
      <w:r>
        <w:t xml:space="preserve">Services are the actions that may change the status of objects of the CCM directly or indirectly. Services are initiated by either a user or another service. </w:t>
      </w:r>
      <w:r w:rsidR="00852AD5">
        <w:t xml:space="preserve">The </w:t>
      </w:r>
      <w:r w:rsidR="00852AD5">
        <w:lastRenderedPageBreak/>
        <w:t xml:space="preserve">major services, their brief descriptions, and the doers and subjects of those services are listed in </w:t>
      </w:r>
      <w:r w:rsidR="0033544C">
        <w:fldChar w:fldCharType="begin"/>
      </w:r>
      <w:r w:rsidR="00852AD5">
        <w:instrText xml:space="preserve"> REF _Ref197892272 \h </w:instrText>
      </w:r>
      <w:r w:rsidR="0033544C">
        <w:fldChar w:fldCharType="separate"/>
      </w:r>
      <w:r w:rsidR="007B4C25">
        <w:t xml:space="preserve">Table </w:t>
      </w:r>
      <w:r w:rsidR="007B4C25">
        <w:rPr>
          <w:noProof/>
        </w:rPr>
        <w:t>5</w:t>
      </w:r>
      <w:r w:rsidR="007B4C25">
        <w:noBreakHyphen/>
      </w:r>
      <w:r w:rsidR="007B4C25">
        <w:rPr>
          <w:noProof/>
        </w:rPr>
        <w:t>3</w:t>
      </w:r>
      <w:r w:rsidR="0033544C">
        <w:fldChar w:fldCharType="end"/>
      </w:r>
      <w:r w:rsidR="00852AD5">
        <w:t>.</w:t>
      </w:r>
      <w:r w:rsidR="006C0AF8" w:rsidRPr="006C0AF8">
        <w:rPr>
          <w:i/>
        </w:rPr>
        <w:t xml:space="preserve"> </w:t>
      </w:r>
    </w:p>
    <w:p w:rsidR="00B076B8" w:rsidRDefault="00B076B8" w:rsidP="00B076B8">
      <w:pPr>
        <w:pStyle w:val="Caption"/>
        <w:keepNext/>
      </w:pPr>
      <w:bookmarkStart w:id="1662" w:name="_Ref197892272"/>
      <w:bookmarkStart w:id="1663" w:name="_Toc228209093"/>
      <w:r>
        <w:t xml:space="preserve">Table </w:t>
      </w:r>
      <w:ins w:id="1664" w:author="." w:date="2009-05-30T02:58:00Z">
        <w:r w:rsidR="0033544C">
          <w:fldChar w:fldCharType="begin"/>
        </w:r>
        <w:r w:rsidR="00B343AF">
          <w:instrText xml:space="preserve"> STYLEREF 1 \s </w:instrText>
        </w:r>
      </w:ins>
      <w:r w:rsidR="0033544C">
        <w:fldChar w:fldCharType="separate"/>
      </w:r>
      <w:r w:rsidR="00B343AF">
        <w:rPr>
          <w:noProof/>
        </w:rPr>
        <w:t>5</w:t>
      </w:r>
      <w:ins w:id="1665"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666" w:author="." w:date="2009-05-30T02:58:00Z">
        <w:r w:rsidR="00B343AF">
          <w:rPr>
            <w:noProof/>
          </w:rPr>
          <w:t>3</w:t>
        </w:r>
        <w:r w:rsidR="0033544C">
          <w:fldChar w:fldCharType="end"/>
        </w:r>
      </w:ins>
      <w:del w:id="1667"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5</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3</w:delText>
        </w:r>
        <w:r w:rsidR="0033544C" w:rsidDel="00B343AF">
          <w:fldChar w:fldCharType="end"/>
        </w:r>
      </w:del>
      <w:bookmarkEnd w:id="1662"/>
      <w:r>
        <w:t xml:space="preserve"> Summary of services used in the Collaboration and Content Manager</w:t>
      </w:r>
      <w:bookmarkEnd w:id="1663"/>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Change w:id="1668" w:author="." w:date="2009-05-30T03:16:00Z">
          <w:tblPr>
            <w:tblW w:w="0" w:type="auto"/>
            <w:tblLayout w:type="fixed"/>
            <w:tblLook w:val="04A0"/>
          </w:tblPr>
        </w:tblPrChange>
      </w:tblPr>
      <w:tblGrid>
        <w:gridCol w:w="2178"/>
        <w:gridCol w:w="1890"/>
        <w:gridCol w:w="1890"/>
        <w:gridCol w:w="2711"/>
        <w:tblGridChange w:id="1669">
          <w:tblGrid>
            <w:gridCol w:w="2178"/>
            <w:gridCol w:w="1890"/>
            <w:gridCol w:w="1890"/>
            <w:gridCol w:w="2711"/>
          </w:tblGrid>
        </w:tblGridChange>
      </w:tblGrid>
      <w:tr w:rsidR="00265528" w:rsidTr="00777343">
        <w:trPr>
          <w:cnfStyle w:val="100000000000"/>
        </w:trPr>
        <w:tc>
          <w:tcPr>
            <w:cnfStyle w:val="001000000000"/>
            <w:tcW w:w="2178" w:type="dxa"/>
            <w:tcPrChange w:id="1670" w:author="." w:date="2009-05-30T03:16:00Z">
              <w:tcPr>
                <w:tcW w:w="2178" w:type="dxa"/>
                <w:shd w:val="clear" w:color="auto" w:fill="4BACC6"/>
              </w:tcPr>
            </w:tcPrChange>
          </w:tcPr>
          <w:p w:rsidR="00265528" w:rsidRPr="00BF17EE" w:rsidRDefault="0033544C" w:rsidP="00E47B01">
            <w:pPr>
              <w:pStyle w:val="BodyText"/>
              <w:spacing w:line="240" w:lineRule="auto"/>
              <w:ind w:firstLine="0"/>
              <w:jc w:val="left"/>
              <w:cnfStyle w:val="101000000000"/>
              <w:rPr>
                <w:color w:val="FFFFFF"/>
                <w:rPrChange w:id="1671" w:author="." w:date="2009-05-30T03:16:00Z">
                  <w:rPr>
                    <w:b w:val="0"/>
                    <w:bCs w:val="0"/>
                    <w:color w:val="auto"/>
                  </w:rPr>
                </w:rPrChange>
              </w:rPr>
            </w:pPr>
            <w:r w:rsidRPr="0033544C">
              <w:rPr>
                <w:color w:val="FFFFFF"/>
                <w:rPrChange w:id="1672" w:author="." w:date="2009-05-30T03:16:00Z">
                  <w:rPr/>
                </w:rPrChange>
              </w:rPr>
              <w:t>Service Name</w:t>
            </w:r>
          </w:p>
        </w:tc>
        <w:tc>
          <w:tcPr>
            <w:tcW w:w="1890" w:type="dxa"/>
            <w:tcPrChange w:id="1673" w:author="." w:date="2009-05-30T03:16:00Z">
              <w:tcPr>
                <w:tcW w:w="1890" w:type="dxa"/>
                <w:shd w:val="clear" w:color="auto" w:fill="4BACC6"/>
              </w:tcPr>
            </w:tcPrChange>
          </w:tcPr>
          <w:p w:rsidR="00265528" w:rsidRPr="00BF17EE" w:rsidRDefault="0033544C" w:rsidP="00E47B01">
            <w:pPr>
              <w:pStyle w:val="BodyText"/>
              <w:spacing w:line="240" w:lineRule="auto"/>
              <w:ind w:firstLine="0"/>
              <w:jc w:val="left"/>
              <w:cnfStyle w:val="100000000000"/>
              <w:rPr>
                <w:color w:val="FFFFFF"/>
                <w:rPrChange w:id="1674" w:author="." w:date="2009-05-30T03:16:00Z">
                  <w:rPr>
                    <w:b w:val="0"/>
                    <w:bCs w:val="0"/>
                    <w:color w:val="auto"/>
                  </w:rPr>
                </w:rPrChange>
              </w:rPr>
            </w:pPr>
            <w:r w:rsidRPr="0033544C">
              <w:rPr>
                <w:color w:val="FFFFFF"/>
                <w:rPrChange w:id="1675" w:author="." w:date="2009-05-30T03:16:00Z">
                  <w:rPr/>
                </w:rPrChange>
              </w:rPr>
              <w:t>Subject</w:t>
            </w:r>
          </w:p>
        </w:tc>
        <w:tc>
          <w:tcPr>
            <w:tcW w:w="1890" w:type="dxa"/>
            <w:tcPrChange w:id="1676" w:author="." w:date="2009-05-30T03:16:00Z">
              <w:tcPr>
                <w:tcW w:w="1890" w:type="dxa"/>
                <w:shd w:val="clear" w:color="auto" w:fill="4BACC6"/>
              </w:tcPr>
            </w:tcPrChange>
          </w:tcPr>
          <w:p w:rsidR="00265528" w:rsidRPr="00BF17EE" w:rsidRDefault="0033544C" w:rsidP="00E47B01">
            <w:pPr>
              <w:pStyle w:val="BodyText"/>
              <w:spacing w:line="240" w:lineRule="auto"/>
              <w:ind w:firstLine="0"/>
              <w:cnfStyle w:val="100000000000"/>
              <w:rPr>
                <w:color w:val="FFFFFF"/>
                <w:rPrChange w:id="1677" w:author="." w:date="2009-05-30T03:16:00Z">
                  <w:rPr>
                    <w:b w:val="0"/>
                    <w:bCs w:val="0"/>
                    <w:color w:val="auto"/>
                  </w:rPr>
                </w:rPrChange>
              </w:rPr>
            </w:pPr>
            <w:r w:rsidRPr="0033544C">
              <w:rPr>
                <w:color w:val="FFFFFF"/>
                <w:rPrChange w:id="1678" w:author="." w:date="2009-05-30T03:16:00Z">
                  <w:rPr/>
                </w:rPrChange>
              </w:rPr>
              <w:t>Object</w:t>
            </w:r>
          </w:p>
        </w:tc>
        <w:tc>
          <w:tcPr>
            <w:tcW w:w="2711" w:type="dxa"/>
            <w:tcPrChange w:id="1679" w:author="." w:date="2009-05-30T03:16:00Z">
              <w:tcPr>
                <w:tcW w:w="2711" w:type="dxa"/>
                <w:shd w:val="clear" w:color="auto" w:fill="4BACC6"/>
              </w:tcPr>
            </w:tcPrChange>
          </w:tcPr>
          <w:p w:rsidR="00265528" w:rsidRPr="00BF17EE" w:rsidRDefault="0033544C" w:rsidP="00E47B01">
            <w:pPr>
              <w:pStyle w:val="BodyText"/>
              <w:spacing w:line="240" w:lineRule="auto"/>
              <w:ind w:firstLine="0"/>
              <w:cnfStyle w:val="100000000000"/>
              <w:rPr>
                <w:color w:val="FFFFFF"/>
                <w:rPrChange w:id="1680" w:author="." w:date="2009-05-30T03:16:00Z">
                  <w:rPr>
                    <w:b w:val="0"/>
                    <w:bCs w:val="0"/>
                    <w:color w:val="auto"/>
                  </w:rPr>
                </w:rPrChange>
              </w:rPr>
            </w:pPr>
            <w:r w:rsidRPr="0033544C">
              <w:rPr>
                <w:color w:val="FFFFFF"/>
                <w:rPrChange w:id="1681" w:author="." w:date="2009-05-30T03:16:00Z">
                  <w:rPr/>
                </w:rPrChange>
              </w:rPr>
              <w:t>Description</w:t>
            </w:r>
          </w:p>
        </w:tc>
      </w:tr>
      <w:tr w:rsidR="00265528" w:rsidTr="00777343">
        <w:trPr>
          <w:cnfStyle w:val="000000100000"/>
        </w:trPr>
        <w:tc>
          <w:tcPr>
            <w:cnfStyle w:val="001000000000"/>
            <w:tcW w:w="2178" w:type="dxa"/>
            <w:tcPrChange w:id="1682" w:author="." w:date="2009-05-30T03:16:00Z">
              <w:tcPr>
                <w:tcW w:w="2178" w:type="dxa"/>
              </w:tcPr>
            </w:tcPrChange>
          </w:tcPr>
          <w:p w:rsidR="00265528" w:rsidRPr="00BF17EE" w:rsidRDefault="00265528" w:rsidP="00E47B01">
            <w:pPr>
              <w:pStyle w:val="BodyText"/>
              <w:spacing w:line="240" w:lineRule="auto"/>
              <w:ind w:firstLine="0"/>
              <w:jc w:val="left"/>
              <w:cnfStyle w:val="001000100000"/>
            </w:pPr>
            <w:r w:rsidRPr="00BF17EE">
              <w:t>Registration</w:t>
            </w:r>
          </w:p>
        </w:tc>
        <w:tc>
          <w:tcPr>
            <w:tcW w:w="1890" w:type="dxa"/>
            <w:tcPrChange w:id="1683" w:author="." w:date="2009-05-30T03:16:00Z">
              <w:tcPr>
                <w:tcW w:w="1890" w:type="dxa"/>
              </w:tcPr>
            </w:tcPrChange>
          </w:tcPr>
          <w:p w:rsidR="00265528" w:rsidRDefault="00B076B8" w:rsidP="00B076B8">
            <w:pPr>
              <w:pStyle w:val="BodyText"/>
              <w:spacing w:line="240" w:lineRule="auto"/>
              <w:ind w:firstLine="0"/>
              <w:jc w:val="left"/>
              <w:cnfStyle w:val="000000100000"/>
            </w:pPr>
            <w:r>
              <w:t>User</w:t>
            </w:r>
          </w:p>
        </w:tc>
        <w:tc>
          <w:tcPr>
            <w:tcW w:w="1890" w:type="dxa"/>
            <w:tcPrChange w:id="1684" w:author="." w:date="2009-05-30T03:16:00Z">
              <w:tcPr>
                <w:tcW w:w="1890" w:type="dxa"/>
              </w:tcPr>
            </w:tcPrChange>
          </w:tcPr>
          <w:p w:rsidR="00265528" w:rsidRDefault="00B076B8" w:rsidP="00B076B8">
            <w:pPr>
              <w:pStyle w:val="BodyText"/>
              <w:spacing w:line="240" w:lineRule="auto"/>
              <w:ind w:firstLine="0"/>
              <w:jc w:val="left"/>
              <w:cnfStyle w:val="000000100000"/>
            </w:pPr>
            <w:r>
              <w:t>User</w:t>
            </w:r>
          </w:p>
        </w:tc>
        <w:tc>
          <w:tcPr>
            <w:tcW w:w="2711" w:type="dxa"/>
            <w:tcPrChange w:id="1685" w:author="." w:date="2009-05-30T03:16:00Z">
              <w:tcPr>
                <w:tcW w:w="2711" w:type="dxa"/>
              </w:tcPr>
            </w:tcPrChange>
          </w:tcPr>
          <w:p w:rsidR="00265528" w:rsidRDefault="00ED626B" w:rsidP="00ED626B">
            <w:pPr>
              <w:pStyle w:val="BodyText"/>
              <w:spacing w:line="240" w:lineRule="auto"/>
              <w:ind w:firstLine="0"/>
              <w:jc w:val="left"/>
              <w:cnfStyle w:val="000000100000"/>
            </w:pPr>
            <w:r>
              <w:t>Permitting a user to enroll the CCM</w:t>
            </w:r>
          </w:p>
        </w:tc>
      </w:tr>
      <w:tr w:rsidR="00265528" w:rsidTr="00777343">
        <w:tc>
          <w:tcPr>
            <w:cnfStyle w:val="001000000000"/>
            <w:tcW w:w="2178" w:type="dxa"/>
            <w:tcPrChange w:id="1686" w:author="." w:date="2009-05-30T03:16:00Z">
              <w:tcPr>
                <w:tcW w:w="2178" w:type="dxa"/>
              </w:tcPr>
            </w:tcPrChange>
          </w:tcPr>
          <w:p w:rsidR="00265528" w:rsidRPr="00BF17EE" w:rsidRDefault="00265528" w:rsidP="00E47B01">
            <w:pPr>
              <w:pStyle w:val="BodyText"/>
              <w:spacing w:line="240" w:lineRule="auto"/>
              <w:ind w:firstLine="0"/>
              <w:jc w:val="left"/>
            </w:pPr>
            <w:r w:rsidRPr="00BF17EE">
              <w:t>Forming a team</w:t>
            </w:r>
          </w:p>
        </w:tc>
        <w:tc>
          <w:tcPr>
            <w:tcW w:w="1890" w:type="dxa"/>
            <w:tcPrChange w:id="1687" w:author="." w:date="2009-05-30T03:16:00Z">
              <w:tcPr>
                <w:tcW w:w="1890" w:type="dxa"/>
              </w:tcPr>
            </w:tcPrChange>
          </w:tcPr>
          <w:p w:rsidR="00265528" w:rsidRDefault="00B076B8" w:rsidP="00B076B8">
            <w:pPr>
              <w:pStyle w:val="BodyText"/>
              <w:spacing w:line="240" w:lineRule="auto"/>
              <w:ind w:firstLine="0"/>
              <w:jc w:val="left"/>
              <w:cnfStyle w:val="000000000000"/>
            </w:pPr>
            <w:r w:rsidRPr="00B076B8">
              <w:t xml:space="preserve">Collaborative Team </w:t>
            </w:r>
            <w:r>
              <w:t>Administrator</w:t>
            </w:r>
          </w:p>
        </w:tc>
        <w:tc>
          <w:tcPr>
            <w:tcW w:w="1890" w:type="dxa"/>
            <w:tcPrChange w:id="1688" w:author="." w:date="2009-05-30T03:16:00Z">
              <w:tcPr>
                <w:tcW w:w="1890" w:type="dxa"/>
              </w:tcPr>
            </w:tcPrChange>
          </w:tcPr>
          <w:p w:rsidR="00265528" w:rsidRPr="00B076B8" w:rsidRDefault="00B076B8" w:rsidP="00B076B8">
            <w:pPr>
              <w:pStyle w:val="BodyText"/>
              <w:spacing w:line="240" w:lineRule="auto"/>
              <w:ind w:firstLine="0"/>
              <w:jc w:val="left"/>
              <w:cnfStyle w:val="000000000000"/>
            </w:pPr>
            <w:r w:rsidRPr="00B076B8">
              <w:t>Collaborative Team</w:t>
            </w:r>
          </w:p>
        </w:tc>
        <w:tc>
          <w:tcPr>
            <w:tcW w:w="2711" w:type="dxa"/>
            <w:tcPrChange w:id="1689" w:author="." w:date="2009-05-30T03:16:00Z">
              <w:tcPr>
                <w:tcW w:w="2711" w:type="dxa"/>
              </w:tcPr>
            </w:tcPrChange>
          </w:tcPr>
          <w:p w:rsidR="00265528" w:rsidRDefault="00ED626B" w:rsidP="00ED626B">
            <w:pPr>
              <w:pStyle w:val="BodyText"/>
              <w:spacing w:line="240" w:lineRule="auto"/>
              <w:ind w:firstLine="0"/>
              <w:jc w:val="left"/>
              <w:cnfStyle w:val="000000000000"/>
            </w:pPr>
            <w:r>
              <w:t>Permitting a user to build a collaborative team</w:t>
            </w:r>
          </w:p>
        </w:tc>
      </w:tr>
      <w:tr w:rsidR="00B076B8" w:rsidTr="00777343">
        <w:trPr>
          <w:cnfStyle w:val="000000100000"/>
        </w:trPr>
        <w:tc>
          <w:tcPr>
            <w:cnfStyle w:val="001000000000"/>
            <w:tcW w:w="2178" w:type="dxa"/>
            <w:tcPrChange w:id="1690" w:author="." w:date="2009-05-30T03:16:00Z">
              <w:tcPr>
                <w:tcW w:w="2178" w:type="dxa"/>
              </w:tcPr>
            </w:tcPrChange>
          </w:tcPr>
          <w:p w:rsidR="00B076B8" w:rsidRPr="00BF17EE" w:rsidRDefault="00B076B8" w:rsidP="00E47B01">
            <w:pPr>
              <w:pStyle w:val="BodyText"/>
              <w:spacing w:line="240" w:lineRule="auto"/>
              <w:ind w:firstLine="0"/>
              <w:jc w:val="left"/>
              <w:cnfStyle w:val="001000100000"/>
            </w:pPr>
            <w:r w:rsidRPr="00BF17EE">
              <w:t>Disbanding a team</w:t>
            </w:r>
          </w:p>
        </w:tc>
        <w:tc>
          <w:tcPr>
            <w:tcW w:w="1890" w:type="dxa"/>
            <w:tcPrChange w:id="1691" w:author="." w:date="2009-05-30T03:16:00Z">
              <w:tcPr>
                <w:tcW w:w="1890" w:type="dxa"/>
              </w:tcPr>
            </w:tcPrChange>
          </w:tcPr>
          <w:p w:rsidR="00B076B8" w:rsidRDefault="00B076B8" w:rsidP="00B076B8">
            <w:pPr>
              <w:pStyle w:val="BodyText"/>
              <w:spacing w:line="240" w:lineRule="auto"/>
              <w:ind w:firstLine="0"/>
              <w:jc w:val="left"/>
              <w:cnfStyle w:val="000000100000"/>
            </w:pPr>
            <w:r w:rsidRPr="00B076B8">
              <w:t xml:space="preserve">Collaborative Team </w:t>
            </w:r>
            <w:r>
              <w:t>Administrator</w:t>
            </w:r>
          </w:p>
        </w:tc>
        <w:tc>
          <w:tcPr>
            <w:tcW w:w="1890" w:type="dxa"/>
            <w:tcPrChange w:id="1692" w:author="." w:date="2009-05-30T03:16:00Z">
              <w:tcPr>
                <w:tcW w:w="1890" w:type="dxa"/>
              </w:tcPr>
            </w:tcPrChange>
          </w:tcPr>
          <w:p w:rsidR="00B076B8" w:rsidRPr="00B076B8" w:rsidRDefault="00B076B8" w:rsidP="00B076B8">
            <w:pPr>
              <w:pStyle w:val="BodyText"/>
              <w:spacing w:line="240" w:lineRule="auto"/>
              <w:ind w:firstLine="0"/>
              <w:jc w:val="left"/>
              <w:cnfStyle w:val="000000100000"/>
            </w:pPr>
            <w:r w:rsidRPr="00B076B8">
              <w:t>Collaborative Team</w:t>
            </w:r>
          </w:p>
        </w:tc>
        <w:tc>
          <w:tcPr>
            <w:tcW w:w="2711" w:type="dxa"/>
            <w:tcPrChange w:id="1693" w:author="." w:date="2009-05-30T03:16:00Z">
              <w:tcPr>
                <w:tcW w:w="2711" w:type="dxa"/>
              </w:tcPr>
            </w:tcPrChange>
          </w:tcPr>
          <w:p w:rsidR="00B076B8" w:rsidRDefault="00ED626B" w:rsidP="00ED626B">
            <w:pPr>
              <w:pStyle w:val="BodyText"/>
              <w:spacing w:line="240" w:lineRule="auto"/>
              <w:ind w:firstLine="0"/>
              <w:jc w:val="left"/>
              <w:cnfStyle w:val="000000100000"/>
            </w:pPr>
            <w:r>
              <w:t>Permitting a user to remove a collaborative team</w:t>
            </w:r>
          </w:p>
        </w:tc>
      </w:tr>
      <w:tr w:rsidR="00B076B8" w:rsidTr="00777343">
        <w:tc>
          <w:tcPr>
            <w:cnfStyle w:val="001000000000"/>
            <w:tcW w:w="2178" w:type="dxa"/>
            <w:tcPrChange w:id="1694" w:author="." w:date="2009-05-30T03:16:00Z">
              <w:tcPr>
                <w:tcW w:w="2178" w:type="dxa"/>
              </w:tcPr>
            </w:tcPrChange>
          </w:tcPr>
          <w:p w:rsidR="00B076B8" w:rsidRPr="00BF17EE" w:rsidRDefault="00B076B8" w:rsidP="00E47B01">
            <w:pPr>
              <w:pStyle w:val="BodyText"/>
              <w:spacing w:line="240" w:lineRule="auto"/>
              <w:ind w:firstLine="0"/>
              <w:jc w:val="left"/>
            </w:pPr>
            <w:r w:rsidRPr="00BF17EE">
              <w:t>Joining a team request</w:t>
            </w:r>
          </w:p>
        </w:tc>
        <w:tc>
          <w:tcPr>
            <w:tcW w:w="1890" w:type="dxa"/>
            <w:tcPrChange w:id="1695" w:author="." w:date="2009-05-30T03:16:00Z">
              <w:tcPr>
                <w:tcW w:w="1890" w:type="dxa"/>
              </w:tcPr>
            </w:tcPrChange>
          </w:tcPr>
          <w:p w:rsidR="00B076B8" w:rsidRDefault="00B076B8" w:rsidP="00B076B8">
            <w:pPr>
              <w:pStyle w:val="BodyText"/>
              <w:spacing w:line="240" w:lineRule="auto"/>
              <w:ind w:firstLine="0"/>
              <w:jc w:val="left"/>
              <w:cnfStyle w:val="000000000000"/>
            </w:pPr>
            <w:r>
              <w:t>User</w:t>
            </w:r>
          </w:p>
        </w:tc>
        <w:tc>
          <w:tcPr>
            <w:tcW w:w="1890" w:type="dxa"/>
            <w:tcPrChange w:id="1696" w:author="." w:date="2009-05-30T03:16:00Z">
              <w:tcPr>
                <w:tcW w:w="1890" w:type="dxa"/>
              </w:tcPr>
            </w:tcPrChange>
          </w:tcPr>
          <w:p w:rsidR="00B076B8" w:rsidRPr="00B076B8" w:rsidRDefault="00B076B8" w:rsidP="00B076B8">
            <w:pPr>
              <w:pStyle w:val="BodyText"/>
              <w:spacing w:line="240" w:lineRule="auto"/>
              <w:ind w:firstLine="0"/>
              <w:jc w:val="left"/>
              <w:cnfStyle w:val="000000000000"/>
            </w:pPr>
            <w:r w:rsidRPr="00B076B8">
              <w:t>Collaborative Team</w:t>
            </w:r>
          </w:p>
        </w:tc>
        <w:tc>
          <w:tcPr>
            <w:tcW w:w="2711" w:type="dxa"/>
            <w:tcPrChange w:id="1697" w:author="." w:date="2009-05-30T03:16:00Z">
              <w:tcPr>
                <w:tcW w:w="2711" w:type="dxa"/>
              </w:tcPr>
            </w:tcPrChange>
          </w:tcPr>
          <w:p w:rsidR="00B076B8" w:rsidRDefault="00ED626B" w:rsidP="00ED626B">
            <w:pPr>
              <w:pStyle w:val="BodyText"/>
              <w:spacing w:line="240" w:lineRule="auto"/>
              <w:ind w:firstLine="0"/>
              <w:jc w:val="left"/>
              <w:cnfStyle w:val="000000000000"/>
            </w:pPr>
            <w:r>
              <w:t>Enabling a user to make a joining request for desired a team</w:t>
            </w:r>
          </w:p>
        </w:tc>
      </w:tr>
      <w:tr w:rsidR="00B076B8" w:rsidTr="00777343">
        <w:trPr>
          <w:cnfStyle w:val="000000100000"/>
        </w:trPr>
        <w:tc>
          <w:tcPr>
            <w:cnfStyle w:val="001000000000"/>
            <w:tcW w:w="2178" w:type="dxa"/>
            <w:tcPrChange w:id="1698" w:author="." w:date="2009-05-30T03:16:00Z">
              <w:tcPr>
                <w:tcW w:w="2178" w:type="dxa"/>
              </w:tcPr>
            </w:tcPrChange>
          </w:tcPr>
          <w:p w:rsidR="00B076B8" w:rsidRPr="00BF17EE" w:rsidRDefault="00B076B8" w:rsidP="00E47B01">
            <w:pPr>
              <w:pStyle w:val="BodyText"/>
              <w:spacing w:line="240" w:lineRule="auto"/>
              <w:ind w:firstLine="0"/>
              <w:jc w:val="left"/>
              <w:cnfStyle w:val="001000100000"/>
            </w:pPr>
            <w:r w:rsidRPr="00BF17EE">
              <w:t>Leaving a team request</w:t>
            </w:r>
          </w:p>
        </w:tc>
        <w:tc>
          <w:tcPr>
            <w:tcW w:w="1890" w:type="dxa"/>
            <w:tcPrChange w:id="1699" w:author="." w:date="2009-05-30T03:16:00Z">
              <w:tcPr>
                <w:tcW w:w="1890" w:type="dxa"/>
              </w:tcPr>
            </w:tcPrChange>
          </w:tcPr>
          <w:p w:rsidR="00B076B8" w:rsidRDefault="00B076B8" w:rsidP="00B076B8">
            <w:pPr>
              <w:pStyle w:val="BodyText"/>
              <w:spacing w:line="240" w:lineRule="auto"/>
              <w:ind w:firstLine="0"/>
              <w:jc w:val="left"/>
              <w:cnfStyle w:val="000000100000"/>
            </w:pPr>
            <w:r w:rsidRPr="00B076B8">
              <w:t xml:space="preserve">Collaborative Team </w:t>
            </w:r>
            <w:r>
              <w:t>Member</w:t>
            </w:r>
          </w:p>
        </w:tc>
        <w:tc>
          <w:tcPr>
            <w:tcW w:w="1890" w:type="dxa"/>
            <w:tcPrChange w:id="1700" w:author="." w:date="2009-05-30T03:16:00Z">
              <w:tcPr>
                <w:tcW w:w="1890" w:type="dxa"/>
              </w:tcPr>
            </w:tcPrChange>
          </w:tcPr>
          <w:p w:rsidR="00B076B8" w:rsidRPr="00B076B8" w:rsidRDefault="00B076B8" w:rsidP="00B076B8">
            <w:pPr>
              <w:pStyle w:val="BodyText"/>
              <w:spacing w:line="240" w:lineRule="auto"/>
              <w:ind w:firstLine="0"/>
              <w:jc w:val="left"/>
              <w:cnfStyle w:val="000000100000"/>
            </w:pPr>
            <w:r w:rsidRPr="00B076B8">
              <w:t>Collaborative Team</w:t>
            </w:r>
          </w:p>
        </w:tc>
        <w:tc>
          <w:tcPr>
            <w:tcW w:w="2711" w:type="dxa"/>
            <w:tcPrChange w:id="1701" w:author="." w:date="2009-05-30T03:16:00Z">
              <w:tcPr>
                <w:tcW w:w="2711" w:type="dxa"/>
              </w:tcPr>
            </w:tcPrChange>
          </w:tcPr>
          <w:p w:rsidR="00B076B8" w:rsidRDefault="00ED626B" w:rsidP="00ED626B">
            <w:pPr>
              <w:pStyle w:val="BodyText"/>
              <w:spacing w:line="240" w:lineRule="auto"/>
              <w:ind w:firstLine="0"/>
              <w:jc w:val="left"/>
              <w:cnfStyle w:val="000000100000"/>
            </w:pPr>
            <w:r>
              <w:t>Enabling a user to make a leaving request for desired a team</w:t>
            </w:r>
          </w:p>
        </w:tc>
      </w:tr>
      <w:tr w:rsidR="00B076B8" w:rsidTr="00777343">
        <w:tc>
          <w:tcPr>
            <w:cnfStyle w:val="001000000000"/>
            <w:tcW w:w="2178" w:type="dxa"/>
            <w:tcPrChange w:id="1702" w:author="." w:date="2009-05-30T03:16:00Z">
              <w:tcPr>
                <w:tcW w:w="2178" w:type="dxa"/>
              </w:tcPr>
            </w:tcPrChange>
          </w:tcPr>
          <w:p w:rsidR="00B076B8" w:rsidRPr="00BF17EE" w:rsidRDefault="00B076B8" w:rsidP="00387118">
            <w:pPr>
              <w:pStyle w:val="BodyText"/>
              <w:spacing w:line="240" w:lineRule="auto"/>
              <w:ind w:firstLine="0"/>
              <w:jc w:val="left"/>
            </w:pPr>
            <w:r w:rsidRPr="00BF17EE">
              <w:t>Approving a  request</w:t>
            </w:r>
          </w:p>
        </w:tc>
        <w:tc>
          <w:tcPr>
            <w:tcW w:w="1890" w:type="dxa"/>
            <w:tcPrChange w:id="1703" w:author="." w:date="2009-05-30T03:16:00Z">
              <w:tcPr>
                <w:tcW w:w="1890" w:type="dxa"/>
              </w:tcPr>
            </w:tcPrChange>
          </w:tcPr>
          <w:p w:rsidR="00B076B8" w:rsidRDefault="00B076B8" w:rsidP="00B076B8">
            <w:pPr>
              <w:pStyle w:val="BodyText"/>
              <w:spacing w:line="240" w:lineRule="auto"/>
              <w:ind w:firstLine="0"/>
              <w:jc w:val="left"/>
              <w:cnfStyle w:val="000000000000"/>
            </w:pPr>
            <w:r w:rsidRPr="00B076B8">
              <w:t xml:space="preserve">Collaborative Team </w:t>
            </w:r>
            <w:r>
              <w:t>Administrator</w:t>
            </w:r>
          </w:p>
        </w:tc>
        <w:tc>
          <w:tcPr>
            <w:tcW w:w="1890" w:type="dxa"/>
            <w:tcPrChange w:id="1704" w:author="." w:date="2009-05-30T03:16:00Z">
              <w:tcPr>
                <w:tcW w:w="1890" w:type="dxa"/>
              </w:tcPr>
            </w:tcPrChange>
          </w:tcPr>
          <w:p w:rsidR="00B076B8" w:rsidRDefault="00B076B8" w:rsidP="00B076B8">
            <w:pPr>
              <w:pStyle w:val="BodyText"/>
              <w:spacing w:line="240" w:lineRule="auto"/>
              <w:ind w:firstLine="0"/>
              <w:jc w:val="left"/>
              <w:cnfStyle w:val="000000000000"/>
            </w:pPr>
            <w:r>
              <w:t>User</w:t>
            </w:r>
          </w:p>
        </w:tc>
        <w:tc>
          <w:tcPr>
            <w:tcW w:w="2711" w:type="dxa"/>
            <w:tcPrChange w:id="1705" w:author="." w:date="2009-05-30T03:16:00Z">
              <w:tcPr>
                <w:tcW w:w="2711" w:type="dxa"/>
              </w:tcPr>
            </w:tcPrChange>
          </w:tcPr>
          <w:p w:rsidR="00B076B8" w:rsidRDefault="00ED626B" w:rsidP="00ED626B">
            <w:pPr>
              <w:pStyle w:val="BodyText"/>
              <w:spacing w:line="240" w:lineRule="auto"/>
              <w:ind w:firstLine="0"/>
              <w:jc w:val="left"/>
              <w:cnfStyle w:val="000000000000"/>
            </w:pPr>
            <w:r>
              <w:t>Allowing a team administrator to approve joining a team request</w:t>
            </w:r>
          </w:p>
        </w:tc>
      </w:tr>
      <w:tr w:rsidR="00B076B8" w:rsidTr="00777343">
        <w:trPr>
          <w:cnfStyle w:val="000000100000"/>
        </w:trPr>
        <w:tc>
          <w:tcPr>
            <w:cnfStyle w:val="001000000000"/>
            <w:tcW w:w="2178" w:type="dxa"/>
            <w:tcPrChange w:id="1706" w:author="." w:date="2009-05-30T03:16:00Z">
              <w:tcPr>
                <w:tcW w:w="2178" w:type="dxa"/>
              </w:tcPr>
            </w:tcPrChange>
          </w:tcPr>
          <w:p w:rsidR="00B076B8" w:rsidRPr="00BF17EE" w:rsidRDefault="00B076B8" w:rsidP="00387118">
            <w:pPr>
              <w:pStyle w:val="BodyText"/>
              <w:spacing w:line="240" w:lineRule="auto"/>
              <w:ind w:firstLine="0"/>
              <w:jc w:val="left"/>
              <w:cnfStyle w:val="001000100000"/>
            </w:pPr>
            <w:r w:rsidRPr="00BF17EE">
              <w:t>Rejecting a request</w:t>
            </w:r>
          </w:p>
        </w:tc>
        <w:tc>
          <w:tcPr>
            <w:tcW w:w="1890" w:type="dxa"/>
            <w:tcPrChange w:id="1707" w:author="." w:date="2009-05-30T03:16:00Z">
              <w:tcPr>
                <w:tcW w:w="1890" w:type="dxa"/>
              </w:tcPr>
            </w:tcPrChange>
          </w:tcPr>
          <w:p w:rsidR="00B076B8" w:rsidRDefault="00B076B8" w:rsidP="00B076B8">
            <w:pPr>
              <w:pStyle w:val="BodyText"/>
              <w:spacing w:line="240" w:lineRule="auto"/>
              <w:ind w:firstLine="0"/>
              <w:jc w:val="left"/>
              <w:cnfStyle w:val="000000100000"/>
            </w:pPr>
            <w:r w:rsidRPr="00B076B8">
              <w:t xml:space="preserve">Collaborative Team </w:t>
            </w:r>
            <w:r>
              <w:t>Administrator</w:t>
            </w:r>
          </w:p>
        </w:tc>
        <w:tc>
          <w:tcPr>
            <w:tcW w:w="1890" w:type="dxa"/>
            <w:tcPrChange w:id="1708" w:author="." w:date="2009-05-30T03:16:00Z">
              <w:tcPr>
                <w:tcW w:w="1890" w:type="dxa"/>
              </w:tcPr>
            </w:tcPrChange>
          </w:tcPr>
          <w:p w:rsidR="00B076B8" w:rsidRDefault="00B076B8" w:rsidP="00B076B8">
            <w:pPr>
              <w:pStyle w:val="BodyText"/>
              <w:spacing w:line="240" w:lineRule="auto"/>
              <w:ind w:firstLine="0"/>
              <w:jc w:val="left"/>
              <w:cnfStyle w:val="000000100000"/>
            </w:pPr>
            <w:r>
              <w:t>User</w:t>
            </w:r>
          </w:p>
        </w:tc>
        <w:tc>
          <w:tcPr>
            <w:tcW w:w="2711" w:type="dxa"/>
            <w:tcPrChange w:id="1709" w:author="." w:date="2009-05-30T03:16:00Z">
              <w:tcPr>
                <w:tcW w:w="2711" w:type="dxa"/>
              </w:tcPr>
            </w:tcPrChange>
          </w:tcPr>
          <w:p w:rsidR="00B076B8" w:rsidRDefault="00ED626B" w:rsidP="00ED626B">
            <w:pPr>
              <w:pStyle w:val="BodyText"/>
              <w:spacing w:line="240" w:lineRule="auto"/>
              <w:ind w:firstLine="0"/>
              <w:jc w:val="left"/>
              <w:cnfStyle w:val="000000100000"/>
            </w:pPr>
            <w:r>
              <w:t>Allowing a team administrator to refuse joining a team request</w:t>
            </w:r>
          </w:p>
        </w:tc>
      </w:tr>
      <w:tr w:rsidR="00B076B8" w:rsidTr="00777343">
        <w:tc>
          <w:tcPr>
            <w:cnfStyle w:val="001000000000"/>
            <w:tcW w:w="2178" w:type="dxa"/>
            <w:tcPrChange w:id="1710" w:author="." w:date="2009-05-30T03:16:00Z">
              <w:tcPr>
                <w:tcW w:w="2178" w:type="dxa"/>
              </w:tcPr>
            </w:tcPrChange>
          </w:tcPr>
          <w:p w:rsidR="00B076B8" w:rsidRPr="00BF17EE" w:rsidRDefault="00B076B8" w:rsidP="00E47B01">
            <w:pPr>
              <w:pStyle w:val="BodyText"/>
              <w:spacing w:line="240" w:lineRule="auto"/>
              <w:ind w:firstLine="0"/>
              <w:jc w:val="left"/>
            </w:pPr>
            <w:r w:rsidRPr="00BF17EE">
              <w:t>Team management</w:t>
            </w:r>
          </w:p>
        </w:tc>
        <w:tc>
          <w:tcPr>
            <w:tcW w:w="1890" w:type="dxa"/>
            <w:tcPrChange w:id="1711" w:author="." w:date="2009-05-30T03:16:00Z">
              <w:tcPr>
                <w:tcW w:w="1890" w:type="dxa"/>
              </w:tcPr>
            </w:tcPrChange>
          </w:tcPr>
          <w:p w:rsidR="00B076B8" w:rsidRDefault="00B076B8" w:rsidP="00B076B8">
            <w:pPr>
              <w:pStyle w:val="BodyText"/>
              <w:spacing w:line="240" w:lineRule="auto"/>
              <w:ind w:firstLine="0"/>
              <w:jc w:val="left"/>
              <w:cnfStyle w:val="000000000000"/>
            </w:pPr>
            <w:r w:rsidRPr="00B076B8">
              <w:t xml:space="preserve">Collaborative Team </w:t>
            </w:r>
            <w:r>
              <w:t>Administrator</w:t>
            </w:r>
          </w:p>
        </w:tc>
        <w:tc>
          <w:tcPr>
            <w:tcW w:w="1890" w:type="dxa"/>
            <w:tcPrChange w:id="1712" w:author="." w:date="2009-05-30T03:16:00Z">
              <w:tcPr>
                <w:tcW w:w="1890" w:type="dxa"/>
              </w:tcPr>
            </w:tcPrChange>
          </w:tcPr>
          <w:p w:rsidR="00B076B8" w:rsidRPr="00B076B8" w:rsidRDefault="00B076B8" w:rsidP="00B076B8">
            <w:pPr>
              <w:pStyle w:val="BodyText"/>
              <w:spacing w:line="240" w:lineRule="auto"/>
              <w:ind w:firstLine="0"/>
              <w:jc w:val="left"/>
              <w:cnfStyle w:val="000000000000"/>
            </w:pPr>
            <w:r w:rsidRPr="00B076B8">
              <w:t>Collaborative Team</w:t>
            </w:r>
          </w:p>
        </w:tc>
        <w:tc>
          <w:tcPr>
            <w:tcW w:w="2711" w:type="dxa"/>
            <w:tcPrChange w:id="1713" w:author="." w:date="2009-05-30T03:16:00Z">
              <w:tcPr>
                <w:tcW w:w="2711" w:type="dxa"/>
              </w:tcPr>
            </w:tcPrChange>
          </w:tcPr>
          <w:p w:rsidR="00B076B8" w:rsidRDefault="00ED626B" w:rsidP="00ED626B">
            <w:pPr>
              <w:pStyle w:val="BodyText"/>
              <w:spacing w:line="240" w:lineRule="auto"/>
              <w:ind w:firstLine="0"/>
              <w:jc w:val="left"/>
              <w:cnfStyle w:val="000000000000"/>
            </w:pPr>
            <w:r>
              <w:t xml:space="preserve">Allowing a team administrator to assign access control rights to team members </w:t>
            </w:r>
          </w:p>
        </w:tc>
      </w:tr>
      <w:tr w:rsidR="00B076B8" w:rsidTr="00777343">
        <w:trPr>
          <w:cnfStyle w:val="000000100000"/>
        </w:trPr>
        <w:tc>
          <w:tcPr>
            <w:cnfStyle w:val="001000000000"/>
            <w:tcW w:w="2178" w:type="dxa"/>
            <w:tcPrChange w:id="1714" w:author="." w:date="2009-05-30T03:16:00Z">
              <w:tcPr>
                <w:tcW w:w="2178" w:type="dxa"/>
              </w:tcPr>
            </w:tcPrChange>
          </w:tcPr>
          <w:p w:rsidR="00B076B8" w:rsidRPr="00BF17EE" w:rsidRDefault="00B076B8" w:rsidP="00E47B01">
            <w:pPr>
              <w:pStyle w:val="BodyText"/>
              <w:spacing w:line="240" w:lineRule="auto"/>
              <w:ind w:firstLine="0"/>
              <w:jc w:val="left"/>
              <w:cnfStyle w:val="001000100000"/>
            </w:pPr>
            <w:r w:rsidRPr="00BF17EE">
              <w:t>Publishing contents</w:t>
            </w:r>
          </w:p>
        </w:tc>
        <w:tc>
          <w:tcPr>
            <w:tcW w:w="1890" w:type="dxa"/>
            <w:tcPrChange w:id="1715" w:author="." w:date="2009-05-30T03:16:00Z">
              <w:tcPr>
                <w:tcW w:w="1890" w:type="dxa"/>
              </w:tcPr>
            </w:tcPrChange>
          </w:tcPr>
          <w:p w:rsidR="00B076B8" w:rsidRDefault="00B076B8" w:rsidP="00387118">
            <w:pPr>
              <w:pStyle w:val="BodyText"/>
              <w:spacing w:line="240" w:lineRule="auto"/>
              <w:ind w:firstLine="0"/>
              <w:jc w:val="left"/>
              <w:cnfStyle w:val="000000100000"/>
            </w:pPr>
            <w:r>
              <w:t xml:space="preserve">User / </w:t>
            </w:r>
            <w:r w:rsidR="00387118">
              <w:t>C</w:t>
            </w:r>
            <w:r w:rsidRPr="00B076B8">
              <w:t xml:space="preserve">ollaborative Team </w:t>
            </w:r>
            <w:r>
              <w:t>Member</w:t>
            </w:r>
          </w:p>
        </w:tc>
        <w:tc>
          <w:tcPr>
            <w:tcW w:w="1890" w:type="dxa"/>
            <w:tcPrChange w:id="1716" w:author="." w:date="2009-05-30T03:16:00Z">
              <w:tcPr>
                <w:tcW w:w="1890" w:type="dxa"/>
              </w:tcPr>
            </w:tcPrChange>
          </w:tcPr>
          <w:p w:rsidR="00B076B8" w:rsidRPr="00B076B8" w:rsidRDefault="00B076B8" w:rsidP="00B076B8">
            <w:pPr>
              <w:pStyle w:val="BodyText"/>
              <w:spacing w:line="240" w:lineRule="auto"/>
              <w:ind w:firstLine="0"/>
              <w:jc w:val="left"/>
              <w:cnfStyle w:val="000000100000"/>
            </w:pPr>
            <w:r>
              <w:t xml:space="preserve">Content / </w:t>
            </w:r>
            <w:r w:rsidRPr="00B076B8">
              <w:t>Collaborative Team</w:t>
            </w:r>
          </w:p>
        </w:tc>
        <w:tc>
          <w:tcPr>
            <w:tcW w:w="2711" w:type="dxa"/>
            <w:tcPrChange w:id="1717" w:author="." w:date="2009-05-30T03:16:00Z">
              <w:tcPr>
                <w:tcW w:w="2711" w:type="dxa"/>
              </w:tcPr>
            </w:tcPrChange>
          </w:tcPr>
          <w:p w:rsidR="00B076B8" w:rsidRDefault="00ED626B" w:rsidP="00ED626B">
            <w:pPr>
              <w:pStyle w:val="BodyText"/>
              <w:spacing w:line="240" w:lineRule="auto"/>
              <w:ind w:firstLine="0"/>
              <w:jc w:val="left"/>
              <w:cnfStyle w:val="000000100000"/>
            </w:pPr>
            <w:r>
              <w:t>Enabling a user to share his contents</w:t>
            </w:r>
          </w:p>
        </w:tc>
      </w:tr>
      <w:tr w:rsidR="00B076B8" w:rsidTr="00777343">
        <w:tc>
          <w:tcPr>
            <w:cnfStyle w:val="001000000000"/>
            <w:tcW w:w="2178" w:type="dxa"/>
            <w:tcPrChange w:id="1718" w:author="." w:date="2009-05-30T03:16:00Z">
              <w:tcPr>
                <w:tcW w:w="2178" w:type="dxa"/>
              </w:tcPr>
            </w:tcPrChange>
          </w:tcPr>
          <w:p w:rsidR="00B076B8" w:rsidRPr="00BF17EE" w:rsidRDefault="00B076B8" w:rsidP="00E47B01">
            <w:pPr>
              <w:pStyle w:val="BodyText"/>
              <w:spacing w:line="240" w:lineRule="auto"/>
              <w:ind w:firstLine="0"/>
              <w:jc w:val="left"/>
            </w:pPr>
            <w:r w:rsidRPr="00BF17EE">
              <w:t>Downloading contents</w:t>
            </w:r>
          </w:p>
        </w:tc>
        <w:tc>
          <w:tcPr>
            <w:tcW w:w="1890" w:type="dxa"/>
            <w:tcPrChange w:id="1719" w:author="." w:date="2009-05-30T03:16:00Z">
              <w:tcPr>
                <w:tcW w:w="1890" w:type="dxa"/>
              </w:tcPr>
            </w:tcPrChange>
          </w:tcPr>
          <w:p w:rsidR="00B076B8" w:rsidRDefault="00B076B8" w:rsidP="00B86228">
            <w:pPr>
              <w:pStyle w:val="BodyText"/>
              <w:spacing w:line="240" w:lineRule="auto"/>
              <w:ind w:firstLine="0"/>
              <w:jc w:val="left"/>
              <w:cnfStyle w:val="000000000000"/>
            </w:pPr>
            <w:r>
              <w:t xml:space="preserve">User / </w:t>
            </w:r>
            <w:r w:rsidRPr="00B076B8">
              <w:t xml:space="preserve">Collaborative Team </w:t>
            </w:r>
            <w:r>
              <w:t>Member</w:t>
            </w:r>
          </w:p>
        </w:tc>
        <w:tc>
          <w:tcPr>
            <w:tcW w:w="1890" w:type="dxa"/>
            <w:tcPrChange w:id="1720" w:author="." w:date="2009-05-30T03:16:00Z">
              <w:tcPr>
                <w:tcW w:w="1890" w:type="dxa"/>
              </w:tcPr>
            </w:tcPrChange>
          </w:tcPr>
          <w:p w:rsidR="00B076B8" w:rsidRPr="00B076B8" w:rsidRDefault="00B076B8" w:rsidP="00B86228">
            <w:pPr>
              <w:pStyle w:val="BodyText"/>
              <w:spacing w:line="240" w:lineRule="auto"/>
              <w:ind w:firstLine="0"/>
              <w:jc w:val="left"/>
              <w:cnfStyle w:val="000000000000"/>
            </w:pPr>
            <w:r>
              <w:t xml:space="preserve">Content / </w:t>
            </w:r>
            <w:r w:rsidRPr="00B076B8">
              <w:t>Collaborative Team</w:t>
            </w:r>
          </w:p>
        </w:tc>
        <w:tc>
          <w:tcPr>
            <w:tcW w:w="2711" w:type="dxa"/>
            <w:tcPrChange w:id="1721" w:author="." w:date="2009-05-30T03:16:00Z">
              <w:tcPr>
                <w:tcW w:w="2711" w:type="dxa"/>
              </w:tcPr>
            </w:tcPrChange>
          </w:tcPr>
          <w:p w:rsidR="00B076B8" w:rsidRDefault="00ED626B" w:rsidP="00ED626B">
            <w:pPr>
              <w:pStyle w:val="BodyText"/>
              <w:spacing w:line="240" w:lineRule="auto"/>
              <w:ind w:firstLine="0"/>
              <w:jc w:val="left"/>
              <w:cnfStyle w:val="000000000000"/>
            </w:pPr>
            <w:r>
              <w:t>Enabling a user to download contents</w:t>
            </w:r>
          </w:p>
        </w:tc>
      </w:tr>
      <w:tr w:rsidR="008F2971" w:rsidTr="00777343">
        <w:trPr>
          <w:cnfStyle w:val="000000100000"/>
        </w:trPr>
        <w:tc>
          <w:tcPr>
            <w:cnfStyle w:val="001000000000"/>
            <w:tcW w:w="2178" w:type="dxa"/>
            <w:tcPrChange w:id="1722" w:author="." w:date="2009-05-30T03:16:00Z">
              <w:tcPr>
                <w:tcW w:w="2178" w:type="dxa"/>
              </w:tcPr>
            </w:tcPrChange>
          </w:tcPr>
          <w:p w:rsidR="008F2971" w:rsidRPr="00BF17EE" w:rsidRDefault="008F2971" w:rsidP="00E47B01">
            <w:pPr>
              <w:pStyle w:val="BodyText"/>
              <w:spacing w:line="240" w:lineRule="auto"/>
              <w:ind w:firstLine="0"/>
              <w:jc w:val="left"/>
              <w:cnfStyle w:val="001000100000"/>
            </w:pPr>
            <w:r w:rsidRPr="00BF17EE">
              <w:t>Searching contents</w:t>
            </w:r>
          </w:p>
        </w:tc>
        <w:tc>
          <w:tcPr>
            <w:tcW w:w="1890" w:type="dxa"/>
            <w:tcPrChange w:id="1723" w:author="." w:date="2009-05-30T03:16:00Z">
              <w:tcPr>
                <w:tcW w:w="1890" w:type="dxa"/>
              </w:tcPr>
            </w:tcPrChange>
          </w:tcPr>
          <w:p w:rsidR="008F2971" w:rsidRDefault="008F2971" w:rsidP="00B86228">
            <w:pPr>
              <w:pStyle w:val="BodyText"/>
              <w:spacing w:line="240" w:lineRule="auto"/>
              <w:ind w:firstLine="0"/>
              <w:jc w:val="left"/>
              <w:cnfStyle w:val="000000100000"/>
            </w:pPr>
            <w:r>
              <w:t xml:space="preserve">User / </w:t>
            </w:r>
            <w:r w:rsidRPr="00B076B8">
              <w:t xml:space="preserve">Collaborative Team </w:t>
            </w:r>
            <w:r>
              <w:t>Member</w:t>
            </w:r>
          </w:p>
        </w:tc>
        <w:tc>
          <w:tcPr>
            <w:tcW w:w="1890" w:type="dxa"/>
            <w:tcPrChange w:id="1724" w:author="." w:date="2009-05-30T03:16:00Z">
              <w:tcPr>
                <w:tcW w:w="1890" w:type="dxa"/>
              </w:tcPr>
            </w:tcPrChange>
          </w:tcPr>
          <w:p w:rsidR="008F2971" w:rsidRPr="00B076B8" w:rsidRDefault="008F2971" w:rsidP="00B86228">
            <w:pPr>
              <w:pStyle w:val="BodyText"/>
              <w:spacing w:line="240" w:lineRule="auto"/>
              <w:ind w:firstLine="0"/>
              <w:jc w:val="left"/>
              <w:cnfStyle w:val="000000100000"/>
            </w:pPr>
            <w:r>
              <w:t xml:space="preserve">Content / </w:t>
            </w:r>
            <w:r w:rsidRPr="00B076B8">
              <w:t>Collaborative Team</w:t>
            </w:r>
          </w:p>
        </w:tc>
        <w:tc>
          <w:tcPr>
            <w:tcW w:w="2711" w:type="dxa"/>
            <w:tcPrChange w:id="1725" w:author="." w:date="2009-05-30T03:16:00Z">
              <w:tcPr>
                <w:tcW w:w="2711" w:type="dxa"/>
              </w:tcPr>
            </w:tcPrChange>
          </w:tcPr>
          <w:p w:rsidR="008F2971" w:rsidRDefault="00ED626B" w:rsidP="00ED626B">
            <w:pPr>
              <w:pStyle w:val="BodyText"/>
              <w:spacing w:line="240" w:lineRule="auto"/>
              <w:ind w:firstLine="0"/>
              <w:jc w:val="left"/>
              <w:cnfStyle w:val="000000100000"/>
            </w:pPr>
            <w:r>
              <w:t>Enabling a user to find contents</w:t>
            </w:r>
          </w:p>
        </w:tc>
      </w:tr>
      <w:tr w:rsidR="008F2971" w:rsidTr="00777343">
        <w:tc>
          <w:tcPr>
            <w:cnfStyle w:val="001000000000"/>
            <w:tcW w:w="2178" w:type="dxa"/>
            <w:tcPrChange w:id="1726" w:author="." w:date="2009-05-30T03:16:00Z">
              <w:tcPr>
                <w:tcW w:w="2178" w:type="dxa"/>
              </w:tcPr>
            </w:tcPrChange>
          </w:tcPr>
          <w:p w:rsidR="008F2971" w:rsidRPr="00BF17EE" w:rsidRDefault="008F2971" w:rsidP="00E47B01">
            <w:pPr>
              <w:pStyle w:val="BodyText"/>
              <w:spacing w:line="240" w:lineRule="auto"/>
              <w:ind w:firstLine="0"/>
              <w:jc w:val="left"/>
            </w:pPr>
            <w:r w:rsidRPr="00BF17EE">
              <w:t>Browsing contents</w:t>
            </w:r>
          </w:p>
        </w:tc>
        <w:tc>
          <w:tcPr>
            <w:tcW w:w="1890" w:type="dxa"/>
            <w:tcPrChange w:id="1727" w:author="." w:date="2009-05-30T03:16:00Z">
              <w:tcPr>
                <w:tcW w:w="1890" w:type="dxa"/>
              </w:tcPr>
            </w:tcPrChange>
          </w:tcPr>
          <w:p w:rsidR="008F2971" w:rsidRDefault="008F2971" w:rsidP="00B86228">
            <w:pPr>
              <w:pStyle w:val="BodyText"/>
              <w:spacing w:line="240" w:lineRule="auto"/>
              <w:ind w:firstLine="0"/>
              <w:jc w:val="left"/>
              <w:cnfStyle w:val="000000000000"/>
            </w:pPr>
            <w:r>
              <w:t xml:space="preserve">User / </w:t>
            </w:r>
            <w:r w:rsidRPr="00B076B8">
              <w:t xml:space="preserve">Collaborative </w:t>
            </w:r>
            <w:r w:rsidRPr="00B076B8">
              <w:lastRenderedPageBreak/>
              <w:t xml:space="preserve">Team </w:t>
            </w:r>
            <w:r>
              <w:t>Member</w:t>
            </w:r>
          </w:p>
        </w:tc>
        <w:tc>
          <w:tcPr>
            <w:tcW w:w="1890" w:type="dxa"/>
            <w:tcPrChange w:id="1728" w:author="." w:date="2009-05-30T03:16:00Z">
              <w:tcPr>
                <w:tcW w:w="1890" w:type="dxa"/>
              </w:tcPr>
            </w:tcPrChange>
          </w:tcPr>
          <w:p w:rsidR="008F2971" w:rsidRPr="00B076B8" w:rsidRDefault="008F2971" w:rsidP="00B86228">
            <w:pPr>
              <w:pStyle w:val="BodyText"/>
              <w:spacing w:line="240" w:lineRule="auto"/>
              <w:ind w:firstLine="0"/>
              <w:jc w:val="left"/>
              <w:cnfStyle w:val="000000000000"/>
            </w:pPr>
            <w:r>
              <w:lastRenderedPageBreak/>
              <w:t xml:space="preserve">Content / </w:t>
            </w:r>
            <w:r w:rsidRPr="00B076B8">
              <w:t xml:space="preserve">Collaborative </w:t>
            </w:r>
            <w:r w:rsidRPr="00B076B8">
              <w:lastRenderedPageBreak/>
              <w:t>Team</w:t>
            </w:r>
          </w:p>
        </w:tc>
        <w:tc>
          <w:tcPr>
            <w:tcW w:w="2711" w:type="dxa"/>
            <w:tcPrChange w:id="1729" w:author="." w:date="2009-05-30T03:16:00Z">
              <w:tcPr>
                <w:tcW w:w="2711" w:type="dxa"/>
              </w:tcPr>
            </w:tcPrChange>
          </w:tcPr>
          <w:p w:rsidR="008F2971" w:rsidRDefault="00ED626B" w:rsidP="00ED626B">
            <w:pPr>
              <w:pStyle w:val="BodyText"/>
              <w:spacing w:line="240" w:lineRule="auto"/>
              <w:ind w:firstLine="0"/>
              <w:jc w:val="left"/>
              <w:cnfStyle w:val="000000000000"/>
            </w:pPr>
            <w:r>
              <w:lastRenderedPageBreak/>
              <w:t>Enabling a user to find contents</w:t>
            </w:r>
          </w:p>
        </w:tc>
      </w:tr>
    </w:tbl>
    <w:p w:rsidR="008F7739" w:rsidRDefault="008E50AD" w:rsidP="008E50AD">
      <w:pPr>
        <w:pStyle w:val="BodyText"/>
      </w:pPr>
      <w:r w:rsidRPr="00ED626B">
        <w:rPr>
          <w:i/>
        </w:rPr>
        <w:lastRenderedPageBreak/>
        <w:t>Registration</w:t>
      </w:r>
      <w:r>
        <w:t xml:space="preserve"> service permits a user to enroll the CCM to access the features provided by the CCM. It is a service used only once at the outset. First and last name of the user, username, password, institution, and telephone number are the required </w:t>
      </w:r>
      <w:r w:rsidR="008F7739">
        <w:t>information at the registration stage. It is the responsibility of the user to select his username and password. However,</w:t>
      </w:r>
      <w:r w:rsidR="008F7739" w:rsidRPr="002A51FB">
        <w:t xml:space="preserve"> </w:t>
      </w:r>
      <w:r w:rsidR="008F7739">
        <w:t>when he selects his username, he needs to comply</w:t>
      </w:r>
    </w:p>
    <w:p w:rsidR="008F7739" w:rsidRDefault="008F7739" w:rsidP="008F7739">
      <w:pPr>
        <w:pStyle w:val="BodyText"/>
        <w:ind w:firstLine="0"/>
      </w:pPr>
      <w:r>
        <w:t>with the rule that the selected username has to be unique in the CCM, since they are used for identifying users.</w:t>
      </w:r>
    </w:p>
    <w:p w:rsidR="008F7739" w:rsidRDefault="008F7739" w:rsidP="008F7739">
      <w:pPr>
        <w:pStyle w:val="BodyText"/>
        <w:rPr>
          <w:i/>
        </w:rPr>
      </w:pPr>
      <w:r w:rsidRPr="00ED626B">
        <w:rPr>
          <w:i/>
        </w:rPr>
        <w:t>Forming a team</w:t>
      </w:r>
      <w:r>
        <w:t xml:space="preserve"> is a service used by a user, called as a</w:t>
      </w:r>
      <w:r w:rsidRPr="002A51FB">
        <w:t xml:space="preserve"> </w:t>
      </w:r>
      <w:r>
        <w:t>c</w:t>
      </w:r>
      <w:r w:rsidRPr="002A51FB">
        <w:t xml:space="preserve">ollaborative </w:t>
      </w:r>
      <w:r>
        <w:t>t</w:t>
      </w:r>
      <w:r w:rsidRPr="002A51FB">
        <w:t xml:space="preserve">eam </w:t>
      </w:r>
      <w:r>
        <w:t>a</w:t>
      </w:r>
      <w:r w:rsidRPr="002A51FB">
        <w:t>dministrator</w:t>
      </w:r>
      <w:r>
        <w:t>, to build a collaborative team. The name of a team must be unique, similar to username.</w:t>
      </w:r>
      <w:r w:rsidRPr="00145C43">
        <w:rPr>
          <w:i/>
        </w:rPr>
        <w:t xml:space="preserve"> </w:t>
      </w:r>
    </w:p>
    <w:p w:rsidR="008F7739" w:rsidRDefault="008F7739" w:rsidP="008F7739">
      <w:pPr>
        <w:pStyle w:val="BodyText"/>
      </w:pPr>
      <w:r w:rsidRPr="00145C43">
        <w:rPr>
          <w:i/>
        </w:rPr>
        <w:t>Disbanding a team service</w:t>
      </w:r>
      <w:r>
        <w:t xml:space="preserve"> is the opposite of the forming a team service. It enables the team administrator to delete the team from the system. When a user desires to join or leave a particular team, he uses </w:t>
      </w:r>
      <w:r>
        <w:rPr>
          <w:i/>
        </w:rPr>
        <w:t>j</w:t>
      </w:r>
      <w:r w:rsidRPr="00145C43">
        <w:rPr>
          <w:i/>
        </w:rPr>
        <w:t>oining</w:t>
      </w:r>
      <w:r>
        <w:t xml:space="preserve"> and </w:t>
      </w:r>
      <w:r w:rsidRPr="00145C43">
        <w:rPr>
          <w:i/>
        </w:rPr>
        <w:t>leaving a team requests</w:t>
      </w:r>
      <w:r>
        <w:t xml:space="preserve"> services. </w:t>
      </w:r>
    </w:p>
    <w:p w:rsidR="00D60F94" w:rsidRDefault="008F7739" w:rsidP="008F7739">
      <w:pPr>
        <w:pStyle w:val="BodyText"/>
        <w:ind w:firstLine="0"/>
      </w:pPr>
      <w:r>
        <w:t xml:space="preserve">The administrator of the team, which the user wants to sing for or leave, either grants or refuses these requests by using </w:t>
      </w:r>
      <w:r w:rsidRPr="00145C43">
        <w:rPr>
          <w:i/>
        </w:rPr>
        <w:t>approving</w:t>
      </w:r>
      <w:r>
        <w:t xml:space="preserve"> or </w:t>
      </w:r>
      <w:r w:rsidRPr="00145C43">
        <w:rPr>
          <w:i/>
        </w:rPr>
        <w:t>rejecting a request</w:t>
      </w:r>
      <w:r>
        <w:t xml:space="preserve"> services. In addition to </w:t>
      </w:r>
      <w:r w:rsidR="00D60F94">
        <w:t xml:space="preserve">approving and rejecting a request services, the team administrator uses </w:t>
      </w:r>
      <w:r w:rsidR="00D60F94" w:rsidRPr="00145C43">
        <w:rPr>
          <w:i/>
        </w:rPr>
        <w:t>team management</w:t>
      </w:r>
      <w:r w:rsidR="00D60F94">
        <w:t xml:space="preserve"> services to manage the team members and to assign access rights for them.</w:t>
      </w:r>
    </w:p>
    <w:p w:rsidR="00724421" w:rsidRDefault="00724421" w:rsidP="00724421">
      <w:pPr>
        <w:pStyle w:val="BodyText"/>
      </w:pPr>
      <w:r w:rsidRPr="00145C43">
        <w:rPr>
          <w:i/>
        </w:rPr>
        <w:t>Publishing contents</w:t>
      </w:r>
      <w:r>
        <w:t xml:space="preserve"> service is utilized by any users who desire to share their content. </w:t>
      </w:r>
      <w:r w:rsidRPr="00145C43">
        <w:rPr>
          <w:i/>
        </w:rPr>
        <w:t>Browsing</w:t>
      </w:r>
      <w:r w:rsidRPr="00145C43">
        <w:t xml:space="preserve"> and </w:t>
      </w:r>
      <w:r w:rsidRPr="00145C43">
        <w:rPr>
          <w:i/>
        </w:rPr>
        <w:t>searching contents</w:t>
      </w:r>
      <w:r>
        <w:t xml:space="preserve"> services are used to find a specific content. Finally, </w:t>
      </w:r>
      <w:r w:rsidRPr="00145C43">
        <w:rPr>
          <w:i/>
        </w:rPr>
        <w:t>downloading contents</w:t>
      </w:r>
      <w:r>
        <w:t xml:space="preserve"> services are employed to start actual data transferring process between the GTF clients.</w:t>
      </w:r>
    </w:p>
    <w:p w:rsidR="00E567DB" w:rsidRDefault="00E567DB" w:rsidP="00286226">
      <w:pPr>
        <w:pStyle w:val="Heading3"/>
      </w:pPr>
      <w:bookmarkStart w:id="1730" w:name="_Toc228272628"/>
      <w:r>
        <w:lastRenderedPageBreak/>
        <w:t>Collaboration Management Module</w:t>
      </w:r>
      <w:bookmarkEnd w:id="1730"/>
    </w:p>
    <w:p w:rsidR="00CB7E72" w:rsidRDefault="00E567DB" w:rsidP="00E567DB">
      <w:pPr>
        <w:pStyle w:val="BodyText"/>
        <w:ind w:firstLine="576"/>
      </w:pPr>
      <w:r>
        <w:t xml:space="preserve">Collaboration Management Module offers services that enable the end users to </w:t>
      </w:r>
      <w:r w:rsidR="00156F24">
        <w:t>establish</w:t>
      </w:r>
      <w:r>
        <w:t xml:space="preserve"> their collaborative </w:t>
      </w:r>
      <w:r w:rsidR="00156F24">
        <w:t xml:space="preserve">environment by forming their </w:t>
      </w:r>
      <w:r>
        <w:t>teams and manag</w:t>
      </w:r>
      <w:r w:rsidR="00156F24">
        <w:t>ing</w:t>
      </w:r>
      <w:r>
        <w:t xml:space="preserve"> </w:t>
      </w:r>
      <w:r w:rsidR="00156F24">
        <w:t xml:space="preserve">their </w:t>
      </w:r>
      <w:r>
        <w:t>te</w:t>
      </w:r>
      <w:r w:rsidR="00156F24">
        <w:t>a</w:t>
      </w:r>
      <w:r>
        <w:t>m</w:t>
      </w:r>
      <w:r w:rsidR="00156F24">
        <w:t>s and members of the</w:t>
      </w:r>
      <w:r w:rsidR="00CB7E72">
        <w:t>ir tea</w:t>
      </w:r>
      <w:r w:rsidR="00156F24">
        <w:t>m</w:t>
      </w:r>
      <w:r w:rsidR="00CB7E72">
        <w:t>s</w:t>
      </w:r>
      <w:r>
        <w:t xml:space="preserve">. </w:t>
      </w:r>
      <w:r w:rsidR="00CB7E72">
        <w:t xml:space="preserve">Collaboration </w:t>
      </w:r>
      <w:r w:rsidR="004B13E9">
        <w:t xml:space="preserve">Management </w:t>
      </w:r>
      <w:r w:rsidR="009A080C">
        <w:t>module is</w:t>
      </w:r>
      <w:r w:rsidR="00CB7E72">
        <w:t xml:space="preserve"> composed of </w:t>
      </w:r>
      <w:r w:rsidR="004B13E9">
        <w:t xml:space="preserve">Collaborative Team Manager </w:t>
      </w:r>
      <w:r w:rsidR="00EB6AB4">
        <w:t xml:space="preserve">(CTM) </w:t>
      </w:r>
      <w:r w:rsidR="004B13E9">
        <w:t xml:space="preserve">and Collaborative Team Member Manger </w:t>
      </w:r>
      <w:r w:rsidR="00EB6AB4">
        <w:t xml:space="preserve">(CTMM) </w:t>
      </w:r>
      <w:r w:rsidR="00CB7E72">
        <w:t xml:space="preserve">subcomponents as illustrated in </w:t>
      </w:r>
      <w:r w:rsidR="0033544C">
        <w:fldChar w:fldCharType="begin"/>
      </w:r>
      <w:r w:rsidR="004B13E9">
        <w:instrText xml:space="preserve"> REF _Ref197800463 \h </w:instrText>
      </w:r>
      <w:r w:rsidR="0033544C">
        <w:fldChar w:fldCharType="separate"/>
      </w:r>
      <w:r w:rsidR="007B4C25">
        <w:t xml:space="preserve">Figure </w:t>
      </w:r>
      <w:r w:rsidR="007B4C25">
        <w:rPr>
          <w:noProof/>
        </w:rPr>
        <w:t>5</w:t>
      </w:r>
      <w:r w:rsidR="007B4C25">
        <w:noBreakHyphen/>
      </w:r>
      <w:r w:rsidR="007B4C25">
        <w:rPr>
          <w:noProof/>
        </w:rPr>
        <w:t>2</w:t>
      </w:r>
      <w:r w:rsidR="0033544C">
        <w:fldChar w:fldCharType="end"/>
      </w:r>
      <w:r w:rsidR="004B13E9">
        <w:t>.</w:t>
      </w:r>
    </w:p>
    <w:p w:rsidR="00D60F94" w:rsidRDefault="00D60F94" w:rsidP="00E567DB">
      <w:pPr>
        <w:pStyle w:val="BodyText"/>
        <w:ind w:firstLine="576"/>
      </w:pPr>
      <w:r>
        <w:t>The CTMM offers services (Refer Section 5.2.2) to the users to build or remove a collaborative team, and provides services to a collaborative team administrator to govern its members. The CTMM component allows the users to form their collaborative team member list without forming a group. An owner of contents can choose individual users by name either from a list of all known users or a self-maintained collaborative team member list. This unit is quite helpful for a small collaborative team which consists of very few people working on a small size project.</w:t>
      </w:r>
    </w:p>
    <w:p w:rsidR="00D60F94" w:rsidRDefault="00D60F94" w:rsidP="00E567DB">
      <w:pPr>
        <w:pStyle w:val="BodyText"/>
        <w:ind w:firstLine="576"/>
      </w:pPr>
      <w:r>
        <w:t xml:space="preserve">After building a collaborative team, the process of a collaborative team membership is started either by the collaborative team owner or by the user who makes a request for a desired group. In both cases, team membership is activated after acceptance of both sides. During the joining a team process, the collaborative team administrator can assign a new member either an admin role or a user role. </w:t>
      </w:r>
      <w:r w:rsidR="0033544C">
        <w:fldChar w:fldCharType="begin"/>
      </w:r>
      <w:r>
        <w:instrText xml:space="preserve"> REF _Ref197996943 \h </w:instrText>
      </w:r>
      <w:r w:rsidR="0033544C">
        <w:fldChar w:fldCharType="separate"/>
      </w:r>
      <w:r w:rsidR="007B4C25">
        <w:t xml:space="preserve">Figure </w:t>
      </w:r>
      <w:r w:rsidR="007B4C25">
        <w:rPr>
          <w:noProof/>
        </w:rPr>
        <w:t>5</w:t>
      </w:r>
      <w:r w:rsidR="007B4C25">
        <w:noBreakHyphen/>
      </w:r>
      <w:r w:rsidR="007B4C25">
        <w:rPr>
          <w:noProof/>
        </w:rPr>
        <w:t>3</w:t>
      </w:r>
      <w:r w:rsidR="0033544C">
        <w:fldChar w:fldCharType="end"/>
      </w:r>
      <w:r>
        <w:t xml:space="preserve"> displays the possible roles and their hierarchy, and rights available for a new team member. After deciding the role of the new member, the permissions to perform publish or browse contents operation is assigned to user role.</w:t>
      </w:r>
    </w:p>
    <w:p w:rsidR="008F7739" w:rsidRDefault="008F7739" w:rsidP="00E567DB">
      <w:pPr>
        <w:pStyle w:val="BodyText"/>
        <w:ind w:firstLine="576"/>
      </w:pPr>
      <w:r>
        <w:t xml:space="preserve">Following the team membership approval, the new member can publish or browse contents. If the right of publishing contents is granted, the member can publish </w:t>
      </w:r>
      <w:r>
        <w:lastRenderedPageBreak/>
        <w:t>his contents for the usage of whole team members. When a new content is published into the team, the system will generate a Download Request Task (DRT) (Refer Section 4.6.1.4) on behalf of a team member if that user authorizes auto-download option. Auto-download option is a particularly practical feature in the case of certain collaborative projects, in which automated data replication on different physical locations is required.</w:t>
      </w:r>
    </w:p>
    <w:p w:rsidR="005A1D90" w:rsidRDefault="005A1D90" w:rsidP="00E567DB">
      <w:pPr>
        <w:pStyle w:val="BodyText"/>
        <w:ind w:firstLine="576"/>
      </w:pPr>
      <w:r>
        <w:t xml:space="preserve"> </w:t>
      </w:r>
    </w:p>
    <w:p w:rsidR="00214D52" w:rsidRDefault="00E43747" w:rsidP="00214D52">
      <w:pPr>
        <w:pStyle w:val="BodyText"/>
        <w:keepNext/>
        <w:ind w:firstLine="0"/>
        <w:rPr>
          <w:ins w:id="1731" w:author="." w:date="2009-05-30T03:16:00Z"/>
        </w:rPr>
      </w:pPr>
      <w:ins w:id="1732" w:author="." w:date="2009-05-30T03:16:00Z">
        <w:r>
          <w:rPr>
            <w:noProof/>
          </w:rPr>
          <w:pict>
            <v:shape id="_x0000_i1038" type="#_x0000_t75" alt="ccm-3.jpg" style="width:352.5pt;height:235.5pt;visibility:visible">
              <v:imagedata r:id="rId40" o:title="ccm-3"/>
            </v:shape>
          </w:pict>
        </w:r>
      </w:ins>
    </w:p>
    <w:p w:rsidR="00214D52" w:rsidRDefault="00E14C46" w:rsidP="00214D52">
      <w:pPr>
        <w:pStyle w:val="BodyText"/>
        <w:keepNext/>
        <w:ind w:firstLine="0"/>
        <w:rPr>
          <w:del w:id="1733" w:author="." w:date="2009-05-30T03:16:00Z"/>
        </w:rPr>
      </w:pPr>
      <w:del w:id="1734" w:author="." w:date="2009-05-30T03:16:00Z">
        <w:r>
          <w:rPr>
            <w:noProof/>
          </w:rPr>
          <w:drawing>
            <wp:inline distT="0" distB="0" distL="0" distR="0">
              <wp:extent cx="4476750" cy="2990850"/>
              <wp:effectExtent l="19050" t="0" r="0" b="0"/>
              <wp:docPr id="5" name="Picture 3" descr="cc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m-3.jpg"/>
                      <pic:cNvPicPr/>
                    </pic:nvPicPr>
                    <pic:blipFill>
                      <a:blip r:embed="rId41"/>
                      <a:stretch>
                        <a:fillRect/>
                      </a:stretch>
                    </pic:blipFill>
                    <pic:spPr>
                      <a:xfrm>
                        <a:off x="0" y="0"/>
                        <a:ext cx="4476750" cy="2990850"/>
                      </a:xfrm>
                      <a:prstGeom prst="rect">
                        <a:avLst/>
                      </a:prstGeom>
                    </pic:spPr>
                  </pic:pic>
                </a:graphicData>
              </a:graphic>
            </wp:inline>
          </w:drawing>
        </w:r>
      </w:del>
    </w:p>
    <w:p w:rsidR="00214D52" w:rsidRDefault="00214D52" w:rsidP="00214D52">
      <w:pPr>
        <w:pStyle w:val="Caption"/>
      </w:pPr>
      <w:bookmarkStart w:id="1735" w:name="_Ref197996943"/>
      <w:bookmarkStart w:id="1736" w:name="_Toc228209049"/>
      <w:r>
        <w:t xml:space="preserve">Figure </w:t>
      </w:r>
      <w:ins w:id="1737" w:author="." w:date="2009-05-31T10:14:00Z">
        <w:r w:rsidR="0033544C">
          <w:fldChar w:fldCharType="begin"/>
        </w:r>
        <w:r w:rsidR="007A19D2">
          <w:instrText xml:space="preserve"> STYLEREF 1 \s </w:instrText>
        </w:r>
      </w:ins>
      <w:r w:rsidR="0033544C">
        <w:fldChar w:fldCharType="separate"/>
      </w:r>
      <w:r w:rsidR="007A19D2">
        <w:rPr>
          <w:noProof/>
        </w:rPr>
        <w:t>5</w:t>
      </w:r>
      <w:ins w:id="1738"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739" w:author="." w:date="2009-05-31T10:14:00Z">
        <w:r w:rsidR="007A19D2">
          <w:rPr>
            <w:noProof/>
          </w:rPr>
          <w:t>3</w:t>
        </w:r>
        <w:r w:rsidR="0033544C">
          <w:fldChar w:fldCharType="end"/>
        </w:r>
      </w:ins>
      <w:del w:id="1740"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5</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3</w:delText>
        </w:r>
        <w:r w:rsidR="0033544C" w:rsidDel="003D3922">
          <w:fldChar w:fldCharType="end"/>
        </w:r>
      </w:del>
      <w:bookmarkEnd w:id="1735"/>
      <w:r>
        <w:t xml:space="preserve"> Possible roles and rights in the Collaboration and Content Management Module</w:t>
      </w:r>
      <w:bookmarkEnd w:id="1736"/>
    </w:p>
    <w:p w:rsidR="004E60C5" w:rsidRDefault="004E60C5" w:rsidP="00E567DB">
      <w:pPr>
        <w:pStyle w:val="BodyText"/>
        <w:ind w:firstLine="576"/>
      </w:pPr>
      <w:r>
        <w:t>Team members with browsing contents right can only download contents published to team. This feature is again very beneficial for read-only replication models such as the master-slave type. In this models slave replicas should always be identical to the master replica.</w:t>
      </w:r>
    </w:p>
    <w:p w:rsidR="00E567DB" w:rsidRDefault="003154A4" w:rsidP="00E567DB">
      <w:pPr>
        <w:pStyle w:val="BodyText"/>
        <w:ind w:firstLine="576"/>
      </w:pPr>
      <w:r>
        <w:lastRenderedPageBreak/>
        <w:t>Con</w:t>
      </w:r>
      <w:r w:rsidR="004E60C5">
        <w:t xml:space="preserve">trary to </w:t>
      </w:r>
      <w:r w:rsidR="00CB7E72">
        <w:t>the process of a team membership application</w:t>
      </w:r>
      <w:r>
        <w:t xml:space="preserve">, the </w:t>
      </w:r>
      <w:r w:rsidR="00156F24">
        <w:t xml:space="preserve">resignation of a </w:t>
      </w:r>
      <w:r>
        <w:t xml:space="preserve">team </w:t>
      </w:r>
      <w:r w:rsidR="00156F24">
        <w:t>membership is a one-sided activity</w:t>
      </w:r>
      <w:r w:rsidR="00CB7E72">
        <w:t xml:space="preserve"> because it does not require endorsements of both sides</w:t>
      </w:r>
      <w:r w:rsidR="00156F24">
        <w:t xml:space="preserve">. Either the group owner or the user can revoke it. </w:t>
      </w:r>
    </w:p>
    <w:p w:rsidR="00027AC8" w:rsidRDefault="00027AC8" w:rsidP="00286226">
      <w:pPr>
        <w:pStyle w:val="Heading3"/>
      </w:pPr>
      <w:bookmarkStart w:id="1741" w:name="_Ref202232849"/>
      <w:bookmarkStart w:id="1742" w:name="_Toc228272629"/>
      <w:r>
        <w:t>Access Control Mechanism</w:t>
      </w:r>
      <w:bookmarkEnd w:id="1741"/>
      <w:r>
        <w:t xml:space="preserve"> </w:t>
      </w:r>
      <w:r w:rsidR="005472C2">
        <w:t>of CCM</w:t>
      </w:r>
      <w:bookmarkEnd w:id="1742"/>
    </w:p>
    <w:p w:rsidR="00027AC8" w:rsidRDefault="00027AC8" w:rsidP="00027AC8">
      <w:pPr>
        <w:pStyle w:val="BodyText"/>
      </w:pPr>
      <w:r>
        <w:t xml:space="preserve">To prevent unauthorized content access, we used the simplified and modified version of traditional role-based access control system.  In our system, three roles are available for a user: ordinary user, collaborative team administrator, and collaborative team member. Collaborative administrator grants admin or user role for a new member with publish or browse access right as illustrated in </w:t>
      </w:r>
      <w:r w:rsidR="0033544C">
        <w:fldChar w:fldCharType="begin"/>
      </w:r>
      <w:r>
        <w:instrText xml:space="preserve"> REF _Ref197996943 \h </w:instrText>
      </w:r>
      <w:r w:rsidR="0033544C">
        <w:fldChar w:fldCharType="separate"/>
      </w:r>
      <w:r w:rsidR="007B4C25">
        <w:t xml:space="preserve">Figure </w:t>
      </w:r>
      <w:r w:rsidR="007B4C25">
        <w:rPr>
          <w:noProof/>
        </w:rPr>
        <w:t>5</w:t>
      </w:r>
      <w:r w:rsidR="007B4C25">
        <w:noBreakHyphen/>
      </w:r>
      <w:r w:rsidR="007B4C25">
        <w:rPr>
          <w:noProof/>
        </w:rPr>
        <w:t>3</w:t>
      </w:r>
      <w:r w:rsidR="0033544C">
        <w:fldChar w:fldCharType="end"/>
      </w:r>
      <w:r>
        <w:t>.</w:t>
      </w:r>
    </w:p>
    <w:p w:rsidR="00DD620D" w:rsidRDefault="00DD620D" w:rsidP="00DD620D">
      <w:pPr>
        <w:pStyle w:val="Caption"/>
        <w:keepNext/>
      </w:pPr>
      <w:bookmarkStart w:id="1743" w:name="_Ref197997926"/>
      <w:bookmarkStart w:id="1744" w:name="_Toc228209094"/>
      <w:r>
        <w:t xml:space="preserve">Table </w:t>
      </w:r>
      <w:ins w:id="1745" w:author="." w:date="2009-05-30T02:58:00Z">
        <w:r w:rsidR="0033544C">
          <w:fldChar w:fldCharType="begin"/>
        </w:r>
        <w:r w:rsidR="00B343AF">
          <w:instrText xml:space="preserve"> STYLEREF 1 \s </w:instrText>
        </w:r>
      </w:ins>
      <w:r w:rsidR="0033544C">
        <w:fldChar w:fldCharType="separate"/>
      </w:r>
      <w:r w:rsidR="00B343AF">
        <w:rPr>
          <w:noProof/>
        </w:rPr>
        <w:t>5</w:t>
      </w:r>
      <w:ins w:id="1746"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1747" w:author="." w:date="2009-05-30T02:58:00Z">
        <w:r w:rsidR="00B343AF">
          <w:rPr>
            <w:noProof/>
          </w:rPr>
          <w:t>4</w:t>
        </w:r>
        <w:r w:rsidR="0033544C">
          <w:fldChar w:fldCharType="end"/>
        </w:r>
      </w:ins>
      <w:del w:id="1748"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5</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4</w:delText>
        </w:r>
        <w:r w:rsidR="0033544C" w:rsidDel="00B343AF">
          <w:fldChar w:fldCharType="end"/>
        </w:r>
      </w:del>
      <w:bookmarkEnd w:id="1743"/>
      <w:r>
        <w:t xml:space="preserve"> Access level</w:t>
      </w:r>
      <w:r w:rsidR="007869F9">
        <w:t>s</w:t>
      </w:r>
      <w:r>
        <w:t xml:space="preserve"> offered by the Collaboration and Content Manager</w:t>
      </w:r>
      <w:bookmarkEnd w:id="1744"/>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Change w:id="1749" w:author="." w:date="2009-05-30T03:16:00Z">
          <w:tblPr>
            <w:tblW w:w="0" w:type="auto"/>
            <w:tblLook w:val="04A0"/>
          </w:tblPr>
        </w:tblPrChange>
      </w:tblPr>
      <w:tblGrid>
        <w:gridCol w:w="2628"/>
        <w:gridCol w:w="6041"/>
        <w:tblGridChange w:id="1750">
          <w:tblGrid>
            <w:gridCol w:w="2628"/>
            <w:gridCol w:w="6041"/>
          </w:tblGrid>
        </w:tblGridChange>
      </w:tblGrid>
      <w:tr w:rsidR="00027AC8" w:rsidTr="0060441D">
        <w:trPr>
          <w:cnfStyle w:val="100000000000"/>
        </w:trPr>
        <w:tc>
          <w:tcPr>
            <w:cnfStyle w:val="001000000000"/>
            <w:tcW w:w="2628" w:type="dxa"/>
            <w:tcPrChange w:id="1751" w:author="." w:date="2009-05-30T03:16:00Z">
              <w:tcPr>
                <w:tcW w:w="2628" w:type="dxa"/>
                <w:shd w:val="clear" w:color="auto" w:fill="4BACC6"/>
              </w:tcPr>
            </w:tcPrChange>
          </w:tcPr>
          <w:p w:rsidR="00027AC8" w:rsidRPr="00BF17EE" w:rsidRDefault="0033544C" w:rsidP="001D323A">
            <w:pPr>
              <w:pStyle w:val="BodyText"/>
              <w:spacing w:line="240" w:lineRule="auto"/>
              <w:ind w:firstLine="0"/>
              <w:cnfStyle w:val="101000000000"/>
              <w:rPr>
                <w:color w:val="FFFFFF"/>
                <w:rPrChange w:id="1752" w:author="." w:date="2009-05-30T03:16:00Z">
                  <w:rPr>
                    <w:b w:val="0"/>
                    <w:bCs w:val="0"/>
                    <w:color w:val="auto"/>
                  </w:rPr>
                </w:rPrChange>
              </w:rPr>
            </w:pPr>
            <w:r w:rsidRPr="0033544C">
              <w:rPr>
                <w:color w:val="FFFFFF"/>
                <w:rPrChange w:id="1753" w:author="." w:date="2009-05-30T03:16:00Z">
                  <w:rPr/>
                </w:rPrChange>
              </w:rPr>
              <w:t>Name</w:t>
            </w:r>
          </w:p>
        </w:tc>
        <w:tc>
          <w:tcPr>
            <w:tcW w:w="6041" w:type="dxa"/>
            <w:tcPrChange w:id="1754" w:author="." w:date="2009-05-30T03:16:00Z">
              <w:tcPr>
                <w:tcW w:w="6041" w:type="dxa"/>
                <w:shd w:val="clear" w:color="auto" w:fill="4BACC6"/>
              </w:tcPr>
            </w:tcPrChange>
          </w:tcPr>
          <w:p w:rsidR="00027AC8" w:rsidRPr="00BF17EE" w:rsidRDefault="0033544C" w:rsidP="001D323A">
            <w:pPr>
              <w:pStyle w:val="BodyText"/>
              <w:spacing w:line="240" w:lineRule="auto"/>
              <w:ind w:firstLine="0"/>
              <w:cnfStyle w:val="100000000000"/>
              <w:rPr>
                <w:color w:val="FFFFFF"/>
                <w:rPrChange w:id="1755" w:author="." w:date="2009-05-30T03:16:00Z">
                  <w:rPr>
                    <w:b w:val="0"/>
                    <w:bCs w:val="0"/>
                    <w:color w:val="auto"/>
                  </w:rPr>
                </w:rPrChange>
              </w:rPr>
            </w:pPr>
            <w:r w:rsidRPr="0033544C">
              <w:rPr>
                <w:color w:val="FFFFFF"/>
                <w:rPrChange w:id="1756" w:author="." w:date="2009-05-30T03:16:00Z">
                  <w:rPr/>
                </w:rPrChange>
              </w:rPr>
              <w:t>Description</w:t>
            </w:r>
          </w:p>
        </w:tc>
      </w:tr>
      <w:tr w:rsidR="00027AC8" w:rsidTr="0060441D">
        <w:trPr>
          <w:cnfStyle w:val="000000100000"/>
        </w:trPr>
        <w:tc>
          <w:tcPr>
            <w:cnfStyle w:val="001000000000"/>
            <w:tcW w:w="2628" w:type="dxa"/>
            <w:tcPrChange w:id="1757" w:author="." w:date="2009-05-30T03:16:00Z">
              <w:tcPr>
                <w:tcW w:w="2628" w:type="dxa"/>
              </w:tcPr>
            </w:tcPrChange>
          </w:tcPr>
          <w:p w:rsidR="00027AC8" w:rsidRPr="00BF17EE" w:rsidRDefault="00027AC8" w:rsidP="00C27D06">
            <w:pPr>
              <w:pStyle w:val="BodyText"/>
              <w:spacing w:line="240" w:lineRule="auto"/>
              <w:ind w:firstLine="0"/>
              <w:jc w:val="left"/>
              <w:cnfStyle w:val="001000100000"/>
            </w:pPr>
            <w:r w:rsidRPr="00BF17EE">
              <w:t>Public level access</w:t>
            </w:r>
          </w:p>
        </w:tc>
        <w:tc>
          <w:tcPr>
            <w:tcW w:w="6041" w:type="dxa"/>
            <w:tcPrChange w:id="1758" w:author="." w:date="2009-05-30T03:16:00Z">
              <w:tcPr>
                <w:tcW w:w="6041" w:type="dxa"/>
              </w:tcPr>
            </w:tcPrChange>
          </w:tcPr>
          <w:p w:rsidR="00027AC8" w:rsidRDefault="00027AC8" w:rsidP="001D323A">
            <w:pPr>
              <w:pStyle w:val="BodyText"/>
              <w:spacing w:line="240" w:lineRule="auto"/>
              <w:ind w:firstLine="0"/>
              <w:cnfStyle w:val="000000100000"/>
            </w:pPr>
            <w:r>
              <w:t xml:space="preserve">Contents with the public level access are visible to every user. They can be downloaded by any user without any restriction. </w:t>
            </w:r>
          </w:p>
          <w:p w:rsidR="00027AC8" w:rsidRDefault="00027AC8" w:rsidP="001D323A">
            <w:pPr>
              <w:pStyle w:val="BodyText"/>
              <w:spacing w:line="240" w:lineRule="auto"/>
              <w:ind w:firstLine="0"/>
              <w:cnfStyle w:val="000000100000"/>
            </w:pPr>
            <w:r>
              <w:t>All users have public access level rights.</w:t>
            </w:r>
          </w:p>
        </w:tc>
      </w:tr>
      <w:tr w:rsidR="00027AC8" w:rsidTr="0060441D">
        <w:tc>
          <w:tcPr>
            <w:cnfStyle w:val="001000000000"/>
            <w:tcW w:w="2628" w:type="dxa"/>
            <w:tcPrChange w:id="1759" w:author="." w:date="2009-05-30T03:16:00Z">
              <w:tcPr>
                <w:tcW w:w="2628" w:type="dxa"/>
              </w:tcPr>
            </w:tcPrChange>
          </w:tcPr>
          <w:p w:rsidR="00027AC8" w:rsidRPr="00BF17EE" w:rsidRDefault="00027AC8" w:rsidP="00C27D06">
            <w:pPr>
              <w:pStyle w:val="BodyText"/>
              <w:spacing w:line="240" w:lineRule="auto"/>
              <w:ind w:firstLine="0"/>
              <w:jc w:val="left"/>
            </w:pPr>
            <w:r w:rsidRPr="00BF17EE">
              <w:t>User level access</w:t>
            </w:r>
          </w:p>
        </w:tc>
        <w:tc>
          <w:tcPr>
            <w:tcW w:w="6041" w:type="dxa"/>
            <w:tcPrChange w:id="1760" w:author="." w:date="2009-05-30T03:16:00Z">
              <w:tcPr>
                <w:tcW w:w="6041" w:type="dxa"/>
              </w:tcPr>
            </w:tcPrChange>
          </w:tcPr>
          <w:p w:rsidR="00027AC8" w:rsidRDefault="00027AC8" w:rsidP="00027AC8">
            <w:pPr>
              <w:pStyle w:val="BodyText"/>
              <w:spacing w:line="240" w:lineRule="auto"/>
              <w:ind w:firstLine="0"/>
              <w:cnfStyle w:val="000000000000"/>
            </w:pPr>
            <w:r>
              <w:t xml:space="preserve">Contents with the user level access are available for only users selected by the owner of contents. </w:t>
            </w:r>
          </w:p>
          <w:p w:rsidR="00027AC8" w:rsidRDefault="00027AC8" w:rsidP="00027AC8">
            <w:pPr>
              <w:pStyle w:val="BodyText"/>
              <w:spacing w:line="240" w:lineRule="auto"/>
              <w:ind w:firstLine="0"/>
              <w:cnfStyle w:val="000000000000"/>
            </w:pPr>
            <w:r>
              <w:t>Content owners grant this right to user whoever they selected.</w:t>
            </w:r>
          </w:p>
        </w:tc>
      </w:tr>
      <w:tr w:rsidR="00027AC8" w:rsidTr="0060441D">
        <w:trPr>
          <w:cnfStyle w:val="000000100000"/>
        </w:trPr>
        <w:tc>
          <w:tcPr>
            <w:cnfStyle w:val="001000000000"/>
            <w:tcW w:w="2628" w:type="dxa"/>
            <w:tcPrChange w:id="1761" w:author="." w:date="2009-05-30T03:16:00Z">
              <w:tcPr>
                <w:tcW w:w="2628" w:type="dxa"/>
              </w:tcPr>
            </w:tcPrChange>
          </w:tcPr>
          <w:p w:rsidR="00027AC8" w:rsidRPr="00BF17EE" w:rsidRDefault="00027AC8" w:rsidP="00C27D06">
            <w:pPr>
              <w:pStyle w:val="BodyText"/>
              <w:spacing w:line="240" w:lineRule="auto"/>
              <w:ind w:firstLine="0"/>
              <w:jc w:val="left"/>
              <w:cnfStyle w:val="001000100000"/>
            </w:pPr>
            <w:r w:rsidRPr="00BF17EE">
              <w:t>Collaborative team level access</w:t>
            </w:r>
          </w:p>
        </w:tc>
        <w:tc>
          <w:tcPr>
            <w:tcW w:w="6041" w:type="dxa"/>
            <w:tcPrChange w:id="1762" w:author="." w:date="2009-05-30T03:16:00Z">
              <w:tcPr>
                <w:tcW w:w="6041" w:type="dxa"/>
              </w:tcPr>
            </w:tcPrChange>
          </w:tcPr>
          <w:p w:rsidR="00027AC8" w:rsidRDefault="00027AC8" w:rsidP="00027AC8">
            <w:pPr>
              <w:pStyle w:val="BodyText"/>
              <w:spacing w:line="240" w:lineRule="auto"/>
              <w:ind w:firstLine="0"/>
              <w:cnfStyle w:val="000000100000"/>
            </w:pPr>
            <w:r>
              <w:t xml:space="preserve">Contents with the collaborative team level access are visible to every member of the team. Team members can download them without any restriction. </w:t>
            </w:r>
          </w:p>
          <w:p w:rsidR="00027AC8" w:rsidRDefault="00027AC8" w:rsidP="00027AC8">
            <w:pPr>
              <w:pStyle w:val="BodyText"/>
              <w:spacing w:line="240" w:lineRule="auto"/>
              <w:ind w:firstLine="0"/>
              <w:cnfStyle w:val="000000100000"/>
            </w:pPr>
            <w:r>
              <w:t>Only Collaborative Team Administrators approve team level access to users.</w:t>
            </w:r>
          </w:p>
        </w:tc>
      </w:tr>
    </w:tbl>
    <w:p w:rsidR="00027AC8" w:rsidRDefault="00027AC8" w:rsidP="00027AC8">
      <w:pPr>
        <w:pStyle w:val="BodyText"/>
        <w:ind w:firstLine="0"/>
      </w:pPr>
    </w:p>
    <w:p w:rsidR="008E50AD" w:rsidRDefault="008E50AD" w:rsidP="00977049">
      <w:pPr>
        <w:pStyle w:val="BodyText"/>
      </w:pPr>
      <w:r>
        <w:t xml:space="preserve">As listed in </w:t>
      </w:r>
      <w:r w:rsidR="0033544C">
        <w:fldChar w:fldCharType="begin"/>
      </w:r>
      <w:r>
        <w:instrText xml:space="preserve"> REF _Ref197997926 \h </w:instrText>
      </w:r>
      <w:r w:rsidR="0033544C">
        <w:fldChar w:fldCharType="separate"/>
      </w:r>
      <w:r w:rsidR="007B4C25">
        <w:t xml:space="preserve">Table </w:t>
      </w:r>
      <w:r w:rsidR="007B4C25">
        <w:rPr>
          <w:noProof/>
        </w:rPr>
        <w:t>5</w:t>
      </w:r>
      <w:r w:rsidR="007B4C25">
        <w:noBreakHyphen/>
      </w:r>
      <w:r w:rsidR="007B4C25">
        <w:rPr>
          <w:noProof/>
        </w:rPr>
        <w:t>4</w:t>
      </w:r>
      <w:r w:rsidR="0033544C">
        <w:fldChar w:fldCharType="end"/>
      </w:r>
      <w:r>
        <w:t xml:space="preserve">, three types of access level are supported; public level, collaborative team level, and user level access. While public access level permits users to make their contents available for all users, collaborative team access level permits </w:t>
      </w:r>
      <w:r>
        <w:lastRenderedPageBreak/>
        <w:t>users to share their contents with only members of that team.  In user level access, content is offered to usages of users who are selected by the content publisher. The Publisher Manager takes the public level access as the default access level, unless the owner of the content sets something different.</w:t>
      </w:r>
    </w:p>
    <w:p w:rsidR="00977049" w:rsidRDefault="00977049" w:rsidP="00977049">
      <w:pPr>
        <w:pStyle w:val="BodyText"/>
      </w:pPr>
      <w:r>
        <w:t>In order to avert unauthorized content access, user and the content must be on the same access level. One user can have more than one access level at the same time. Public level access is given to every user after a successful registration process. For example, any user can browse, search, and download any contents with the public level access. When a user is included in the collaborative team member list of another user, or joins a collaborative team, he is granted for user and collaborative team level access respectively.</w:t>
      </w:r>
    </w:p>
    <w:p w:rsidR="001C653D" w:rsidRDefault="001C653D" w:rsidP="00286226">
      <w:pPr>
        <w:pStyle w:val="Heading3"/>
      </w:pPr>
      <w:bookmarkStart w:id="1763" w:name="_Toc228272630"/>
      <w:r>
        <w:t>Content Management Module</w:t>
      </w:r>
      <w:bookmarkEnd w:id="1763"/>
    </w:p>
    <w:p w:rsidR="00D83D44" w:rsidRDefault="00053065" w:rsidP="00053065">
      <w:pPr>
        <w:pStyle w:val="BodyText"/>
      </w:pPr>
      <w:r>
        <w:t xml:space="preserve">The Content Manager </w:t>
      </w:r>
      <w:r w:rsidR="004B0586">
        <w:t xml:space="preserve">module </w:t>
      </w:r>
      <w:r>
        <w:t>allows users to share their files with selected access control rights</w:t>
      </w:r>
      <w:r w:rsidR="004B0586">
        <w:t xml:space="preserve"> by providing services of publishing, downloading, browsing, and searching for contents</w:t>
      </w:r>
      <w:r>
        <w:t xml:space="preserve">. </w:t>
      </w:r>
      <w:r w:rsidR="00D83D44">
        <w:t xml:space="preserve">These services are explained in Section 5.2.2.  As it is shown in </w:t>
      </w:r>
      <w:r w:rsidR="0033544C">
        <w:fldChar w:fldCharType="begin"/>
      </w:r>
      <w:r w:rsidR="00BD4620">
        <w:instrText xml:space="preserve"> REF _Ref197800463 \h </w:instrText>
      </w:r>
      <w:r w:rsidR="0033544C">
        <w:fldChar w:fldCharType="separate"/>
      </w:r>
      <w:r w:rsidR="007B4C25">
        <w:t xml:space="preserve">Figure </w:t>
      </w:r>
      <w:r w:rsidR="007B4C25">
        <w:rPr>
          <w:noProof/>
        </w:rPr>
        <w:t>5</w:t>
      </w:r>
      <w:r w:rsidR="007B4C25">
        <w:noBreakHyphen/>
      </w:r>
      <w:r w:rsidR="007B4C25">
        <w:rPr>
          <w:noProof/>
        </w:rPr>
        <w:t>2</w:t>
      </w:r>
      <w:r w:rsidR="0033544C">
        <w:fldChar w:fldCharType="end"/>
      </w:r>
      <w:r w:rsidR="00BD4620">
        <w:t xml:space="preserve">, </w:t>
      </w:r>
      <w:r w:rsidR="00D83D44">
        <w:t xml:space="preserve">the Content Manager module is comprised of </w:t>
      </w:r>
      <w:r w:rsidR="00BD4620">
        <w:t>Publisher and Subscriber Manager subcomponents.</w:t>
      </w:r>
    </w:p>
    <w:p w:rsidR="00BD4620" w:rsidRDefault="00BD4620" w:rsidP="00053065">
      <w:pPr>
        <w:pStyle w:val="BodyText"/>
      </w:pPr>
      <w:r>
        <w:t xml:space="preserve">Publisher Manager Module empowers user to distribute their collaborative contents among other user. </w:t>
      </w:r>
      <w:r w:rsidR="00A22547">
        <w:t>Every c</w:t>
      </w:r>
      <w:r>
        <w:t>on</w:t>
      </w:r>
      <w:r w:rsidR="00A22547">
        <w:t>tent must be published with an access level right; thus, the procedure of assigning an access level for every content file is an imperative operation.</w:t>
      </w:r>
    </w:p>
    <w:p w:rsidR="000C23F1" w:rsidRDefault="00A22547" w:rsidP="00053065">
      <w:pPr>
        <w:pStyle w:val="BodyText"/>
      </w:pPr>
      <w:r>
        <w:lastRenderedPageBreak/>
        <w:t>Subscriber Manager Module offers</w:t>
      </w:r>
      <w:r w:rsidR="00897BDF">
        <w:t xml:space="preserve"> content access services; for instance,</w:t>
      </w:r>
      <w:r>
        <w:t xml:space="preserve"> browsing </w:t>
      </w:r>
      <w:r w:rsidR="00897BDF">
        <w:t xml:space="preserve">contents </w:t>
      </w:r>
      <w:r>
        <w:t>and searching contents services</w:t>
      </w:r>
      <w:r w:rsidR="00897BDF">
        <w:t>. These services enable</w:t>
      </w:r>
      <w:r>
        <w:t xml:space="preserve"> users to</w:t>
      </w:r>
      <w:r w:rsidR="00897BDF">
        <w:t xml:space="preserve"> acquire to a particular content easily according to access level of contents.</w:t>
      </w:r>
      <w:r>
        <w:t xml:space="preserve"> </w:t>
      </w:r>
    </w:p>
    <w:p w:rsidR="00BB5A72" w:rsidRDefault="00BB5A72" w:rsidP="00286226">
      <w:pPr>
        <w:pStyle w:val="Heading2"/>
      </w:pPr>
      <w:bookmarkStart w:id="1764" w:name="_Toc228272631"/>
      <w:r>
        <w:t>Summary</w:t>
      </w:r>
      <w:bookmarkEnd w:id="1764"/>
    </w:p>
    <w:p w:rsidR="007F1994" w:rsidRDefault="00BB5A72" w:rsidP="009E136D">
      <w:pPr>
        <w:pStyle w:val="BodyText"/>
        <w:rPr>
          <w:ins w:id="1765" w:author="." w:date="2009-05-30T03:16:00Z"/>
        </w:rPr>
      </w:pPr>
      <w:r>
        <w:t xml:space="preserve">In this chapter, we explained the architecture of the </w:t>
      </w:r>
      <w:r w:rsidR="00E312ED">
        <w:t xml:space="preserve">Collaboration and Content Manager component which provides a collaborative </w:t>
      </w:r>
      <w:r>
        <w:t xml:space="preserve">framework </w:t>
      </w:r>
      <w:r w:rsidR="001372CA">
        <w:t xml:space="preserve">where </w:t>
      </w:r>
      <w:r w:rsidR="00E312ED">
        <w:t xml:space="preserve">users can create their collaborative team, share their contents, or download contents offered by other team members or other users by using </w:t>
      </w:r>
      <w:r w:rsidR="001372CA">
        <w:t>the services provided by the CCM.</w:t>
      </w:r>
      <w:r w:rsidR="00E312ED">
        <w:t xml:space="preserve"> </w:t>
      </w:r>
      <w:r>
        <w:t>Then, we</w:t>
      </w:r>
      <w:r w:rsidR="001372CA">
        <w:t xml:space="preserve"> provide</w:t>
      </w:r>
      <w:r w:rsidR="007D16B0">
        <w:t>d</w:t>
      </w:r>
      <w:r>
        <w:t xml:space="preserve"> very detailed description of its components: </w:t>
      </w:r>
      <w:r w:rsidR="001372CA">
        <w:t>Collaboration Manager and Content Manager.</w:t>
      </w:r>
      <w:r>
        <w:t xml:space="preserve"> </w:t>
      </w:r>
      <w:r w:rsidR="001372CA">
        <w:t>We also discussed ou</w:t>
      </w:r>
      <w:r w:rsidR="007D16B0">
        <w:t>r</w:t>
      </w:r>
      <w:r w:rsidR="001372CA">
        <w:t xml:space="preserve"> access control system which restricts content access to authorized users. </w:t>
      </w:r>
      <w:r>
        <w:t xml:space="preserve">In the next chapter, we are going to </w:t>
      </w:r>
      <w:r w:rsidR="001372CA">
        <w:t>describe the third major component of</w:t>
      </w:r>
      <w:r>
        <w:t xml:space="preserve"> the GTF</w:t>
      </w:r>
      <w:r w:rsidR="001372CA">
        <w:t>; WS-Tracker Service</w:t>
      </w:r>
      <w:r>
        <w:t xml:space="preserve"> </w:t>
      </w:r>
      <w:r w:rsidR="001372CA">
        <w:t xml:space="preserve">which </w:t>
      </w:r>
      <w:r w:rsidR="001372CA" w:rsidRPr="00316A9A">
        <w:t xml:space="preserve">assists in the communication </w:t>
      </w:r>
      <w:r w:rsidR="001372CA">
        <w:t xml:space="preserve">taking place </w:t>
      </w:r>
      <w:r w:rsidR="001372CA" w:rsidRPr="00316A9A">
        <w:t xml:space="preserve">between </w:t>
      </w:r>
      <w:r w:rsidR="001372CA">
        <w:t>the GTF clients</w:t>
      </w:r>
      <w:r>
        <w:t xml:space="preserve">. </w:t>
      </w:r>
      <w:ins w:id="1766" w:author="." w:date="2009-05-30T03:16:00Z">
        <w:r w:rsidR="007F1994">
          <w:br w:type="page"/>
        </w:r>
      </w:ins>
    </w:p>
    <w:p w:rsidR="00294A7C" w:rsidRDefault="00294A7C">
      <w:pPr>
        <w:rPr>
          <w:ins w:id="1767" w:author="." w:date="2009-05-30T03:16:00Z"/>
          <w:rFonts w:ascii="Times New Roman" w:hAnsi="Times New Roman"/>
        </w:rPr>
      </w:pPr>
    </w:p>
    <w:p w:rsidR="00EE52F7" w:rsidRDefault="00EE52F7" w:rsidP="00EE52F7">
      <w:pPr>
        <w:pStyle w:val="BodyText"/>
        <w:rPr>
          <w:ins w:id="1768" w:author="." w:date="2009-05-30T03:16:00Z"/>
        </w:rPr>
      </w:pPr>
    </w:p>
    <w:p w:rsidR="00EE52F7" w:rsidRDefault="00EE52F7">
      <w:pPr>
        <w:rPr>
          <w:ins w:id="1769" w:author="." w:date="2009-05-30T03:16:00Z"/>
        </w:rPr>
      </w:pPr>
    </w:p>
    <w:p w:rsidR="00EE52F7" w:rsidRDefault="00EE52F7" w:rsidP="00286226">
      <w:pPr>
        <w:pStyle w:val="Heading1"/>
        <w:rPr>
          <w:ins w:id="1770" w:author="." w:date="2009-05-30T03:16:00Z"/>
        </w:rPr>
      </w:pPr>
      <w:bookmarkStart w:id="1771" w:name="_Toc192405061"/>
      <w:bookmarkStart w:id="1772" w:name="_Toc192405946"/>
      <w:bookmarkEnd w:id="1771"/>
      <w:bookmarkEnd w:id="1772"/>
    </w:p>
    <w:p w:rsidR="00EE52F7" w:rsidRDefault="007E3DF9" w:rsidP="00286226">
      <w:pPr>
        <w:pStyle w:val="ChapterTitle"/>
        <w:outlineLvl w:val="0"/>
        <w:rPr>
          <w:ins w:id="1773" w:author="." w:date="2009-05-30T03:16:00Z"/>
        </w:rPr>
      </w:pPr>
      <w:bookmarkStart w:id="1774" w:name="_Toc192404450"/>
      <w:bookmarkStart w:id="1775" w:name="_Toc228272632"/>
      <w:ins w:id="1776" w:author="." w:date="2009-05-30T03:16:00Z">
        <w:r>
          <w:t>WS-Tracker Architecture</w:t>
        </w:r>
        <w:bookmarkEnd w:id="1774"/>
        <w:bookmarkEnd w:id="1775"/>
      </w:ins>
    </w:p>
    <w:p w:rsidR="00070369" w:rsidRDefault="00070369" w:rsidP="00286226">
      <w:pPr>
        <w:pStyle w:val="Heading2"/>
        <w:rPr>
          <w:ins w:id="1777" w:author="." w:date="2009-05-30T03:16:00Z"/>
        </w:rPr>
      </w:pPr>
      <w:bookmarkStart w:id="1778" w:name="_Toc228272633"/>
      <w:ins w:id="1779" w:author="." w:date="2009-05-30T03:16:00Z">
        <w:r>
          <w:t>Introduction</w:t>
        </w:r>
        <w:bookmarkEnd w:id="1778"/>
      </w:ins>
    </w:p>
    <w:p w:rsidR="00180E46" w:rsidRDefault="00180E46" w:rsidP="00180E46">
      <w:pPr>
        <w:pStyle w:val="BodyText"/>
        <w:rPr>
          <w:ins w:id="1780" w:author="." w:date="2009-05-30T03:16:00Z"/>
        </w:rPr>
      </w:pPr>
      <w:ins w:id="1781" w:author="." w:date="2009-05-30T03:16:00Z">
        <w:r>
          <w:t>In this chapter, we describe the architecture of the WS-Tracker Service and the motivations and goals behind it and argue its benefits. Moreover, we provide more details about low level and architectural design decisions, as well as a thorough description of key components and their implementation.</w:t>
        </w:r>
      </w:ins>
    </w:p>
    <w:p w:rsidR="00C265A1" w:rsidRDefault="001D323A" w:rsidP="00C265A1">
      <w:pPr>
        <w:pStyle w:val="BodyText"/>
        <w:rPr>
          <w:ins w:id="1782" w:author="." w:date="2009-05-30T03:16:00Z"/>
        </w:rPr>
      </w:pPr>
      <w:ins w:id="1783" w:author="." w:date="2009-05-30T03:16:00Z">
        <w:r>
          <w:t xml:space="preserve">As it was explained in previous chapters, the </w:t>
        </w:r>
        <w:r w:rsidR="00761C37">
          <w:t>components of the GridTorrent Framework form</w:t>
        </w:r>
        <w:r>
          <w:t xml:space="preserve"> a simple </w:t>
        </w:r>
        <w:r w:rsidR="00761C37">
          <w:t>distrusted</w:t>
        </w:r>
        <w:r>
          <w:t xml:space="preserve"> system</w:t>
        </w:r>
        <w:r w:rsidR="00233964">
          <w:t xml:space="preserve">. </w:t>
        </w:r>
        <w:r w:rsidR="00B02ED2">
          <w:t>Each of its components is independent from each other,</w:t>
        </w:r>
        <w:r w:rsidR="00233964">
          <w:t xml:space="preserve"> perform</w:t>
        </w:r>
        <w:r w:rsidR="00B02ED2">
          <w:t>s</w:t>
        </w:r>
        <w:r w:rsidR="00233964">
          <w:t xml:space="preserve"> dissimilar purposes and being</w:t>
        </w:r>
        <w:r w:rsidR="00B02ED2">
          <w:t>, hence they</w:t>
        </w:r>
        <w:r>
          <w:t xml:space="preserve"> operat</w:t>
        </w:r>
        <w:r w:rsidR="00B02ED2">
          <w:t>e</w:t>
        </w:r>
        <w:r>
          <w:t xml:space="preserve"> on a different </w:t>
        </w:r>
        <w:r w:rsidR="00B02ED2">
          <w:t xml:space="preserve">physically located </w:t>
        </w:r>
        <w:r>
          <w:t>machine</w:t>
        </w:r>
        <w:r w:rsidR="000D580D">
          <w:t>s</w:t>
        </w:r>
        <w:r>
          <w:t xml:space="preserve">. </w:t>
        </w:r>
        <w:r w:rsidR="00233964">
          <w:t xml:space="preserve">However, </w:t>
        </w:r>
        <w:r w:rsidR="000D580D">
          <w:t xml:space="preserve">there is still </w:t>
        </w:r>
        <w:r w:rsidR="00233964">
          <w:t xml:space="preserve">a </w:t>
        </w:r>
        <w:r w:rsidR="000D580D">
          <w:t xml:space="preserve">need for a </w:t>
        </w:r>
        <w:r w:rsidR="00233964">
          <w:t>component</w:t>
        </w:r>
        <w:r w:rsidR="000D580D">
          <w:t xml:space="preserve"> that </w:t>
        </w:r>
        <w:r w:rsidR="00316A9A" w:rsidRPr="00316A9A">
          <w:t>assist</w:t>
        </w:r>
        <w:r w:rsidR="000D580D">
          <w:t>s</w:t>
        </w:r>
        <w:r w:rsidR="00316A9A" w:rsidRPr="00316A9A">
          <w:t xml:space="preserve"> in the </w:t>
        </w:r>
        <w:r w:rsidR="004178A6" w:rsidRPr="00316A9A">
          <w:t>communication</w:t>
        </w:r>
        <w:r w:rsidR="004178A6">
          <w:t xml:space="preserve"> </w:t>
        </w:r>
        <w:r w:rsidR="004178A6" w:rsidRPr="00316A9A">
          <w:t>taking</w:t>
        </w:r>
        <w:r w:rsidR="004178A6">
          <w:t xml:space="preserve"> </w:t>
        </w:r>
        <w:r w:rsidR="000D580D">
          <w:t>place</w:t>
        </w:r>
        <w:r w:rsidR="004178A6">
          <w:t xml:space="preserve"> </w:t>
        </w:r>
        <w:r w:rsidR="00761C37" w:rsidRPr="00316A9A">
          <w:t xml:space="preserve">between </w:t>
        </w:r>
        <w:r w:rsidR="00761C37">
          <w:t>the</w:t>
        </w:r>
        <w:r w:rsidR="00233964">
          <w:t xml:space="preserve"> GTF </w:t>
        </w:r>
        <w:r w:rsidR="002A7E45">
          <w:t>peers</w:t>
        </w:r>
        <w:r w:rsidR="00233964">
          <w:t xml:space="preserve">, </w:t>
        </w:r>
        <w:r w:rsidR="004178A6">
          <w:t xml:space="preserve">and conveys the </w:t>
        </w:r>
        <w:r w:rsidR="004178A6">
          <w:lastRenderedPageBreak/>
          <w:t xml:space="preserve">information that is generated by </w:t>
        </w:r>
        <w:r w:rsidR="00233964">
          <w:t xml:space="preserve">the </w:t>
        </w:r>
        <w:r w:rsidR="004178A6">
          <w:t xml:space="preserve">users through the </w:t>
        </w:r>
        <w:r w:rsidR="00233964">
          <w:t>Colla</w:t>
        </w:r>
        <w:r w:rsidR="004178A6">
          <w:t>boration and Content Manager to</w:t>
        </w:r>
        <w:r w:rsidR="00233964">
          <w:t xml:space="preserve"> </w:t>
        </w:r>
        <w:r w:rsidR="004178A6">
          <w:t>their</w:t>
        </w:r>
        <w:r w:rsidR="00233964">
          <w:t xml:space="preserve"> GTF </w:t>
        </w:r>
        <w:r w:rsidR="002A7E45">
          <w:t>peers</w:t>
        </w:r>
        <w:r w:rsidR="00233964">
          <w:t xml:space="preserve">. </w:t>
        </w:r>
      </w:ins>
    </w:p>
    <w:p w:rsidR="000A605B" w:rsidRDefault="00233964" w:rsidP="00C265A1">
      <w:pPr>
        <w:pStyle w:val="BodyText"/>
        <w:rPr>
          <w:ins w:id="1784" w:author="." w:date="2009-05-30T03:16:00Z"/>
        </w:rPr>
      </w:pPr>
      <w:ins w:id="1785" w:author="." w:date="2009-05-30T03:16:00Z">
        <w:r>
          <w:t xml:space="preserve">In order to satisfy the </w:t>
        </w:r>
        <w:r w:rsidR="00761C37">
          <w:t xml:space="preserve">need for a coordinator component </w:t>
        </w:r>
        <w:r>
          <w:t xml:space="preserve">in our system, we introduced WS-Tracker </w:t>
        </w:r>
        <w:r w:rsidR="00761C37">
          <w:t xml:space="preserve">Service, </w:t>
        </w:r>
        <w:r w:rsidR="00C265A1">
          <w:t xml:space="preserve">a </w:t>
        </w:r>
        <w:r>
          <w:t xml:space="preserve">modified </w:t>
        </w:r>
        <w:r w:rsidR="00C265A1">
          <w:t xml:space="preserve">version of </w:t>
        </w:r>
        <w:r w:rsidR="00A22666">
          <w:t>BitTorrent</w:t>
        </w:r>
        <w:r w:rsidR="00C265A1" w:rsidRPr="00316A9A">
          <w:t xml:space="preserve"> tracker</w:t>
        </w:r>
        <w:r w:rsidR="00C265A1">
          <w:t xml:space="preserve"> with many added features. </w:t>
        </w:r>
        <w:r w:rsidR="004A514F">
          <w:t>Notwithstanding some basic similarities, t</w:t>
        </w:r>
        <w:r w:rsidR="00316A9A" w:rsidRPr="00316A9A">
          <w:t>here are quite differences between them in regard to</w:t>
        </w:r>
        <w:r w:rsidR="004A514F">
          <w:t xml:space="preserve"> the </w:t>
        </w:r>
        <w:r w:rsidR="004A514F" w:rsidRPr="00316A9A">
          <w:t>functionalities</w:t>
        </w:r>
        <w:r w:rsidR="004A514F">
          <w:t xml:space="preserve"> of</w:t>
        </w:r>
        <w:r w:rsidR="00316A9A" w:rsidRPr="00316A9A">
          <w:t xml:space="preserve"> WS-Tracker</w:t>
        </w:r>
        <w:r w:rsidR="00C265A1">
          <w:t xml:space="preserve"> Service</w:t>
        </w:r>
        <w:r w:rsidR="00316A9A" w:rsidRPr="00316A9A">
          <w:t xml:space="preserve">. </w:t>
        </w:r>
      </w:ins>
    </w:p>
    <w:p w:rsidR="00851DDD" w:rsidRDefault="00851DDD" w:rsidP="00851DDD">
      <w:pPr>
        <w:pStyle w:val="BodyText"/>
        <w:rPr>
          <w:ins w:id="1786" w:author="." w:date="2009-05-30T03:16:00Z"/>
        </w:rPr>
      </w:pPr>
      <w:ins w:id="1787" w:author="." w:date="2009-05-30T03:16:00Z">
        <w:r>
          <w:t xml:space="preserve">The tracker, in </w:t>
        </w:r>
        <w:r w:rsidR="00A22666">
          <w:t>BitTorrent</w:t>
        </w:r>
        <w:r w:rsidR="00BD2981">
          <w:t xml:space="preserve"> </w:t>
        </w:r>
        <w:r w:rsidR="0033544C">
          <w:fldChar w:fldCharType="begin"/>
        </w:r>
        <w:r w:rsidR="00CF1EDE">
          <w:instrText xml:space="preserve"> ADDIN EN.CITE &lt;EndNote&gt;&lt;Cite&gt;&lt;Author&gt;Cohen&lt;/Author&gt;&lt;Year&gt;2007&lt;/Year&gt;&lt;RecNum&gt;59&lt;/RecNum&gt;&lt;record&gt;&lt;rec-number&gt;59&lt;/rec-number&gt;&lt;foreign-keys&gt;&lt;key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5876AF" w:rsidDel="00CF1EDE">
          <w:instrText xml:space="preserve"> ADDIN EN.CITE &lt;EndNote&gt;&lt;Cite&gt;&lt;Author&gt;Cohen&lt;/Author&gt;&lt;Year&gt;2007&lt;/Year&gt;&lt;RecNum&gt;59&lt;/RecNum&gt;&lt;record&gt;&lt;rec-number&gt;59&lt;/rec-number&gt;&lt;foreign-keys&gt;&lt;key app="EN" db-id="eref9pfvov2rdiedsstvpxdme2tz0v2ew02z"&gt;59&lt;/key&gt;&lt;/foreign-keys&gt;&lt;ref-type name="Web Page"&gt;12&lt;/ref-type&gt;&lt;contributors&gt;&lt;authors&gt;&lt;author&gt;Cohen, B.&lt;/author&gt;&lt;/authors&gt;&lt;/contributors&gt;&lt;titles&gt;&lt;title&gt;Bittorrent&lt;/title&gt;&lt;/titles&gt;&lt;volume&gt;2007&lt;/volume&gt;&lt;number&gt; &lt;/number&gt;&lt;dates&gt;&lt;year&gt;2007&lt;/year&gt;&lt;/dates&gt;&lt;label&gt;Bittorrent&lt;/label&gt;&lt;urls&gt;&lt;related-urls&gt;&lt;url&gt;http://www.bittorrent.org/index.html&lt;/url&gt;&lt;/related-urls&gt;&lt;/urls&gt;&lt;/record&gt;&lt;/Cite&gt;&lt;Cite&gt;&lt;Author&gt;Brian&lt;/Author&gt;&lt;Year&gt;Accessed on-line 2008&lt;/Year&gt;&lt;RecNum&gt;164&lt;/RecNum&gt;&lt;record&gt;&lt;rec-number&gt;164&lt;/rec-number&gt;&lt;foreign-keys&gt;&lt;key app="EN" db-id="eref9pfvov2rdiedsstvpxdme2tz0v2ew02z"&gt;164&lt;/key&gt;&lt;/foreign-keys&gt;&lt;ref-type name="Web Page"&gt;12&lt;/ref-type&gt;&lt;contributors&gt;&lt;authors&gt;&lt;author&gt;Dessent Brian&lt;/author&gt;&lt;/authors&gt;&lt;/contributors&gt;&lt;titles&gt;&lt;title&gt;Brian&amp;apos;s BitTorrent FAQ and Guide&lt;/title&gt;&lt;/titles&gt;&lt;dates&gt;&lt;year&gt;Accessed on-line 2008&lt;/year&gt;&lt;/dates&gt;&lt;urls&gt;&lt;related-urls&gt;&lt;url&gt;http://dessent.net/btfaq/&lt;/url&gt;&lt;/related-urls&gt;&lt;/urls&gt;&lt;/record&gt;&lt;/Cite&gt;&lt;/EndNote&gt;</w:instrText>
        </w:r>
        <w:r w:rsidR="0033544C">
          <w:fldChar w:fldCharType="separate"/>
        </w:r>
        <w:r w:rsidR="008E1941">
          <w:rPr>
            <w:noProof/>
          </w:rPr>
          <w:t>[86, 88]</w:t>
        </w:r>
        <w:r w:rsidR="0033544C">
          <w:fldChar w:fldCharType="end"/>
        </w:r>
        <w:r>
          <w:t xml:space="preserve">, is a basic HTTP/HTTPS service that responds to HTTP GET requests. The main advantage of it is to use HTTP protocol, since HTTP is ubiquitous protocol. However, it is not suitable for an environment that is very dynamic and requires complex services </w:t>
        </w:r>
        <w:r w:rsidR="004220F9">
          <w:t xml:space="preserve">(explained in next sections) </w:t>
        </w:r>
        <w:r>
          <w:t xml:space="preserve">to coordinate participating nodes, and communications </w:t>
        </w:r>
        <w:r w:rsidR="004220F9">
          <w:t>taking place not</w:t>
        </w:r>
        <w:r w:rsidR="00237B94">
          <w:t xml:space="preserve"> </w:t>
        </w:r>
        <w:r w:rsidR="004220F9">
          <w:t xml:space="preserve">just </w:t>
        </w:r>
        <w:r>
          <w:t xml:space="preserve">between the </w:t>
        </w:r>
        <w:r w:rsidR="004220F9">
          <w:t>GridTorrent Framework peers</w:t>
        </w:r>
        <w:r w:rsidR="00237B94">
          <w:t>,</w:t>
        </w:r>
        <w:r w:rsidR="004220F9">
          <w:t xml:space="preserve"> but even between the users and </w:t>
        </w:r>
        <w:r>
          <w:t>the</w:t>
        </w:r>
        <w:r w:rsidR="00237B94">
          <w:t>ir</w:t>
        </w:r>
        <w:r>
          <w:t xml:space="preserve"> </w:t>
        </w:r>
        <w:r w:rsidR="00237B94">
          <w:t>GridTorrent Framework peers</w:t>
        </w:r>
        <w:r>
          <w:t xml:space="preserve">. </w:t>
        </w:r>
      </w:ins>
    </w:p>
    <w:p w:rsidR="000A605B" w:rsidRDefault="00316A9A" w:rsidP="00C265A1">
      <w:pPr>
        <w:pStyle w:val="BodyText"/>
        <w:rPr>
          <w:ins w:id="1788" w:author="." w:date="2009-05-30T03:16:00Z"/>
        </w:rPr>
      </w:pPr>
      <w:ins w:id="1789" w:author="." w:date="2009-05-30T03:16:00Z">
        <w:r w:rsidRPr="00316A9A">
          <w:t xml:space="preserve">In </w:t>
        </w:r>
        <w:r w:rsidR="00A22666">
          <w:t>BitTorrent</w:t>
        </w:r>
        <w:r w:rsidRPr="00316A9A">
          <w:t xml:space="preserve">, </w:t>
        </w:r>
        <w:r w:rsidR="00765DCD">
          <w:t xml:space="preserve">the communication happening between </w:t>
        </w:r>
        <w:r w:rsidR="002A7E45">
          <w:t>peers</w:t>
        </w:r>
        <w:r w:rsidR="00765DCD">
          <w:t xml:space="preserve"> and </w:t>
        </w:r>
        <w:r w:rsidRPr="00316A9A">
          <w:t xml:space="preserve">tracker </w:t>
        </w:r>
        <w:r w:rsidR="00765DCD">
          <w:t>is passive communication</w:t>
        </w:r>
        <w:r w:rsidR="000A605B">
          <w:t>;</w:t>
        </w:r>
        <w:r w:rsidR="00765DCD">
          <w:t xml:space="preserve"> </w:t>
        </w:r>
        <w:r w:rsidR="000A605B">
          <w:t>i</w:t>
        </w:r>
        <w:r w:rsidR="00765DCD">
          <w:t xml:space="preserve">n other words, the tracker </w:t>
        </w:r>
        <w:r w:rsidRPr="00316A9A">
          <w:t xml:space="preserve">only delivers </w:t>
        </w:r>
        <w:r w:rsidR="000A605B">
          <w:t xml:space="preserve">a </w:t>
        </w:r>
        <w:r w:rsidRPr="00316A9A">
          <w:t xml:space="preserve">list of available </w:t>
        </w:r>
        <w:r w:rsidR="0075199B">
          <w:t>seed</w:t>
        </w:r>
        <w:r w:rsidRPr="00316A9A">
          <w:t xml:space="preserve">s and peers </w:t>
        </w:r>
        <w:r w:rsidR="000A605B" w:rsidRPr="00316A9A">
          <w:t>of a requested file</w:t>
        </w:r>
        <w:r w:rsidRPr="00316A9A">
          <w:t>, and collects statistics of uploading and downloading processes</w:t>
        </w:r>
        <w:r w:rsidR="000A605B">
          <w:t xml:space="preserve"> from the </w:t>
        </w:r>
        <w:r w:rsidR="002A7E45">
          <w:t>peers</w:t>
        </w:r>
        <w:r w:rsidR="000A605B">
          <w:t>.</w:t>
        </w:r>
        <w:r w:rsidRPr="00316A9A">
          <w:t xml:space="preserve"> </w:t>
        </w:r>
      </w:ins>
    </w:p>
    <w:p w:rsidR="00C265A1" w:rsidRDefault="000A605B" w:rsidP="00C265A1">
      <w:pPr>
        <w:pStyle w:val="BodyText"/>
        <w:rPr>
          <w:ins w:id="1790" w:author="." w:date="2009-05-30T03:16:00Z"/>
        </w:rPr>
      </w:pPr>
      <w:ins w:id="1791" w:author="." w:date="2009-05-30T03:16:00Z">
        <w:r>
          <w:t xml:space="preserve">File downloading process is the only required responsibility of a general </w:t>
        </w:r>
        <w:r w:rsidR="00A22666">
          <w:t>BitTorrent</w:t>
        </w:r>
        <w:r>
          <w:t xml:space="preserve"> </w:t>
        </w:r>
        <w:r w:rsidR="002A7E45">
          <w:t>peer</w:t>
        </w:r>
        <w:r>
          <w:t xml:space="preserve"> (</w:t>
        </w:r>
        <w:r w:rsidR="00214015">
          <w:t>Refer Chapter 4</w:t>
        </w:r>
        <w:r w:rsidR="00214015" w:rsidRPr="00214015">
          <w:t xml:space="preserve"> </w:t>
        </w:r>
        <w:r w:rsidR="00214015">
          <w:t xml:space="preserve">for further details about </w:t>
        </w:r>
        <w:r w:rsidR="0085396E">
          <w:t xml:space="preserve">comparison of </w:t>
        </w:r>
        <w:r w:rsidR="00214015">
          <w:t>Gri</w:t>
        </w:r>
        <w:r w:rsidR="0085396E">
          <w:t xml:space="preserve">dTorrent </w:t>
        </w:r>
        <w:r w:rsidR="004220F9">
          <w:t xml:space="preserve">Framework </w:t>
        </w:r>
        <w:r w:rsidR="002A7E45">
          <w:t>peer</w:t>
        </w:r>
        <w:r w:rsidR="0085396E">
          <w:t xml:space="preserve"> and </w:t>
        </w:r>
        <w:r w:rsidR="00A22666">
          <w:t>BitTorrent</w:t>
        </w:r>
        <w:r w:rsidR="0085396E">
          <w:t xml:space="preserve"> </w:t>
        </w:r>
        <w:r w:rsidR="002A7E45">
          <w:t>peer</w:t>
        </w:r>
        <w:r w:rsidR="0085396E">
          <w:t>)</w:t>
        </w:r>
        <w:r w:rsidR="00180E46">
          <w:t xml:space="preserve"> and each downloading task is independent from each other. </w:t>
        </w:r>
        <w:r w:rsidR="00316A9A" w:rsidRPr="00316A9A">
          <w:t xml:space="preserve">After the initial communication, peer can continue </w:t>
        </w:r>
        <w:r w:rsidR="002A7E45">
          <w:t xml:space="preserve">its downloading process </w:t>
        </w:r>
        <w:r w:rsidR="00316A9A" w:rsidRPr="00316A9A">
          <w:t xml:space="preserve">without </w:t>
        </w:r>
        <w:r w:rsidR="002A7E45">
          <w:t xml:space="preserve">the help of </w:t>
        </w:r>
        <w:r w:rsidR="002A7E45" w:rsidRPr="00316A9A">
          <w:t>its</w:t>
        </w:r>
        <w:r w:rsidR="002A7E45">
          <w:t xml:space="preserve"> </w:t>
        </w:r>
        <w:r w:rsidR="00316A9A" w:rsidRPr="00316A9A">
          <w:t xml:space="preserve">tracker. However, in GridTorrent Framework, </w:t>
        </w:r>
        <w:r w:rsidR="00180E46">
          <w:t>a tracker</w:t>
        </w:r>
        <w:r w:rsidR="00316A9A" w:rsidRPr="00316A9A">
          <w:t xml:space="preserve"> </w:t>
        </w:r>
        <w:r w:rsidR="005D3A79">
          <w:t xml:space="preserve">plays </w:t>
        </w:r>
        <w:r w:rsidR="00316A9A" w:rsidRPr="00316A9A">
          <w:t xml:space="preserve">a maestro </w:t>
        </w:r>
        <w:r w:rsidR="005D3A79">
          <w:t xml:space="preserve">role </w:t>
        </w:r>
        <w:r w:rsidR="00316A9A" w:rsidRPr="00316A9A">
          <w:t xml:space="preserve">between </w:t>
        </w:r>
        <w:r w:rsidR="00C265A1">
          <w:t>the Collaboration and Content Manager</w:t>
        </w:r>
        <w:r w:rsidR="00316A9A" w:rsidRPr="00316A9A">
          <w:t xml:space="preserve"> and the </w:t>
        </w:r>
        <w:r w:rsidR="00C265A1">
          <w:t xml:space="preserve">clients of the </w:t>
        </w:r>
        <w:r w:rsidR="00316A9A" w:rsidRPr="00316A9A">
          <w:lastRenderedPageBreak/>
          <w:t xml:space="preserve">GridTorrent </w:t>
        </w:r>
        <w:r w:rsidR="00C265A1">
          <w:t>Framework</w:t>
        </w:r>
        <w:r w:rsidR="00761C37">
          <w:t xml:space="preserve">, </w:t>
        </w:r>
        <w:r w:rsidR="00761C37" w:rsidRPr="00316A9A">
          <w:t>and</w:t>
        </w:r>
        <w:r w:rsidR="00C265A1">
          <w:t xml:space="preserve"> </w:t>
        </w:r>
        <w:r w:rsidR="00761C37">
          <w:t>among</w:t>
        </w:r>
        <w:r w:rsidR="00761C37" w:rsidRPr="00316A9A">
          <w:t xml:space="preserve"> </w:t>
        </w:r>
        <w:r w:rsidR="00761C37">
          <w:t>the</w:t>
        </w:r>
        <w:r w:rsidR="00C265A1">
          <w:t xml:space="preserve"> clients of </w:t>
        </w:r>
        <w:r w:rsidR="00761C37">
          <w:t xml:space="preserve">the </w:t>
        </w:r>
        <w:r w:rsidR="00761C37" w:rsidRPr="00316A9A">
          <w:t>GridTorrent</w:t>
        </w:r>
        <w:r w:rsidR="00316A9A" w:rsidRPr="00316A9A">
          <w:t xml:space="preserve"> </w:t>
        </w:r>
        <w:r w:rsidR="00C265A1">
          <w:t>Framework</w:t>
        </w:r>
        <w:r w:rsidR="00316A9A" w:rsidRPr="00316A9A">
          <w:t xml:space="preserve">. </w:t>
        </w:r>
        <w:r w:rsidR="00180E46">
          <w:t>Therefore, a GridTorrent peer needs a tracker not only to download a file but also to receive its future task</w:t>
        </w:r>
        <w:r w:rsidR="00AE7B5F">
          <w:t>s</w:t>
        </w:r>
        <w:r w:rsidR="00180E46">
          <w:t xml:space="preserve"> assigned by its owner.</w:t>
        </w:r>
      </w:ins>
    </w:p>
    <w:p w:rsidR="00C265A1" w:rsidRDefault="00847273" w:rsidP="00286226">
      <w:pPr>
        <w:pStyle w:val="Heading2"/>
        <w:rPr>
          <w:ins w:id="1792" w:author="." w:date="2009-05-30T03:16:00Z"/>
        </w:rPr>
      </w:pPr>
      <w:bookmarkStart w:id="1793" w:name="_Toc228272634"/>
      <w:ins w:id="1794" w:author="." w:date="2009-05-30T03:16:00Z">
        <w:r>
          <w:t>Web Service</w:t>
        </w:r>
        <w:bookmarkEnd w:id="1793"/>
        <w:r w:rsidR="00761C37">
          <w:t xml:space="preserve"> </w:t>
        </w:r>
      </w:ins>
    </w:p>
    <w:p w:rsidR="0001545F" w:rsidRDefault="009708ED" w:rsidP="0001545F">
      <w:pPr>
        <w:pStyle w:val="BodyText"/>
        <w:rPr>
          <w:ins w:id="1795" w:author="." w:date="2009-05-30T03:16:00Z"/>
        </w:rPr>
      </w:pPr>
      <w:ins w:id="1796" w:author="." w:date="2009-05-30T03:16:00Z">
        <w:r>
          <w:t xml:space="preserve">We </w:t>
        </w:r>
        <w:r w:rsidR="00F9149C">
          <w:t>o</w:t>
        </w:r>
        <w:r w:rsidR="0048680F">
          <w:t>ve</w:t>
        </w:r>
        <w:r w:rsidR="00C344AB">
          <w:t>rc</w:t>
        </w:r>
        <w:r w:rsidR="00F9149C">
          <w:t>a</w:t>
        </w:r>
        <w:r w:rsidR="00C344AB">
          <w:t>me</w:t>
        </w:r>
        <w:r w:rsidR="0048680F">
          <w:t xml:space="preserve"> </w:t>
        </w:r>
        <w:r w:rsidR="004B1B9B">
          <w:t xml:space="preserve">the </w:t>
        </w:r>
        <w:r w:rsidR="00C344AB">
          <w:t xml:space="preserve">shortcoming of </w:t>
        </w:r>
        <w:r w:rsidR="004B1B9B">
          <w:t>a</w:t>
        </w:r>
        <w:r w:rsidR="00C344AB">
          <w:t xml:space="preserve"> </w:t>
        </w:r>
        <w:r w:rsidR="00A22666">
          <w:t>BitTorrent</w:t>
        </w:r>
        <w:r w:rsidR="004B1B9B">
          <w:t>’s tracker</w:t>
        </w:r>
        <w:r w:rsidR="00C344AB">
          <w:t>, which is</w:t>
        </w:r>
        <w:r w:rsidR="00061751">
          <w:t xml:space="preserve"> </w:t>
        </w:r>
        <w:r w:rsidR="00FD586F">
          <w:t>a simple web app</w:t>
        </w:r>
        <w:r>
          <w:t>lication</w:t>
        </w:r>
        <w:r w:rsidR="00C344AB">
          <w:t xml:space="preserve">, </w:t>
        </w:r>
        <w:r w:rsidR="00F9149C">
          <w:t xml:space="preserve">with the help of </w:t>
        </w:r>
        <w:r w:rsidR="00F9149C" w:rsidRPr="00061751">
          <w:rPr>
            <w:i/>
          </w:rPr>
          <w:t>Web Service</w:t>
        </w:r>
        <w:r w:rsidR="00F9149C">
          <w:t xml:space="preserve"> technology</w:t>
        </w:r>
        <w:r w:rsidR="00C344AB">
          <w:t xml:space="preserve"> that enable</w:t>
        </w:r>
        <w:r w:rsidR="00061751">
          <w:t>s</w:t>
        </w:r>
        <w:r w:rsidR="00C344AB">
          <w:t xml:space="preserve"> us to </w:t>
        </w:r>
        <w:r w:rsidR="001B1321">
          <w:t>extend</w:t>
        </w:r>
        <w:r w:rsidR="00C344AB">
          <w:t xml:space="preserve"> </w:t>
        </w:r>
        <w:r w:rsidR="001B1321">
          <w:t xml:space="preserve">or add complex </w:t>
        </w:r>
        <w:r w:rsidR="00061751">
          <w:t>services</w:t>
        </w:r>
        <w:r w:rsidR="004B1B9B">
          <w:t xml:space="preserve"> for GTF tracker</w:t>
        </w:r>
        <w:r w:rsidR="00061751">
          <w:t xml:space="preserve">. </w:t>
        </w:r>
        <w:r w:rsidR="0001545F">
          <w:t>The World Wide Web Consortium (W3C)</w:t>
        </w:r>
        <w:r w:rsidR="005969AC">
          <w:t xml:space="preserve"> defines a Web Service as following </w:t>
        </w:r>
        <w:r w:rsidR="0033544C">
          <w:fldChar w:fldCharType="begin"/>
        </w:r>
        <w:r w:rsidR="00CF1EDE">
          <w:instrText xml:space="preserve"> ADDIN EN.CITE &lt;EndNote&gt;&lt;Cite&gt;&lt;Year&gt;2008&lt;/Year&gt;&lt;RecNum&gt;201&lt;/RecNum&gt;&lt;record&gt;&lt;rec-number&gt;201&lt;/rec-number&gt;&lt;foreign-keys&gt;&lt;key app="EN" db-id="eref9pfvov2rdiedsstvpxdme2tz0v2ew02z"&gt;201&lt;/key&gt;&lt;/foreign-keys&gt;&lt;ref-type name="Web Page"&gt;12&lt;/ref-type&gt;&lt;contributors&gt;&lt;/contributors&gt;&lt;titles&gt;&lt;title&gt;W3C World Wide Web Consortium&lt;/title&gt;&lt;/titles&gt;&lt;dates&gt;&lt;year&gt;2008&lt;/year&gt;&lt;/dates&gt;&lt;urls&gt;&lt;related-urls&gt;&lt;url&gt;http://www.w3.org/&lt;/url&gt;&lt;/related-urls&gt;&lt;/urls&gt;&lt;/record&gt;&lt;/Cite&gt;&lt;/EndNote&gt;</w:instrText>
        </w:r>
        <w:r w:rsidR="005876AF" w:rsidDel="00CF1EDE">
          <w:instrText xml:space="preserve"> ADDIN EN.CITE &lt;EndNote&gt;&lt;Cite&gt;&lt;Year&gt;2008&lt;/Year&gt;&lt;RecNum&gt;201&lt;/RecNum&gt;&lt;record&gt;&lt;rec-number&gt;201&lt;/rec-number&gt;&lt;foreign-keys&gt;&lt;key app="EN" db-id="eref9pfvov2rdiedsstvpxdme2tz0v2ew02z"&gt;201&lt;/key&gt;&lt;/foreign-keys&gt;&lt;ref-type name="Web Page"&gt;12&lt;/ref-type&gt;&lt;contributors&gt;&lt;/contributors&gt;&lt;titles&gt;&lt;title&gt;W3C World Wide Web Consortium&lt;/title&gt;&lt;/titles&gt;&lt;dates&gt;&lt;year&gt;2008&lt;/year&gt;&lt;/dates&gt;&lt;urls&gt;&lt;related-urls&gt;&lt;url&gt;http://www.w3.org/&lt;/url&gt;&lt;/related-urls&gt;&lt;/urls&gt;&lt;/record&gt;&lt;/Cite&gt;&lt;/EndNote&gt;</w:instrText>
        </w:r>
        <w:r w:rsidR="0033544C">
          <w:fldChar w:fldCharType="separate"/>
        </w:r>
        <w:r w:rsidR="00C53B60">
          <w:rPr>
            <w:noProof/>
          </w:rPr>
          <w:t>[128]</w:t>
        </w:r>
        <w:r w:rsidR="0033544C">
          <w:fldChar w:fldCharType="end"/>
        </w:r>
        <w:r w:rsidR="00BD2981">
          <w:t>:</w:t>
        </w:r>
      </w:ins>
    </w:p>
    <w:p w:rsidR="0001545F" w:rsidRPr="005969AC" w:rsidRDefault="0001545F" w:rsidP="005969AC">
      <w:pPr>
        <w:pStyle w:val="BodyText"/>
        <w:ind w:left="720"/>
        <w:rPr>
          <w:ins w:id="1797" w:author="." w:date="2009-05-30T03:16:00Z"/>
          <w:i/>
        </w:rPr>
      </w:pPr>
      <w:ins w:id="1798" w:author="." w:date="2009-05-30T03:16:00Z">
        <w:r w:rsidRPr="005969AC">
          <w:rPr>
            <w:i/>
          </w:rPr>
          <w:t>A Web service is a software system designed to support interoperable machine-to-machine interaction over a network. It has an interface described in a machine-processable format (specifically WSDL). Other systems interact with the Web service in a manner prescribed by its description using SOAP messages, typically conveyed using HTTP with an XML serialization in conjunction with other Web-related standards.</w:t>
        </w:r>
      </w:ins>
    </w:p>
    <w:p w:rsidR="00862CFF" w:rsidRDefault="00A2408D" w:rsidP="00A02D76">
      <w:pPr>
        <w:pStyle w:val="BodyText"/>
        <w:rPr>
          <w:ins w:id="1799" w:author="." w:date="2009-05-30T03:16:00Z"/>
        </w:rPr>
      </w:pPr>
      <w:ins w:id="1800" w:author="." w:date="2009-05-30T03:16:00Z">
        <w:r>
          <w:t>In other words,</w:t>
        </w:r>
        <w:r w:rsidR="0038701D">
          <w:t xml:space="preserve"> it standardizes the interface, operations provided by Web-based applications</w:t>
        </w:r>
        <w:r w:rsidR="00861624">
          <w:t>,</w:t>
        </w:r>
        <w:r w:rsidR="0038701D">
          <w:t xml:space="preserve"> </w:t>
        </w:r>
        <w:r w:rsidR="00861624">
          <w:t xml:space="preserve">discovery of the operations, </w:t>
        </w:r>
        <w:r w:rsidR="0038701D">
          <w:t>and the message format</w:t>
        </w:r>
        <w:r w:rsidR="00861624">
          <w:t xml:space="preserve"> exchanged</w:t>
        </w:r>
        <w:r w:rsidR="0038701D">
          <w:t xml:space="preserve"> for delivering and receiving s</w:t>
        </w:r>
        <w:r w:rsidR="0001545F">
          <w:t>ervice</w:t>
        </w:r>
        <w:r w:rsidR="0038701D">
          <w:t>.</w:t>
        </w:r>
        <w:r w:rsidR="00861624">
          <w:t xml:space="preserve">  </w:t>
        </w:r>
        <w:r w:rsidR="00286E3E">
          <w:t xml:space="preserve">This standardization is being accomplished </w:t>
        </w:r>
        <w:r w:rsidR="00A02D76">
          <w:t xml:space="preserve">by using Extensible Markup Language (XML), </w:t>
        </w:r>
        <w:r w:rsidR="00242833">
          <w:t xml:space="preserve">defining </w:t>
        </w:r>
        <w:r w:rsidR="00A02D76">
          <w:t>Simple Object Access Protocol (SOAP), Web Services Description Language (WSDL),</w:t>
        </w:r>
        <w:r w:rsidR="00242833">
          <w:t xml:space="preserve"> and</w:t>
        </w:r>
        <w:r w:rsidR="00A02D76">
          <w:t xml:space="preserve"> Universal Description, Discovery and Integration (UDDI), and </w:t>
        </w:r>
        <w:r w:rsidR="00242833">
          <w:t xml:space="preserve">using </w:t>
        </w:r>
        <w:r w:rsidR="002D532C">
          <w:t xml:space="preserve">mainly </w:t>
        </w:r>
        <w:r w:rsidR="00A02D76">
          <w:t>Hypertext Transfer Protocol (HTTP)</w:t>
        </w:r>
        <w:r w:rsidR="002D532C">
          <w:t>, although supporting a variety of Internet protocols, such as Simple Mail Transfer Protocol (SMTP) and Multipurpose Internet Mail Extension (MIME)</w:t>
        </w:r>
        <w:r w:rsidR="00A02D76">
          <w:t xml:space="preserve">.  While XML is </w:t>
        </w:r>
        <w:r w:rsidR="00A71E41">
          <w:t xml:space="preserve">a general-purpose specification developed by the W3C and, in Web Service </w:t>
        </w:r>
        <w:r w:rsidR="00A71E41">
          <w:lastRenderedPageBreak/>
          <w:t xml:space="preserve">context, </w:t>
        </w:r>
        <w:r w:rsidR="00A02D76">
          <w:t>used to tag the data, SOAP is an XML-based messaging protocol and universally used to transfer data. WSDL is an XML-formatted language used to describe</w:t>
        </w:r>
        <w:r w:rsidR="00A71E41">
          <w:t xml:space="preserve"> </w:t>
        </w:r>
        <w:r w:rsidR="00B13324">
          <w:t xml:space="preserve">the </w:t>
        </w:r>
        <w:r w:rsidR="00A71E41">
          <w:t xml:space="preserve">services </w:t>
        </w:r>
        <w:r w:rsidR="00B13324">
          <w:t xml:space="preserve">available </w:t>
        </w:r>
        <w:r w:rsidR="00A71E41">
          <w:t xml:space="preserve">and data types of exchanging messages. </w:t>
        </w:r>
        <w:r w:rsidR="00B13324">
          <w:t xml:space="preserve"> UDDI</w:t>
        </w:r>
        <w:r w:rsidR="00BD2981">
          <w:t>, sponsored by OASIS,</w:t>
        </w:r>
        <w:r w:rsidR="00B13324">
          <w:t xml:space="preserve"> is a</w:t>
        </w:r>
        <w:r w:rsidR="00B13324" w:rsidRPr="00B13324">
          <w:t xml:space="preserve"> Web-based distributed directory</w:t>
        </w:r>
        <w:r w:rsidR="00862CFF">
          <w:t xml:space="preserve"> and used for</w:t>
        </w:r>
        <w:r w:rsidR="00B13324" w:rsidRPr="00B13324">
          <w:t xml:space="preserve"> </w:t>
        </w:r>
        <w:r w:rsidR="00B13324">
          <w:t>Web Ser</w:t>
        </w:r>
        <w:r w:rsidR="00862CFF">
          <w:t xml:space="preserve">vices registering </w:t>
        </w:r>
        <w:r w:rsidR="00B13324" w:rsidRPr="00B13324">
          <w:t xml:space="preserve">themselves </w:t>
        </w:r>
        <w:r w:rsidR="00862CFF">
          <w:t>and discover each other</w:t>
        </w:r>
        <w:r w:rsidR="00AF7D97">
          <w:t xml:space="preserve"> </w:t>
        </w:r>
        <w:r w:rsidR="0033544C">
          <w:fldChar w:fldCharType="begin"/>
        </w:r>
        <w:r w:rsidR="00CF1EDE">
          <w:instrText xml:space="preserve"> ADDIN EN.CITE &lt;EndNote&gt;&lt;Cite&gt;&lt;Author&gt;Bellwood&lt;/Author&gt;&lt;Year&gt;2003&lt;/Year&gt;&lt;RecNum&gt;204&lt;/RecNum&gt;&lt;record&gt;&lt;rec-number&gt;204&lt;/rec-number&gt;&lt;foreign-keys&gt;&lt;key app="EN" db-id="eref9pfvov2rdiedsstvpxdme2tz0v2ew02z"&gt;204&lt;/key&gt;&lt;/foreign-keys&gt;&lt;ref-type name="Standard"&gt;58&lt;/ref-type&gt;&lt;contributors&gt;&lt;authors&gt;&lt;author&gt;Bellwood, T&lt;/author&gt;&lt;author&gt;Clement, L&lt;/author&gt;&lt;author&gt;von Riegen, C&lt;/author&gt;&lt;/authors&gt;&lt;/contributors&gt;&lt;titles&gt;&lt;title&gt;UDDI Version 3.0. 1: UDDI Spec Technical Committee Specification&lt;/title&gt;&lt;/titles&gt;&lt;dates&gt;&lt;year&gt;2003&lt;/year&gt;&lt;/dates&gt;&lt;urls&gt;&lt;related-urls&gt;&lt;url&gt;http://uddi.org/pubs/uddi-v3.0.1-20031014.htm&lt;/url&gt;&lt;/related-urls&gt;&lt;/urls&gt;&lt;/record&gt;&lt;/Cite&gt;&lt;Cite&gt;&lt;Author&gt;Curbera&lt;/Author&gt;&lt;Year&gt;2002&lt;/Year&gt;&lt;RecNum&gt;203&lt;/RecNum&gt;&lt;record&gt;&lt;rec-number&gt;203&lt;/rec-number&gt;&lt;foreign-keys&gt;&lt;key app="EN" db-id="eref9pfvov2rdiedsstvpxdme2tz0v2ew02z"&gt;203&lt;/key&gt;&lt;/foreign-keys&gt;&lt;ref-type name="Journal Article"&gt;17&lt;/ref-type&gt;&lt;contributors&gt;&lt;authors&gt;&lt;author&gt;Francisco Curbera&lt;/author&gt;&lt;author&gt;Matthew Duftler&lt;/author&gt;&lt;author&gt;Rania Khalaf&lt;/author&gt;&lt;author&gt;William Nagy&lt;/author&gt;&lt;author&gt;Nirmal Mukhi&lt;/author&gt;&lt;author&gt;Sanjiva Weerawarana&lt;/author&gt;&lt;/authors&gt;&lt;/contributors&gt;&lt;titles&gt;&lt;title&gt;Unraveling the Web Services Web: An Introduction to SOAP, WSDL, and UDDI&lt;/title&gt;&lt;secondary-title&gt;IEEE Internet Computing&lt;/secondary-title&gt;&lt;/titles&gt;&lt;periodical&gt;&lt;full-title&gt;IEEE Internet Computing&lt;/full-title&gt;&lt;/periodical&gt;&lt;pages&gt;86-93&lt;/pages&gt;&lt;volume&gt;6&lt;/volume&gt;&lt;number&gt;2&lt;/number&gt;&lt;dates&gt;&lt;year&gt;2002&lt;/year&gt;&lt;/dates&gt;&lt;isbn&gt;1089-7801&lt;/isbn&gt;&lt;urls&gt;&lt;/urls&gt;&lt;electronic-resource-num&gt;http://dx.doi.org/10.1109/4236.991449&lt;/electronic-resource-num&gt;&lt;/record&gt;&lt;/Cite&gt;&lt;/EndNote&gt;</w:instrText>
        </w:r>
        <w:r w:rsidR="005876AF" w:rsidDel="00CF1EDE">
          <w:instrText xml:space="preserve"> ADDIN EN.CITE &lt;EndNote&gt;&lt;Cite&gt;&lt;Author&gt;Bellwood&lt;/Author&gt;&lt;Year&gt;2003&lt;/Year&gt;&lt;RecNum&gt;204&lt;/RecNum&gt;&lt;record&gt;&lt;rec-number&gt;204&lt;/rec-number&gt;&lt;foreign-keys&gt;&lt;key app="EN" db-id="eref9pfvov2rdiedsstvpxdme2tz0v2ew02z"&gt;204&lt;/key&gt;&lt;/foreign-keys&gt;&lt;ref-type name="Standard"&gt;58&lt;/ref-type&gt;&lt;contributors&gt;&lt;authors&gt;&lt;author&gt;Bellwood, T&lt;/author&gt;&lt;author&gt;Clement, L&lt;/author&gt;&lt;author&gt;von Riegen, C&lt;/author&gt;&lt;/authors&gt;&lt;/contributors&gt;&lt;titles&gt;&lt;title&gt;UDDI Version 3.0. 1: UDDI Spec Technical Committee Specification&lt;/title&gt;&lt;/titles&gt;&lt;dates&gt;&lt;year&gt;2003&lt;/year&gt;&lt;/dates&gt;&lt;urls&gt;&lt;related-urls&gt;&lt;url&gt;http://uddi.org/pubs/uddi-v3.0.1-20031014.htm&lt;/url&gt;&lt;/related-urls&gt;&lt;/urls&gt;&lt;/record&gt;&lt;/Cite&gt;&lt;Cite&gt;&lt;Author&gt;Curbera&lt;/Author&gt;&lt;Year&gt;2002&lt;/Year&gt;&lt;RecNum&gt;203&lt;/RecNum&gt;&lt;record&gt;&lt;rec-number&gt;203&lt;/rec-number&gt;&lt;foreign-keys&gt;&lt;key app="EN" db-id="eref9pfvov2rdiedsstvpxdme2tz0v2ew02z"&gt;203&lt;/key&gt;&lt;/foreign-keys&gt;&lt;ref-type name="Journal Article"&gt;17&lt;/ref-type&gt;&lt;contributors&gt;&lt;authors&gt;&lt;author&gt;Francisco Curbera&lt;/author&gt;&lt;author&gt;Matthew Duftler&lt;/author&gt;&lt;author&gt;Rania Khalaf&lt;/author&gt;&lt;author&gt;William Nagy&lt;/author&gt;&lt;author&gt;Nirmal Mukhi&lt;/author&gt;&lt;author&gt;Sanjiva Weerawarana&lt;/author&gt;&lt;/authors&gt;&lt;/contributors&gt;&lt;titles&gt;&lt;title&gt;Unraveling the Web Services Web: An Introduction to SOAP, WSDL, and UDDI&lt;/title&gt;&lt;secondary-title&gt;IEEE Internet Computing&lt;/secondary-title&gt;&lt;/titles&gt;&lt;periodical&gt;&lt;full-title&gt;IEEE Internet Computing&lt;/full-title&gt;&lt;/periodical&gt;&lt;pages&gt;86-93&lt;/pages&gt;&lt;volume&gt;6&lt;/volume&gt;&lt;number&gt;2&lt;/number&gt;&lt;dates&gt;&lt;year&gt;2002&lt;/year&gt;&lt;/dates&gt;&lt;isbn&gt;1089-7801&lt;/isbn&gt;&lt;urls&gt;&lt;/urls&gt;&lt;electronic-resource-num&gt;http://dx.doi.org/10.1109/4236.991449&lt;/electronic-resource-num&gt;&lt;/record&gt;&lt;/Cite&gt;&lt;/EndNote&gt;</w:instrText>
        </w:r>
        <w:r w:rsidR="0033544C">
          <w:fldChar w:fldCharType="separate"/>
        </w:r>
        <w:r w:rsidR="00C53B60">
          <w:rPr>
            <w:noProof/>
          </w:rPr>
          <w:t>[129, 130]</w:t>
        </w:r>
        <w:r w:rsidR="0033544C">
          <w:fldChar w:fldCharType="end"/>
        </w:r>
        <w:r w:rsidR="00862CFF">
          <w:t xml:space="preserve">. </w:t>
        </w:r>
      </w:ins>
    </w:p>
    <w:p w:rsidR="00A84F8B" w:rsidRDefault="00A02D76" w:rsidP="0001545F">
      <w:pPr>
        <w:pStyle w:val="BodyText"/>
        <w:rPr>
          <w:ins w:id="1801" w:author="." w:date="2009-05-30T03:16:00Z"/>
        </w:rPr>
      </w:pPr>
      <w:ins w:id="1802" w:author="." w:date="2009-05-30T03:16:00Z">
        <w:r>
          <w:t xml:space="preserve"> </w:t>
        </w:r>
        <w:r w:rsidR="00367EDC">
          <w:t>Because of th</w:t>
        </w:r>
        <w:r w:rsidR="00862CFF">
          <w:t>e</w:t>
        </w:r>
        <w:r w:rsidR="00367EDC">
          <w:t xml:space="preserve"> standardization, Web </w:t>
        </w:r>
        <w:r w:rsidR="00862CFF">
          <w:t>S</w:t>
        </w:r>
        <w:r w:rsidR="00367EDC">
          <w:t>ervices have many advantages but</w:t>
        </w:r>
        <w:r w:rsidR="001B3088">
          <w:t xml:space="preserve"> </w:t>
        </w:r>
        <w:r w:rsidR="00EC4760">
          <w:t>two</w:t>
        </w:r>
        <w:r w:rsidR="00367EDC">
          <w:t xml:space="preserve"> of them are the most significant </w:t>
        </w:r>
        <w:r w:rsidR="00EC4760">
          <w:t>of them</w:t>
        </w:r>
        <w:r w:rsidR="001B3088">
          <w:t xml:space="preserve"> </w:t>
        </w:r>
        <w:r w:rsidR="00870EFE">
          <w:t xml:space="preserve">and deserve </w:t>
        </w:r>
        <w:r w:rsidR="001B3088">
          <w:t>to be mentioned</w:t>
        </w:r>
        <w:r w:rsidR="00367EDC">
          <w:t xml:space="preserve">: </w:t>
        </w:r>
        <w:r w:rsidR="00E704FF">
          <w:t xml:space="preserve">being </w:t>
        </w:r>
        <w:r w:rsidR="00EC4760">
          <w:t xml:space="preserve">(1) </w:t>
        </w:r>
        <w:r w:rsidR="00367EDC">
          <w:t>loosely coupl</w:t>
        </w:r>
        <w:r w:rsidR="00E704FF">
          <w:t>ed</w:t>
        </w:r>
        <w:r w:rsidR="00EC4760">
          <w:t xml:space="preserve"> and</w:t>
        </w:r>
        <w:r w:rsidR="00367EDC">
          <w:t xml:space="preserve"> </w:t>
        </w:r>
        <w:r w:rsidR="00E704FF">
          <w:t>(</w:t>
        </w:r>
        <w:r w:rsidR="00EC4760">
          <w:t>2</w:t>
        </w:r>
        <w:r w:rsidR="00E704FF">
          <w:t>) platform independent.</w:t>
        </w:r>
        <w:r w:rsidR="00AF7D97">
          <w:t xml:space="preserve"> </w:t>
        </w:r>
        <w:r w:rsidR="00A84F8B">
          <w:t xml:space="preserve"> </w:t>
        </w:r>
      </w:ins>
    </w:p>
    <w:p w:rsidR="008459DB" w:rsidRDefault="00870EFE" w:rsidP="0001545F">
      <w:pPr>
        <w:pStyle w:val="BodyText"/>
        <w:rPr>
          <w:ins w:id="1803" w:author="." w:date="2009-05-30T03:16:00Z"/>
        </w:rPr>
      </w:pPr>
      <w:ins w:id="1804" w:author="." w:date="2009-05-30T03:16:00Z">
        <w:r>
          <w:t xml:space="preserve">Loose coupling hides the implementation logic from the callers and </w:t>
        </w:r>
        <w:r w:rsidR="00EC4760">
          <w:t>puts an end to</w:t>
        </w:r>
        <w:r w:rsidR="00285D1A">
          <w:t xml:space="preserve"> the overhead </w:t>
        </w:r>
        <w:r w:rsidR="00EC4760">
          <w:t>through</w:t>
        </w:r>
        <w:r w:rsidR="00285D1A">
          <w:t xml:space="preserve"> making requirements and few assumptions about each end of the communication by sticking to provided service contract</w:t>
        </w:r>
        <w:r w:rsidR="00286E3E">
          <w:t>, i.e. programmatic interface,</w:t>
        </w:r>
        <w:r w:rsidR="00285D1A">
          <w:t xml:space="preserve"> instead of the underlying implementation details.</w:t>
        </w:r>
        <w:r w:rsidR="00D602CE">
          <w:t xml:space="preserve"> Because it is implementation of Service-oriented architecture (SOA) </w:t>
        </w:r>
        <w:r w:rsidR="0033544C">
          <w:fldChar w:fldCharType="begin"/>
        </w:r>
        <w:r w:rsidR="00CF1EDE">
          <w:instrText xml:space="preserve"> ADDIN EN.CITE &lt;EndNote&gt;&lt;Cite&gt;&lt;Author&gt;Erl&lt;/Author&gt;&lt;Year&gt;2004&lt;/Year&gt;&lt;RecNum&gt;183&lt;/RecNum&gt;&lt;record&gt;&lt;rec-number&gt;183&lt;/rec-number&gt;&lt;foreign-keys&gt;&lt;key app="EN" db-id="eref9pfvov2rdiedsstvpxdme2tz0v2ew02z"&gt;183&lt;/key&gt;&lt;/foreign-keys&gt;&lt;ref-type name="Book"&gt;6&lt;/ref-type&gt;&lt;contributors&gt;&lt;authors&gt;&lt;author&gt;Erl, T&lt;/author&gt;&lt;/authors&gt;&lt;/contributors&gt;&lt;titles&gt;&lt;title&gt;Service-Oriented Architecture: A Field Guide to Integrating XML and Web Services&lt;/title&gt;&lt;/titles&gt;&lt;dates&gt;&lt;year&gt;2004&lt;/year&gt;&lt;/dates&gt;&lt;publisher&gt;Prentice Hall PTR Upper Saddle River, NJ, USA&lt;/publisher&gt;&lt;urls&gt;&lt;/urls&gt;&lt;/record&gt;&lt;/Cite&gt;&lt;/EndNote&gt;</w:instrText>
        </w:r>
        <w:r w:rsidR="005876AF" w:rsidDel="00CF1EDE">
          <w:instrText xml:space="preserve"> ADDIN EN.CITE &lt;EndNote&gt;&lt;Cite&gt;&lt;Author&gt;Erl&lt;/Author&gt;&lt;Year&gt;2004&lt;/Year&gt;&lt;RecNum&gt;183&lt;/RecNum&gt;&lt;record&gt;&lt;rec-number&gt;183&lt;/rec-number&gt;&lt;foreign-keys&gt;&lt;key app="EN" db-id="eref9pfvov2rdiedsstvpxdme2tz0v2ew02z"&gt;183&lt;/key&gt;&lt;/foreign-keys&gt;&lt;ref-type name="Book"&gt;6&lt;/ref-type&gt;&lt;contributors&gt;&lt;authors&gt;&lt;author&gt;Erl, T&lt;/author&gt;&lt;/authors&gt;&lt;/contributors&gt;&lt;titles&gt;&lt;title&gt;Service-Oriented Architecture: A Field Guide to Integrating XML and Web Services&lt;/title&gt;&lt;/titles&gt;&lt;dates&gt;&lt;year&gt;2004&lt;/year&gt;&lt;/dates&gt;&lt;publisher&gt;Prentice Hall PTR Upper Saddle River, NJ, USA&lt;/publisher&gt;&lt;urls&gt;&lt;/urls&gt;&lt;/record&gt;&lt;/Cite&gt;&lt;/EndNote&gt;</w:instrText>
        </w:r>
        <w:r w:rsidR="0033544C">
          <w:fldChar w:fldCharType="separate"/>
        </w:r>
        <w:r w:rsidR="00C53B60">
          <w:rPr>
            <w:noProof/>
          </w:rPr>
          <w:t>[131]</w:t>
        </w:r>
        <w:r w:rsidR="0033544C">
          <w:fldChar w:fldCharType="end"/>
        </w:r>
        <w:r w:rsidR="00D602CE">
          <w:t xml:space="preserve">, it possible to build more complex services using collection of simple services. </w:t>
        </w:r>
      </w:ins>
    </w:p>
    <w:p w:rsidR="001B3088" w:rsidRDefault="00F1419A" w:rsidP="00FD5B37">
      <w:pPr>
        <w:pStyle w:val="BodyText"/>
        <w:rPr>
          <w:ins w:id="1805" w:author="." w:date="2009-05-30T03:16:00Z"/>
        </w:rPr>
      </w:pPr>
      <w:ins w:id="1806" w:author="." w:date="2009-05-30T03:16:00Z">
        <w:r>
          <w:t xml:space="preserve">Using open standards that includes XML, SOAP, WDSL, UDDI, and HTTP and easier to implement </w:t>
        </w:r>
        <w:r w:rsidR="0032127C">
          <w:t xml:space="preserve">allow </w:t>
        </w:r>
        <w:r w:rsidR="002D532C">
          <w:t>a</w:t>
        </w:r>
        <w:r w:rsidR="0025440A">
          <w:t xml:space="preserve">ny two Web-based applications </w:t>
        </w:r>
        <w:r w:rsidR="002D532C">
          <w:t>communicate</w:t>
        </w:r>
        <w:r w:rsidR="0025440A">
          <w:t xml:space="preserve"> with </w:t>
        </w:r>
        <w:r w:rsidR="002D532C">
          <w:t xml:space="preserve">each </w:t>
        </w:r>
        <w:r w:rsidR="0025440A">
          <w:t xml:space="preserve">other without regard to </w:t>
        </w:r>
        <w:r w:rsidR="008459DB">
          <w:t>their running hardware platforms</w:t>
        </w:r>
        <w:r>
          <w:t xml:space="preserve"> and operating systems</w:t>
        </w:r>
        <w:r w:rsidR="0032127C">
          <w:t xml:space="preserve"> or programming language</w:t>
        </w:r>
        <w:r w:rsidR="008459DB">
          <w:t>s</w:t>
        </w:r>
        <w:r w:rsidR="00C74038">
          <w:t xml:space="preserve">. It is also major difference between Web Services and </w:t>
        </w:r>
        <w:r w:rsidR="00FD5B37">
          <w:t>its</w:t>
        </w:r>
        <w:r w:rsidR="00C74038">
          <w:t xml:space="preserve"> competitor</w:t>
        </w:r>
        <w:r w:rsidR="00FD5B37">
          <w:t>s of</w:t>
        </w:r>
        <w:r w:rsidR="00C74038">
          <w:t xml:space="preserve"> </w:t>
        </w:r>
        <w:r w:rsidR="00FD5B37">
          <w:t>object-model-specific protocols</w:t>
        </w:r>
        <w:r w:rsidR="00C74038">
          <w:t xml:space="preserve"> such as </w:t>
        </w:r>
        <w:r w:rsidR="00FD5B37">
          <w:t xml:space="preserve">the industry standard </w:t>
        </w:r>
        <w:r w:rsidR="00FD5B37" w:rsidRPr="00FD5B37">
          <w:t>Common Object Request Broker Architecture</w:t>
        </w:r>
        <w:r w:rsidR="00BD2981">
          <w:t xml:space="preserve"> </w:t>
        </w:r>
        <w:r w:rsidR="0033544C">
          <w:fldChar w:fldCharType="begin"/>
        </w:r>
        <w:r w:rsidR="00CF1EDE">
          <w:instrText xml:space="preserve"> ADDIN EN.CITE &lt;EndNote&gt;&lt;Cite&gt;&lt;Year&gt;1995&lt;/Year&gt;&lt;RecNum&gt;209&lt;/RecNum&gt;&lt;record&gt;&lt;rec-number&gt;209&lt;/rec-number&gt;&lt;foreign-keys&gt;&lt;key app="EN" db-id="eref9pfvov2rdiedsstvpxdme2tz0v2ew02z"&gt;209&lt;/key&gt;&lt;/foreign-keys&gt;&lt;ref-type name="Book"&gt;6&lt;/ref-type&gt;&lt;contributors&gt;&lt;secondary-authors&gt;&lt;author&gt;Ben-Natan, Ron&lt;/author&gt;&lt;/secondary-authors&gt;&lt;/contributors&gt;&lt;titles&gt;&lt;title&gt;Corba: A Guide to Common Object Request Broker Architecture&lt;/title&gt;&lt;/titles&gt;&lt;pages&gt;353&lt;/pages&gt;&lt;dates&gt;&lt;year&gt;1995&lt;/year&gt;&lt;/dates&gt;&lt;publisher&gt;McGraw-Hill, Inc.&lt;/publisher&gt;&lt;isbn&gt;0-07-005427-4&lt;/isbn&gt;&lt;urls&gt;&lt;/urls&gt;&lt;/record&gt;&lt;/Cite&gt;&lt;/EndNote&gt;</w:instrText>
        </w:r>
        <w:r w:rsidR="005876AF" w:rsidDel="00CF1EDE">
          <w:instrText xml:space="preserve"> ADDIN EN.CITE &lt;EndNote&gt;&lt;Cite&gt;&lt;Year&gt;1995&lt;/Year&gt;&lt;RecNum&gt;209&lt;/RecNum&gt;&lt;record&gt;&lt;rec-number&gt;209&lt;/rec-number&gt;&lt;foreign-keys&gt;&lt;key app="EN" db-id="eref9pfvov2rdiedsstvpxdme2tz0v2ew02z"&gt;209&lt;/key&gt;&lt;/foreign-keys&gt;&lt;ref-type name="Book"&gt;6&lt;/ref-type&gt;&lt;contributors&gt;&lt;secondary-authors&gt;&lt;author&gt;Ben-Natan, Ron&lt;/author&gt;&lt;/secondary-authors&gt;&lt;/contributors&gt;&lt;titles&gt;&lt;title&gt;Corba: A Guide to Common Object Request Broker Architecture&lt;/title&gt;&lt;/titles&gt;&lt;pages&gt;353&lt;/pages&gt;&lt;dates&gt;&lt;year&gt;1995&lt;/year&gt;&lt;/dates&gt;&lt;publisher&gt;McGraw-Hill, Inc.&lt;/publisher&gt;&lt;isbn&gt;0-07-005427-4&lt;/isbn&gt;&lt;urls&gt;&lt;/urls&gt;&lt;/record&gt;&lt;/Cite&gt;&lt;/EndNote&gt;</w:instrText>
        </w:r>
        <w:r w:rsidR="0033544C">
          <w:fldChar w:fldCharType="separate"/>
        </w:r>
        <w:r w:rsidR="00C53B60">
          <w:rPr>
            <w:noProof/>
          </w:rPr>
          <w:t>[132]</w:t>
        </w:r>
        <w:r w:rsidR="0033544C">
          <w:fldChar w:fldCharType="end"/>
        </w:r>
        <w:r w:rsidR="00FD5B37" w:rsidRPr="00FD5B37">
          <w:t xml:space="preserve"> </w:t>
        </w:r>
        <w:r w:rsidR="00FD5B37">
          <w:t>(CORBA) or Microsoft’s Distributed Component Object Model</w:t>
        </w:r>
        <w:r w:rsidR="00BD2981">
          <w:t xml:space="preserve"> </w:t>
        </w:r>
        <w:r w:rsidR="0033544C">
          <w:fldChar w:fldCharType="begin"/>
        </w:r>
        <w:r w:rsidR="00CF1EDE">
          <w:instrText xml:space="preserve"> ADDIN EN.CITE &lt;EndNote&gt;&lt;Cite&gt;&lt;Author&gt;Redmond&lt;/Author&gt;&lt;Year&gt;1997&lt;/Year&gt;&lt;RecNum&gt;206&lt;/RecNum&gt;&lt;record&gt;&lt;rec-number&gt;206&lt;/rec-number&gt;&lt;foreign-keys&gt;&lt;key app="EN" db-id="eref9pfvov2rdiedsstvpxdme2tz0v2ew02z"&gt;206&lt;/key&gt;&lt;/foreign-keys&gt;&lt;ref-type name="Book"&gt;6&lt;/ref-type&gt;&lt;contributors&gt;&lt;authors&gt;&lt;author&gt;Redmond, FE&lt;/author&gt;&lt;/authors&gt;&lt;/contributors&gt;&lt;titles&gt;&lt;title&gt;Dcom: Microsoft Distributed Component Object Model with Cdrom&lt;/title&gt;&lt;/titles&gt;&lt;dates&gt;&lt;year&gt;1997&lt;/year&gt;&lt;/dates&gt;&lt;publisher&gt;IDG Books Worldwide, Inc. Foster City, CA, USA&lt;/publisher&gt;&lt;urls&gt;&lt;/urls&gt;&lt;/record&gt;&lt;/Cite&gt;&lt;/EndNote&gt;</w:instrText>
        </w:r>
        <w:r w:rsidR="005876AF" w:rsidDel="00CF1EDE">
          <w:instrText xml:space="preserve"> ADDIN EN.CITE &lt;EndNote&gt;&lt;Cite&gt;&lt;Author&gt;Redmond&lt;/Author&gt;&lt;Year&gt;1997&lt;/Year&gt;&lt;RecNum&gt;206&lt;/RecNum&gt;&lt;record&gt;&lt;rec-number&gt;206&lt;/rec-number&gt;&lt;foreign-keys&gt;&lt;key app="EN" db-id="eref9pfvov2rdiedsstvpxdme2tz0v2ew02z"&gt;206&lt;/key&gt;&lt;/foreign-keys&gt;&lt;ref-type name="Book"&gt;6&lt;/ref-type&gt;&lt;contributors&gt;&lt;authors&gt;&lt;author&gt;Redmond, FE&lt;/author&gt;&lt;/authors&gt;&lt;/contributors&gt;&lt;titles&gt;&lt;title&gt;Dcom: Microsoft Distributed Component Object Model with Cdrom&lt;/title&gt;&lt;/titles&gt;&lt;dates&gt;&lt;year&gt;1997&lt;/year&gt;&lt;/dates&gt;&lt;publisher&gt;IDG Books Worldwide, Inc. Foster City, CA, USA&lt;/publisher&gt;&lt;urls&gt;&lt;/urls&gt;&lt;/record&gt;&lt;/Cite&gt;&lt;/EndNote&gt;</w:instrText>
        </w:r>
        <w:r w:rsidR="0033544C">
          <w:fldChar w:fldCharType="separate"/>
        </w:r>
        <w:r w:rsidR="00C53B60">
          <w:rPr>
            <w:noProof/>
          </w:rPr>
          <w:t>[133]</w:t>
        </w:r>
        <w:r w:rsidR="0033544C">
          <w:fldChar w:fldCharType="end"/>
        </w:r>
        <w:r w:rsidR="00FD5B37">
          <w:t xml:space="preserve"> (DCOM) or Remote Method Invocation </w:t>
        </w:r>
        <w:r w:rsidR="0033544C">
          <w:fldChar w:fldCharType="begin"/>
        </w:r>
        <w:r w:rsidR="00CF1EDE">
          <w:instrText xml:space="preserve"> ADDIN EN.CITE &lt;EndNote&gt;&lt;Cite&gt;&lt;Author&gt;Sun Microsystems&lt;/Author&gt;&lt;Year&gt;1997&lt;/Year&gt;&lt;RecNum&gt;207&lt;/RecNum&gt;&lt;record&gt;&lt;rec-number&gt;207&lt;/rec-number&gt;&lt;foreign-keys&gt;&lt;key app="EN" db-id="eref9pfvov2rdiedsstvpxdme2tz0v2ew02z"&gt;207&lt;/key&gt;&lt;/foreign-keys&gt;&lt;ref-type name="Journal Article"&gt;17&lt;/ref-type&gt;&lt;contributors&gt;&lt;authors&gt;&lt;author&gt;Sun Microsystems,&lt;/author&gt;&lt;/authors&gt;&lt;/contributors&gt;&lt;titles&gt;&lt;title&gt;Java Remote Method Invocation Specification&lt;/title&gt;&lt;secondary-title&gt;Sun Microsystems, Palo Alto, CA&lt;/secondary-title&gt;&lt;/titles&gt;&lt;periodical&gt;&lt;full-title&gt;Sun Microsystems, Palo Alto, CA&lt;/full-title&gt;&lt;/periodical&gt;&lt;pages&gt;31&lt;/pages&gt;&lt;volume&gt;30&lt;/volume&gt;&lt;dates&gt;&lt;year&gt;1997&lt;/year&gt;&lt;/dates&gt;&lt;urls&gt;&lt;/urls&gt;&lt;/record&gt;&lt;/Cite&gt;&lt;/EndNote&gt;</w:instrText>
        </w:r>
        <w:r w:rsidR="005876AF" w:rsidDel="00CF1EDE">
          <w:instrText xml:space="preserve"> ADDIN EN.CITE &lt;EndNote&gt;&lt;Cite&gt;&lt;Author&gt;Sun Microsystems&lt;/Author&gt;&lt;Year&gt;1997&lt;/Year&gt;&lt;RecNum&gt;207&lt;/RecNum&gt;&lt;record&gt;&lt;rec-number&gt;207&lt;/rec-number&gt;&lt;foreign-keys&gt;&lt;key app="EN" db-id="eref9pfvov2rdiedsstvpxdme2tz0v2ew02z"&gt;207&lt;/key&gt;&lt;/foreign-keys&gt;&lt;ref-type name="Journal Article"&gt;17&lt;/ref-type&gt;&lt;contributors&gt;&lt;authors&gt;&lt;author&gt;Sun Microsystems,&lt;/author&gt;&lt;/authors&gt;&lt;/contributors&gt;&lt;titles&gt;&lt;title&gt;Java Remote Method Invocation Specification&lt;/title&gt;&lt;secondary-title&gt;Sun Microsystems, Palo Alto, CA&lt;/secondary-title&gt;&lt;/titles&gt;&lt;periodical&gt;&lt;full-title&gt;Sun Microsystems, Palo Alto, CA&lt;/full-title&gt;&lt;/periodical&gt;&lt;pages&gt;31&lt;/pages&gt;&lt;volume&gt;30&lt;/volume&gt;&lt;dates&gt;&lt;year&gt;1997&lt;/year&gt;&lt;/dates&gt;&lt;urls&gt;&lt;/urls&gt;&lt;/record&gt;&lt;/Cite&gt;&lt;/EndNote&gt;</w:instrText>
        </w:r>
        <w:r w:rsidR="0033544C">
          <w:fldChar w:fldCharType="separate"/>
        </w:r>
        <w:r w:rsidR="00C53B60">
          <w:rPr>
            <w:noProof/>
          </w:rPr>
          <w:t>[134]</w:t>
        </w:r>
        <w:r w:rsidR="0033544C">
          <w:fldChar w:fldCharType="end"/>
        </w:r>
        <w:r w:rsidR="00FD5B37">
          <w:t xml:space="preserve"> </w:t>
        </w:r>
        <w:r w:rsidR="00BD2981">
          <w:t xml:space="preserve">(RMI) </w:t>
        </w:r>
        <w:r w:rsidR="00FD5B37">
          <w:t>or Internet Inter-Orb Protocol</w:t>
        </w:r>
        <w:r w:rsidR="00BD2981">
          <w:t xml:space="preserve"> </w:t>
        </w:r>
        <w:r w:rsidR="0033544C">
          <w:fldChar w:fldCharType="begin"/>
        </w:r>
        <w:r w:rsidR="00CF1EDE">
          <w:instrText xml:space="preserve"> ADDIN EN.CITE &lt;EndNote&gt;&lt;Cite&gt;&lt;Author&gt;Kirtland&lt;/Author&gt;&lt;Year&gt;2001&lt;/Year&gt;&lt;RecNum&gt;208&lt;/RecNum&gt;&lt;record&gt;&lt;rec-number&gt;208&lt;/rec-number&gt;&lt;foreign-keys&gt;&lt;key app="EN" db-id="eref9pfvov2rdiedsstvpxdme2tz0v2ew02z"&gt;208&lt;/key&gt;&lt;/foreign-keys&gt;&lt;ref-type name="Journal Article"&gt;17&lt;/ref-type&gt;&lt;contributors&gt;&lt;authors&gt;&lt;author&gt;Kirtland, M&lt;/author&gt;&lt;/authors&gt;&lt;/contributors&gt;&lt;titles&gt;&lt;title&gt;A Platform for Web Services&lt;/title&gt;&lt;secondary-title&gt;Microsoft Developer Network&lt;/secondary-title&gt;&lt;/titles&gt;&lt;periodical&gt;&lt;full-title&gt;Microsoft Developer Network&lt;/full-title&gt;&lt;/periodical&gt;&lt;dates&gt;&lt;year&gt;2001&lt;/year&gt;&lt;/dates&gt;&lt;urls&gt;&lt;/urls&gt;&lt;/record&gt;&lt;/Cite&gt;&lt;/EndNote&gt;</w:instrText>
        </w:r>
        <w:r w:rsidR="005876AF" w:rsidDel="00CF1EDE">
          <w:instrText xml:space="preserve"> ADDIN EN.CITE &lt;EndNote&gt;&lt;Cite&gt;&lt;Author&gt;Kirtland&lt;/Author&gt;&lt;Year&gt;2001&lt;/Year&gt;&lt;RecNum&gt;208&lt;/RecNum&gt;&lt;record&gt;&lt;rec-number&gt;208&lt;/rec-number&gt;&lt;foreign-keys&gt;&lt;key app="EN" db-id="eref9pfvov2rdiedsstvpxdme2tz0v2ew02z"&gt;208&lt;/key&gt;&lt;/foreign-keys&gt;&lt;ref-type name="Journal Article"&gt;17&lt;/ref-type&gt;&lt;contributors&gt;&lt;authors&gt;&lt;author&gt;Kirtland, M&lt;/author&gt;&lt;/authors&gt;&lt;/contributors&gt;&lt;titles&gt;&lt;title&gt;A Platform for Web Services&lt;/title&gt;&lt;secondary-title&gt;Microsoft Developer Network&lt;/secondary-title&gt;&lt;/titles&gt;&lt;periodical&gt;&lt;full-title&gt;Microsoft Developer Network&lt;/full-title&gt;&lt;/periodical&gt;&lt;dates&gt;&lt;year&gt;2001&lt;/year&gt;&lt;/dates&gt;&lt;urls&gt;&lt;/urls&gt;&lt;/record&gt;&lt;/Cite&gt;&lt;/EndNote&gt;</w:instrText>
        </w:r>
        <w:r w:rsidR="0033544C">
          <w:fldChar w:fldCharType="separate"/>
        </w:r>
        <w:r w:rsidR="00C53B60">
          <w:rPr>
            <w:noProof/>
          </w:rPr>
          <w:t>[135]</w:t>
        </w:r>
        <w:r w:rsidR="0033544C">
          <w:fldChar w:fldCharType="end"/>
        </w:r>
        <w:r w:rsidR="00FD5B37">
          <w:t>,</w:t>
        </w:r>
        <w:r>
          <w:t xml:space="preserve"> and give</w:t>
        </w:r>
        <w:r w:rsidR="00FD5B37">
          <w:t>s</w:t>
        </w:r>
        <w:r>
          <w:t xml:space="preserve"> Web Services a better chance of being </w:t>
        </w:r>
        <w:r>
          <w:lastRenderedPageBreak/>
          <w:t>widely implemented</w:t>
        </w:r>
        <w:r w:rsidR="0032127C">
          <w:t>.</w:t>
        </w:r>
        <w:r w:rsidR="007B2326">
          <w:t xml:space="preserve"> For example, an application written in Java and running on </w:t>
        </w:r>
        <w:r w:rsidR="008459DB">
          <w:t xml:space="preserve">Microsoft </w:t>
        </w:r>
        <w:r w:rsidR="007B2326">
          <w:t>Windows OS can talk with one written in C++ and running on UNIX.</w:t>
        </w:r>
        <w:r>
          <w:t xml:space="preserve"> </w:t>
        </w:r>
      </w:ins>
    </w:p>
    <w:p w:rsidR="00AF352F" w:rsidRDefault="00AF352F" w:rsidP="0001545F">
      <w:pPr>
        <w:pStyle w:val="BodyText"/>
        <w:rPr>
          <w:ins w:id="1807" w:author="." w:date="2009-05-30T03:16:00Z"/>
        </w:rPr>
      </w:pPr>
      <w:ins w:id="1808" w:author="." w:date="2009-05-30T03:16:00Z">
        <w:r>
          <w:t>Some of Web Services specifications have been developed or some of them are still under development t</w:t>
        </w:r>
        <w:r w:rsidR="00286E3E">
          <w:t>o extend Web Services capabilities</w:t>
        </w:r>
        <w:r w:rsidR="00A84F8B">
          <w:t xml:space="preserve"> in order to meet the newly emerged requirements</w:t>
        </w:r>
        <w:r>
          <w:t>. These specifications have come from the W3C or OASIS</w:t>
        </w:r>
        <w:r w:rsidR="00711C63">
          <w:t xml:space="preserve"> or a coalition of vendors such as Sun Microsystems, IBM, Microsoft, BEA Systems, Oracle, and Tibco</w:t>
        </w:r>
        <w:r>
          <w:t>.</w:t>
        </w:r>
        <w:r w:rsidR="00C74038">
          <w:t xml:space="preserve"> Though there are many specifications associated with web services, we only </w:t>
        </w:r>
        <w:r w:rsidR="00F832C1">
          <w:t xml:space="preserve">provide a </w:t>
        </w:r>
        <w:r w:rsidR="00C74038">
          <w:t>list</w:t>
        </w:r>
        <w:r w:rsidR="00F832C1">
          <w:t xml:space="preserve"> of </w:t>
        </w:r>
        <w:r w:rsidR="00C74038">
          <w:t xml:space="preserve">important ones </w:t>
        </w:r>
        <w:r w:rsidR="0033544C">
          <w:fldChar w:fldCharType="begin"/>
        </w:r>
        <w:r w:rsidR="00CF1EDE">
          <w:instrText xml:space="preserve"> ADDIN EN.CITE &lt;EndNote&gt;&lt;Cite&gt;&lt;Year&gt;2008&lt;/Year&gt;&lt;RecNum&gt;211&lt;/RecNum&gt;&lt;record&gt;&lt;rec-number&gt;211&lt;/rec-number&gt;&lt;foreign-keys&gt;&lt;key app="EN" db-id="eref9pfvov2rdiedsstvpxdme2tz0v2ew02z"&gt;211&lt;/key&gt;&lt;/foreign-keys&gt;&lt;ref-type name="Web Page"&gt;12&lt;/ref-type&gt;&lt;contributors&gt;&lt;/contributors&gt;&lt;titles&gt;&lt;title&gt;List of Web Service Specifications&lt;/title&gt;&lt;/titles&gt;&lt;dates&gt;&lt;year&gt;2008&lt;/year&gt;&lt;/dates&gt;&lt;urls&gt;&lt;related-urls&gt;&lt;url&gt;http://en.wikipedia.org/wiki/List_of_Web_service_specifications&lt;/url&gt;&lt;/related-urls&gt;&lt;/urls&gt;&lt;/record&gt;&lt;/Cite&gt;&lt;/EndNote&gt;</w:instrText>
        </w:r>
        <w:r w:rsidR="005876AF" w:rsidDel="00CF1EDE">
          <w:instrText xml:space="preserve"> ADDIN EN.CITE &lt;EndNote&gt;&lt;Cite&gt;&lt;Year&gt;2008&lt;/Year&gt;&lt;RecNum&gt;211&lt;/RecNum&gt;&lt;record&gt;&lt;rec-number&gt;211&lt;/rec-number&gt;&lt;foreign-keys&gt;&lt;key app="EN" db-id="eref9pfvov2rdiedsstvpxdme2tz0v2ew02z"&gt;211&lt;/key&gt;&lt;/foreign-keys&gt;&lt;ref-type name="Web Page"&gt;12&lt;/ref-type&gt;&lt;contributors&gt;&lt;/contributors&gt;&lt;titles&gt;&lt;title&gt;List of Web Service Specifications&lt;/title&gt;&lt;/titles&gt;&lt;dates&gt;&lt;year&gt;2008&lt;/year&gt;&lt;/dates&gt;&lt;urls&gt;&lt;related-urls&gt;&lt;url&gt;http://en.wikipedia.org/wiki/List_of_Web_service_specifications&lt;/url&gt;&lt;/related-urls&gt;&lt;/urls&gt;&lt;/record&gt;&lt;/Cite&gt;&lt;/EndNote&gt;</w:instrText>
        </w:r>
        <w:r w:rsidR="0033544C">
          <w:fldChar w:fldCharType="separate"/>
        </w:r>
        <w:r w:rsidR="00C53B60">
          <w:rPr>
            <w:noProof/>
          </w:rPr>
          <w:t>[136]</w:t>
        </w:r>
        <w:r w:rsidR="0033544C">
          <w:fldChar w:fldCharType="end"/>
        </w:r>
        <w:r w:rsidR="00F832C1">
          <w:t xml:space="preserve"> </w:t>
        </w:r>
        <w:r w:rsidR="00C74038">
          <w:t xml:space="preserve">with short </w:t>
        </w:r>
        <w:r w:rsidR="00F832C1">
          <w:t>description here</w:t>
        </w:r>
        <w:r w:rsidR="00C74038">
          <w:t>:</w:t>
        </w:r>
      </w:ins>
    </w:p>
    <w:p w:rsidR="00AF352F" w:rsidRDefault="00AF352F" w:rsidP="00325EED">
      <w:pPr>
        <w:pStyle w:val="BodyText"/>
        <w:numPr>
          <w:ilvl w:val="1"/>
          <w:numId w:val="14"/>
        </w:numPr>
        <w:rPr>
          <w:ins w:id="1809" w:author="." w:date="2009-05-30T03:16:00Z"/>
        </w:rPr>
      </w:pPr>
      <w:ins w:id="1810" w:author="." w:date="2009-05-30T03:16:00Z">
        <w:r w:rsidRPr="00325EED">
          <w:rPr>
            <w:b/>
          </w:rPr>
          <w:t>WS-Security</w:t>
        </w:r>
        <w:r w:rsidR="00325EED">
          <w:t xml:space="preserve"> defines how to use XML encryption and Signature in SOAP message in order to provide end-to-end security.</w:t>
        </w:r>
        <w:r w:rsidR="000A5399">
          <w:t xml:space="preserve"> It is released by OASIS.</w:t>
        </w:r>
      </w:ins>
    </w:p>
    <w:p w:rsidR="00AF352F" w:rsidRDefault="00AF352F" w:rsidP="00325EED">
      <w:pPr>
        <w:pStyle w:val="BodyText"/>
        <w:numPr>
          <w:ilvl w:val="1"/>
          <w:numId w:val="14"/>
        </w:numPr>
        <w:rPr>
          <w:ins w:id="1811" w:author="." w:date="2009-05-30T03:16:00Z"/>
        </w:rPr>
      </w:pPr>
      <w:ins w:id="1812" w:author="." w:date="2009-05-30T03:16:00Z">
        <w:r w:rsidRPr="00F11049">
          <w:rPr>
            <w:b/>
          </w:rPr>
          <w:t>WS-Reliability</w:t>
        </w:r>
        <w:r w:rsidR="00325EED">
          <w:t xml:space="preserve"> </w:t>
        </w:r>
        <w:r w:rsidR="002C000F">
          <w:t xml:space="preserve">is specified by OASIS to </w:t>
        </w:r>
        <w:r w:rsidR="00F11049">
          <w:t>address reliable messaging requirements that are critical to some Web Services applications.  .</w:t>
        </w:r>
      </w:ins>
    </w:p>
    <w:p w:rsidR="00AF352F" w:rsidRDefault="00AF352F" w:rsidP="00325EED">
      <w:pPr>
        <w:pStyle w:val="BodyText"/>
        <w:numPr>
          <w:ilvl w:val="1"/>
          <w:numId w:val="14"/>
        </w:numPr>
        <w:rPr>
          <w:ins w:id="1813" w:author="." w:date="2009-05-30T03:16:00Z"/>
        </w:rPr>
      </w:pPr>
      <w:ins w:id="1814" w:author="." w:date="2009-05-30T03:16:00Z">
        <w:r w:rsidRPr="000A5399">
          <w:rPr>
            <w:b/>
          </w:rPr>
          <w:t>WS-Reliable Messaging</w:t>
        </w:r>
        <w:r w:rsidR="00F11049">
          <w:t xml:space="preserve"> </w:t>
        </w:r>
        <w:r w:rsidR="000A5399">
          <w:t>is, similar</w:t>
        </w:r>
        <w:r w:rsidR="00F11049">
          <w:t xml:space="preserve"> to WS-</w:t>
        </w:r>
        <w:r w:rsidR="000A5399">
          <w:t>Reliability, addressing the reliability issues in Web Service Context and subsequent of WS-Reliability. It is produced by OASIS.</w:t>
        </w:r>
      </w:ins>
    </w:p>
    <w:p w:rsidR="00AF352F" w:rsidRDefault="00AF352F" w:rsidP="00325EED">
      <w:pPr>
        <w:pStyle w:val="BodyText"/>
        <w:numPr>
          <w:ilvl w:val="1"/>
          <w:numId w:val="14"/>
        </w:numPr>
        <w:rPr>
          <w:ins w:id="1815" w:author="." w:date="2009-05-30T03:16:00Z"/>
        </w:rPr>
      </w:pPr>
      <w:ins w:id="1816" w:author="." w:date="2009-05-30T03:16:00Z">
        <w:r w:rsidRPr="000A5399">
          <w:rPr>
            <w:b/>
          </w:rPr>
          <w:t>WS-Addressing</w:t>
        </w:r>
        <w:r w:rsidR="000A5399">
          <w:t xml:space="preserve"> is </w:t>
        </w:r>
        <w:r w:rsidR="002C000F">
          <w:t xml:space="preserve">developed by W3C and </w:t>
        </w:r>
        <w:r w:rsidR="000A5399">
          <w:t>a specification of transport neutral mechanism to enable Web Services to communicate just using addressing in</w:t>
        </w:r>
        <w:r w:rsidR="002C000F">
          <w:t>formation.</w:t>
        </w:r>
      </w:ins>
    </w:p>
    <w:p w:rsidR="00AF352F" w:rsidRDefault="00AF352F" w:rsidP="00325EED">
      <w:pPr>
        <w:pStyle w:val="BodyText"/>
        <w:numPr>
          <w:ilvl w:val="1"/>
          <w:numId w:val="14"/>
        </w:numPr>
        <w:rPr>
          <w:ins w:id="1817" w:author="." w:date="2009-05-30T03:16:00Z"/>
        </w:rPr>
      </w:pPr>
      <w:ins w:id="1818" w:author="." w:date="2009-05-30T03:16:00Z">
        <w:r w:rsidRPr="00711C63">
          <w:rPr>
            <w:b/>
          </w:rPr>
          <w:t>WS-Resource Framework</w:t>
        </w:r>
        <w:r w:rsidR="000A5399">
          <w:t xml:space="preserve"> provides a set of operations to implement stateful Web Services. It is developed by OASIS</w:t>
        </w:r>
        <w:r w:rsidR="00711C63">
          <w:t xml:space="preserve"> with the major contribution of Globus Alliance and IBM.</w:t>
        </w:r>
      </w:ins>
    </w:p>
    <w:p w:rsidR="00AF352F" w:rsidRDefault="00AF352F" w:rsidP="00325EED">
      <w:pPr>
        <w:pStyle w:val="BodyText"/>
        <w:numPr>
          <w:ilvl w:val="1"/>
          <w:numId w:val="14"/>
        </w:numPr>
        <w:rPr>
          <w:ins w:id="1819" w:author="." w:date="2009-05-30T03:16:00Z"/>
        </w:rPr>
      </w:pPr>
      <w:ins w:id="1820" w:author="." w:date="2009-05-30T03:16:00Z">
        <w:r w:rsidRPr="00711C63">
          <w:rPr>
            <w:b/>
          </w:rPr>
          <w:t>WS-Distributed Management</w:t>
        </w:r>
        <w:r w:rsidR="00711C63">
          <w:t xml:space="preserve"> is a standard for managing and monitoring the status of other services. It is approved as an OASIS standard.</w:t>
        </w:r>
      </w:ins>
    </w:p>
    <w:p w:rsidR="00864EF3" w:rsidRDefault="00766DD6" w:rsidP="00286226">
      <w:pPr>
        <w:pStyle w:val="Heading2"/>
        <w:rPr>
          <w:ins w:id="1821" w:author="." w:date="2009-05-30T03:16:00Z"/>
        </w:rPr>
      </w:pPr>
      <w:bookmarkStart w:id="1822" w:name="_Toc228272635"/>
      <w:ins w:id="1823" w:author="." w:date="2009-05-30T03:16:00Z">
        <w:r>
          <w:lastRenderedPageBreak/>
          <w:t xml:space="preserve">WS-Tracker </w:t>
        </w:r>
        <w:r w:rsidR="000D3A90">
          <w:t>Service</w:t>
        </w:r>
        <w:bookmarkEnd w:id="1822"/>
      </w:ins>
    </w:p>
    <w:p w:rsidR="009A72B6" w:rsidRDefault="00C65BBD" w:rsidP="009A72B6">
      <w:pPr>
        <w:pStyle w:val="BodyText"/>
        <w:rPr>
          <w:ins w:id="1824" w:author="." w:date="2009-05-30T03:16:00Z"/>
        </w:rPr>
      </w:pPr>
      <w:ins w:id="1825" w:author="." w:date="2009-05-30T03:16:00Z">
        <w:r>
          <w:t xml:space="preserve">WS-Tracker service </w:t>
        </w:r>
        <w:r w:rsidR="00DE2414">
          <w:t xml:space="preserve">is at the hub of the GridTorrent Framework’s communications taking place between the CCM and the peers of GTF, and between the peers. In order to </w:t>
        </w:r>
        <w:r w:rsidR="009A72B6">
          <w:t>provide services promised, it offers</w:t>
        </w:r>
        <w:r w:rsidR="00DE2414">
          <w:t xml:space="preserve"> </w:t>
        </w:r>
        <w:r w:rsidR="009A72B6">
          <w:t>a set of operations implemented based on Web Service technology using Java and Axis 1.4.</w:t>
        </w:r>
      </w:ins>
    </w:p>
    <w:p w:rsidR="00C95A63" w:rsidRDefault="00C95A63" w:rsidP="00C95A63">
      <w:pPr>
        <w:pStyle w:val="BodyText"/>
        <w:keepNext/>
        <w:ind w:firstLine="0"/>
        <w:rPr>
          <w:ins w:id="1826" w:author="." w:date="2009-05-30T03:16:00Z"/>
        </w:rPr>
      </w:pPr>
      <w:ins w:id="1827" w:author="." w:date="2009-05-30T03:16:00Z">
        <w:r>
          <w:object w:dxaOrig="7403" w:dyaOrig="6685">
            <v:shape id="_x0000_i1039" type="#_x0000_t75" style="width:370.5pt;height:335.25pt" o:ole="">
              <v:imagedata r:id="rId42" o:title=""/>
            </v:shape>
            <o:OLEObject Type="Embed" ProgID="Visio.Drawing.11" ShapeID="_x0000_i1039" DrawAspect="Content" ObjectID="_1306817418" r:id="rId43"/>
          </w:object>
        </w:r>
      </w:ins>
    </w:p>
    <w:p w:rsidR="00C95A63" w:rsidRDefault="00C95A63" w:rsidP="00C95A63">
      <w:pPr>
        <w:pStyle w:val="Caption"/>
        <w:rPr>
          <w:ins w:id="1828" w:author="." w:date="2009-05-30T03:16:00Z"/>
        </w:rPr>
      </w:pPr>
      <w:bookmarkStart w:id="1829" w:name="_Ref199238918"/>
      <w:bookmarkStart w:id="1830" w:name="_Toc228209050"/>
      <w:ins w:id="1831" w:author="." w:date="2009-05-30T03:16:00Z">
        <w:r>
          <w:t xml:space="preserve">Figure </w:t>
        </w:r>
      </w:ins>
      <w:ins w:id="1832" w:author="." w:date="2009-05-31T10:14:00Z">
        <w:r w:rsidR="0033544C">
          <w:fldChar w:fldCharType="begin"/>
        </w:r>
        <w:r w:rsidR="007A19D2">
          <w:instrText xml:space="preserve"> STYLEREF 1 \s </w:instrText>
        </w:r>
      </w:ins>
      <w:r w:rsidR="0033544C">
        <w:fldChar w:fldCharType="separate"/>
      </w:r>
      <w:r w:rsidR="007A19D2">
        <w:rPr>
          <w:noProof/>
        </w:rPr>
        <w:t>6</w:t>
      </w:r>
      <w:ins w:id="1833"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834" w:author="." w:date="2009-05-31T10:14:00Z">
        <w:r w:rsidR="007A19D2">
          <w:rPr>
            <w:noProof/>
          </w:rPr>
          <w:t>1</w:t>
        </w:r>
        <w:r w:rsidR="0033544C">
          <w:fldChar w:fldCharType="end"/>
        </w:r>
      </w:ins>
      <w:del w:id="1835"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6</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w:delText>
        </w:r>
        <w:r w:rsidR="0033544C" w:rsidDel="003D3922">
          <w:fldChar w:fldCharType="end"/>
        </w:r>
      </w:del>
      <w:bookmarkEnd w:id="1829"/>
      <w:ins w:id="1836" w:author="." w:date="2009-05-30T03:16:00Z">
        <w:r>
          <w:t xml:space="preserve"> The flow of information</w:t>
        </w:r>
        <w:r>
          <w:rPr>
            <w:noProof/>
          </w:rPr>
          <w:t xml:space="preserve"> between a user and GTF Peer through </w:t>
        </w:r>
        <w:r w:rsidRPr="0061220F">
          <w:rPr>
            <w:noProof/>
          </w:rPr>
          <w:t>Con</w:t>
        </w:r>
        <w:r>
          <w:rPr>
            <w:noProof/>
          </w:rPr>
          <w:t>tent and Collaboration Manager and WS-Tracker service</w:t>
        </w:r>
        <w:bookmarkEnd w:id="1830"/>
      </w:ins>
    </w:p>
    <w:p w:rsidR="006859E1" w:rsidRDefault="006859E1" w:rsidP="006859E1">
      <w:pPr>
        <w:pStyle w:val="BodyText"/>
        <w:rPr>
          <w:ins w:id="1837" w:author="." w:date="2009-05-30T03:16:00Z"/>
        </w:rPr>
      </w:pPr>
      <w:ins w:id="1838" w:author="." w:date="2009-05-30T03:16:00Z">
        <w:r>
          <w:t xml:space="preserve">As it is illustrated in </w:t>
        </w:r>
        <w:r w:rsidR="0033544C">
          <w:fldChar w:fldCharType="begin"/>
        </w:r>
        <w:r>
          <w:instrText xml:space="preserve"> REF _Ref199238918 \h </w:instrText>
        </w:r>
      </w:ins>
      <w:ins w:id="1839" w:author="." w:date="2009-05-30T03:16:00Z">
        <w:r w:rsidR="0033544C">
          <w:fldChar w:fldCharType="separate"/>
        </w:r>
        <w:r w:rsidR="007B4C25">
          <w:t xml:space="preserve">Figure </w:t>
        </w:r>
        <w:r w:rsidR="007B4C25">
          <w:rPr>
            <w:noProof/>
          </w:rPr>
          <w:t>6</w:t>
        </w:r>
        <w:r w:rsidR="007B4C25">
          <w:noBreakHyphen/>
        </w:r>
        <w:r w:rsidR="007B4C25">
          <w:rPr>
            <w:noProof/>
          </w:rPr>
          <w:t>1</w:t>
        </w:r>
        <w:r w:rsidR="0033544C">
          <w:fldChar w:fldCharType="end"/>
        </w:r>
        <w:r>
          <w:t xml:space="preserve">, </w:t>
        </w:r>
        <w:r w:rsidR="002C45D7">
          <w:t xml:space="preserve">the </w:t>
        </w:r>
        <w:r>
          <w:t>user</w:t>
        </w:r>
        <w:r w:rsidR="002C45D7">
          <w:t xml:space="preserve"> commences the flow of information between a user and his GTF Peer</w:t>
        </w:r>
        <w:r>
          <w:t xml:space="preserve">. The user inputs information regarding to shared or downloaded content through the CCM using operations offered by it. For example, a </w:t>
        </w:r>
        <w:r>
          <w:lastRenderedPageBreak/>
          <w:t xml:space="preserve">user makes one of his/her content available for public usage by using publishing contents’ service of the CCM. Then, the CCM saves this transaction into a database server accessible both the CCM and WS-Tracker Service. The CCM also retrieves information from the database server to display the status and statistical information of the user’s tasks. </w:t>
        </w:r>
      </w:ins>
    </w:p>
    <w:p w:rsidR="006859E1" w:rsidRDefault="006859E1" w:rsidP="006859E1">
      <w:pPr>
        <w:pStyle w:val="BodyText"/>
        <w:rPr>
          <w:ins w:id="1840" w:author="." w:date="2009-05-30T03:16:00Z"/>
        </w:rPr>
      </w:pPr>
      <w:ins w:id="1841" w:author="." w:date="2009-05-30T03:16:00Z">
        <w:r>
          <w:t>WS-Tracker Service obtains information from the database server to deliver task messages (Refer Section 4.6 for type of task messages and handling them) created by the users to corresponding peers. In order to increase performance of the task delivery, we use task cache. To maintain the task cache highly updated, in addition to peer request based database access, we provide a periodical database access taking places in a certain interval of time.</w:t>
        </w:r>
      </w:ins>
    </w:p>
    <w:p w:rsidR="006859E1" w:rsidRDefault="006859E1" w:rsidP="006859E1">
      <w:pPr>
        <w:pStyle w:val="BodyText"/>
        <w:rPr>
          <w:ins w:id="1842" w:author="." w:date="2009-05-30T03:16:00Z"/>
        </w:rPr>
      </w:pPr>
      <w:ins w:id="1843" w:author="." w:date="2009-05-30T03:16:00Z">
        <w:r>
          <w:t xml:space="preserve">When a GTF peer requests its task lists, WS-Tracker Service first checks the task cache to see whether any task is available for it. If there is no task in the task cache for requesting peer, then it sends a query to database about available tasks. According to the database server response, it updates its task cache and also returns a task list to the corresponding peers.  </w:t>
        </w:r>
      </w:ins>
    </w:p>
    <w:p w:rsidR="006859E1" w:rsidRDefault="006859E1" w:rsidP="006859E1">
      <w:pPr>
        <w:pStyle w:val="BodyText"/>
        <w:rPr>
          <w:ins w:id="1844" w:author="." w:date="2009-05-30T03:16:00Z"/>
        </w:rPr>
      </w:pPr>
      <w:ins w:id="1845" w:author="." w:date="2009-05-30T03:16:00Z">
        <w:r>
          <w:t>After receiving task list, a GTF peer begins to process each task delivered in the list. Some of these tasks require additional interaction with either WS-Tracker Service or the other peers. W</w:t>
        </w:r>
        <w:r w:rsidRPr="00E252C9">
          <w:t>hen a task is successfully received or completed</w:t>
        </w:r>
        <w:r>
          <w:t>,</w:t>
        </w:r>
        <w:r w:rsidRPr="00E252C9">
          <w:t xml:space="preserve"> </w:t>
        </w:r>
        <w:r>
          <w:t>an acknowledgement message is generated and sent back to WS-Tracker Service in order to notify to it.</w:t>
        </w:r>
      </w:ins>
    </w:p>
    <w:p w:rsidR="006859E1" w:rsidRDefault="007810A9" w:rsidP="006859E1">
      <w:pPr>
        <w:pStyle w:val="BodyText"/>
        <w:rPr>
          <w:ins w:id="1846" w:author="." w:date="2009-05-30T03:16:00Z"/>
        </w:rPr>
      </w:pPr>
      <w:ins w:id="1847" w:author="." w:date="2009-05-30T03:16:00Z">
        <w:r>
          <w:t xml:space="preserve">WS-Tracker Service provides a substrate where the clients exchange information about each other. </w:t>
        </w:r>
        <w:r w:rsidR="006859E1">
          <w:t xml:space="preserve">The interaction between a GTF peer and another peer is </w:t>
        </w:r>
        <w:r w:rsidR="006859E1">
          <w:lastRenderedPageBreak/>
          <w:t xml:space="preserve">initiated after receiving content downloading task message from WS-Tracker Service. </w:t>
        </w:r>
        <w:r w:rsidR="004F1907">
          <w:t xml:space="preserve">If both peer is successfully authenticate themselves and have authorization to requested content, real data transferring process has been commenced.  </w:t>
        </w:r>
        <w:r w:rsidR="0033544C">
          <w:fldChar w:fldCharType="begin"/>
        </w:r>
        <w:r w:rsidR="004F1907">
          <w:instrText xml:space="preserve"> REF _Ref199251549 \h </w:instrText>
        </w:r>
      </w:ins>
      <w:ins w:id="1848" w:author="." w:date="2009-05-30T03:16:00Z">
        <w:r w:rsidR="0033544C">
          <w:fldChar w:fldCharType="separate"/>
        </w:r>
        <w:r w:rsidR="007B4C25">
          <w:t xml:space="preserve">Figure </w:t>
        </w:r>
        <w:r w:rsidR="007B4C25">
          <w:rPr>
            <w:noProof/>
          </w:rPr>
          <w:t>6</w:t>
        </w:r>
        <w:r w:rsidR="007B4C25">
          <w:noBreakHyphen/>
        </w:r>
        <w:r w:rsidR="007B4C25">
          <w:rPr>
            <w:noProof/>
          </w:rPr>
          <w:t>2</w:t>
        </w:r>
        <w:r w:rsidR="0033544C">
          <w:fldChar w:fldCharType="end"/>
        </w:r>
        <w:r w:rsidR="004F1907">
          <w:t xml:space="preserve"> </w:t>
        </w:r>
        <w:r>
          <w:t>shows overview of this information flow between peers.</w:t>
        </w:r>
      </w:ins>
    </w:p>
    <w:p w:rsidR="004F1907" w:rsidRDefault="004F1907" w:rsidP="004F1907">
      <w:pPr>
        <w:pStyle w:val="BodyText"/>
        <w:keepNext/>
        <w:ind w:firstLine="0"/>
        <w:rPr>
          <w:ins w:id="1849" w:author="." w:date="2009-05-30T03:16:00Z"/>
        </w:rPr>
      </w:pPr>
      <w:ins w:id="1850" w:author="." w:date="2009-05-30T03:16:00Z">
        <w:r>
          <w:object w:dxaOrig="8052" w:dyaOrig="6169">
            <v:shape id="_x0000_i1040" type="#_x0000_t75" style="width:402pt;height:308.25pt" o:ole="">
              <v:imagedata r:id="rId44" o:title=""/>
            </v:shape>
            <o:OLEObject Type="Embed" ProgID="Visio.Drawing.11" ShapeID="_x0000_i1040" DrawAspect="Content" ObjectID="_1306817419" r:id="rId45"/>
          </w:object>
        </w:r>
      </w:ins>
    </w:p>
    <w:p w:rsidR="006859E1" w:rsidRDefault="004F1907" w:rsidP="00286226">
      <w:pPr>
        <w:pStyle w:val="Caption"/>
        <w:outlineLvl w:val="0"/>
        <w:rPr>
          <w:ins w:id="1851" w:author="." w:date="2009-05-30T03:16:00Z"/>
        </w:rPr>
      </w:pPr>
      <w:bookmarkStart w:id="1852" w:name="_Ref199251549"/>
      <w:bookmarkStart w:id="1853" w:name="_Toc228209051"/>
      <w:ins w:id="1854" w:author="." w:date="2009-05-30T03:16:00Z">
        <w:r>
          <w:t xml:space="preserve">Figure </w:t>
        </w:r>
      </w:ins>
      <w:ins w:id="1855" w:author="." w:date="2009-05-31T10:14:00Z">
        <w:r w:rsidR="0033544C">
          <w:fldChar w:fldCharType="begin"/>
        </w:r>
        <w:r w:rsidR="007A19D2">
          <w:instrText xml:space="preserve"> STYLEREF 1 \s </w:instrText>
        </w:r>
      </w:ins>
      <w:r w:rsidR="0033544C">
        <w:fldChar w:fldCharType="separate"/>
      </w:r>
      <w:r w:rsidR="007A19D2">
        <w:rPr>
          <w:noProof/>
        </w:rPr>
        <w:t>6</w:t>
      </w:r>
      <w:ins w:id="1856"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1857" w:author="." w:date="2009-05-31T10:14:00Z">
        <w:r w:rsidR="007A19D2">
          <w:rPr>
            <w:noProof/>
          </w:rPr>
          <w:t>2</w:t>
        </w:r>
        <w:r w:rsidR="0033544C">
          <w:fldChar w:fldCharType="end"/>
        </w:r>
      </w:ins>
      <w:del w:id="1858"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6</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w:delText>
        </w:r>
        <w:r w:rsidR="0033544C" w:rsidDel="003D3922">
          <w:fldChar w:fldCharType="end"/>
        </w:r>
      </w:del>
      <w:bookmarkEnd w:id="1852"/>
      <w:ins w:id="1859" w:author="." w:date="2009-05-30T03:16:00Z">
        <w:r>
          <w:t xml:space="preserve"> Message flow between GTF peers via WS-Tracker Service</w:t>
        </w:r>
        <w:bookmarkEnd w:id="1853"/>
      </w:ins>
    </w:p>
    <w:p w:rsidR="007810A9" w:rsidRDefault="00C871E7" w:rsidP="00286226">
      <w:pPr>
        <w:pStyle w:val="Heading3"/>
        <w:rPr>
          <w:ins w:id="1860" w:author="." w:date="2009-05-30T03:16:00Z"/>
        </w:rPr>
      </w:pPr>
      <w:bookmarkStart w:id="1861" w:name="_Toc228272636"/>
      <w:ins w:id="1862" w:author="." w:date="2009-05-30T03:16:00Z">
        <w:r>
          <w:t>Multiple Trackers</w:t>
        </w:r>
        <w:bookmarkEnd w:id="1861"/>
        <w:r w:rsidR="007810A9">
          <w:t xml:space="preserve"> </w:t>
        </w:r>
      </w:ins>
    </w:p>
    <w:p w:rsidR="00B82DAC" w:rsidRDefault="00CA7E1D" w:rsidP="007810A9">
      <w:pPr>
        <w:pStyle w:val="BodyText"/>
        <w:rPr>
          <w:ins w:id="1863" w:author="." w:date="2009-05-30T03:16:00Z"/>
        </w:rPr>
      </w:pPr>
      <w:ins w:id="1864" w:author="." w:date="2009-05-30T03:16:00Z">
        <w:r>
          <w:t>T</w:t>
        </w:r>
        <w:r w:rsidR="00C04284">
          <w:t>he</w:t>
        </w:r>
        <w:r>
          <w:t xml:space="preserve"> </w:t>
        </w:r>
        <w:r w:rsidR="00C04284">
          <w:t>WS-Tracker</w:t>
        </w:r>
        <w:r w:rsidR="00F04AC4">
          <w:t xml:space="preserve">s are passive components utilized to exchange task messages between users and their GTCs. In this sense, they are just </w:t>
        </w:r>
        <w:r w:rsidR="00B82DAC">
          <w:t>mediums that</w:t>
        </w:r>
        <w:r w:rsidR="00F04AC4">
          <w:t xml:space="preserve"> do not store any important data not recorded in DB. In addition, all GTCs </w:t>
        </w:r>
        <w:r w:rsidR="00A8272A">
          <w:t xml:space="preserve">keep </w:t>
        </w:r>
        <w:r w:rsidR="00F04AC4">
          <w:t xml:space="preserve">their internal state </w:t>
        </w:r>
        <w:r w:rsidR="00A8272A">
          <w:t xml:space="preserve">data in order to maintain their consistency. Moreover, the GTCs preserve their existing connections and they do not need to interact with WS-Trackers except for statistical </w:t>
        </w:r>
        <w:r w:rsidR="00A8272A">
          <w:lastRenderedPageBreak/>
          <w:t xml:space="preserve">information </w:t>
        </w:r>
        <w:r w:rsidR="00B82DAC">
          <w:t>update which</w:t>
        </w:r>
        <w:r w:rsidR="00A8272A">
          <w:t xml:space="preserve"> is not essential. </w:t>
        </w:r>
        <w:r w:rsidR="00B82DAC">
          <w:t xml:space="preserve">Therefore, in summary, the only vital issue that WS-Trackers are responsible for is to provide a steady connection between users and their GridTorrent Clients. To achieve this goal, each GTC is provided </w:t>
        </w:r>
        <w:r w:rsidR="00021264">
          <w:t xml:space="preserve">with </w:t>
        </w:r>
        <w:r w:rsidR="00B82DAC">
          <w:t xml:space="preserve">multiple </w:t>
        </w:r>
        <w:r w:rsidR="00021264">
          <w:t xml:space="preserve">addresses of </w:t>
        </w:r>
        <w:r w:rsidR="00B82DAC">
          <w:t>WS-Trackers services. I</w:t>
        </w:r>
        <w:r w:rsidR="00542704">
          <w:t>f the WS-Tracker service fails for any reason, GTCs connected with it receive timeout exception when they send their statistical information about their current upload and download status to it. I</w:t>
        </w:r>
        <w:r w:rsidR="00B82DAC">
          <w:t xml:space="preserve">n this case, a GTC select another WS-Tracker service </w:t>
        </w:r>
        <w:r w:rsidR="00542704">
          <w:t xml:space="preserve">from provided tracker service list </w:t>
        </w:r>
        <w:r w:rsidR="00B82DAC">
          <w:t>and upload internal state to the new one if the current one fails.</w:t>
        </w:r>
      </w:ins>
    </w:p>
    <w:p w:rsidR="00C871E7" w:rsidRDefault="00C871E7" w:rsidP="00286226">
      <w:pPr>
        <w:pStyle w:val="Heading3"/>
        <w:rPr>
          <w:ins w:id="1865" w:author="." w:date="2009-05-30T03:16:00Z"/>
        </w:rPr>
      </w:pPr>
      <w:bookmarkStart w:id="1866" w:name="_Toc228272637"/>
      <w:ins w:id="1867" w:author="." w:date="2009-05-30T03:16:00Z">
        <w:r>
          <w:t>Fault Tolerance</w:t>
        </w:r>
        <w:bookmarkEnd w:id="1866"/>
        <w:r>
          <w:t xml:space="preserve"> </w:t>
        </w:r>
      </w:ins>
    </w:p>
    <w:p w:rsidR="00C871E7" w:rsidRDefault="00C871E7" w:rsidP="00F04AC4">
      <w:pPr>
        <w:pStyle w:val="BodyText"/>
        <w:rPr>
          <w:ins w:id="1868" w:author="." w:date="2009-05-30T03:16:00Z"/>
        </w:rPr>
      </w:pPr>
      <w:ins w:id="1869" w:author="." w:date="2009-05-30T03:16:00Z">
        <w:r>
          <w:t>The failure of WS-Tracker can be categorized into single instance failure and multiple instances failure. By single instance failure, we meant that there is only one WS-Tracker Service functioning in the whole system and it fails. Unlike single instance failure, there are more than two instances serving to peers in the system and at least one of them successfully functions when the others fail. In the latter failure case, when the</w:t>
        </w:r>
      </w:ins>
    </w:p>
    <w:p w:rsidR="000E77A2" w:rsidRDefault="00C04284" w:rsidP="00C871E7">
      <w:pPr>
        <w:pStyle w:val="BodyText"/>
        <w:ind w:firstLine="0"/>
        <w:rPr>
          <w:ins w:id="1870" w:author="." w:date="2009-05-30T03:16:00Z"/>
        </w:rPr>
      </w:pPr>
      <w:ins w:id="1871" w:author="." w:date="2009-05-30T03:16:00Z">
        <w:r>
          <w:t>all trackers fail, it become</w:t>
        </w:r>
        <w:r w:rsidR="000E77A2">
          <w:t xml:space="preserve">s similar to single instance failure case. In both cases, we presumed that the shared database is replicated in order to eliminate the issues that arise when it fails for any reason. In the same way, all the transactions that have taken place between the users and the CCM are recovered from the database server easily since they are recorded to database server immediately. </w:t>
        </w:r>
      </w:ins>
    </w:p>
    <w:p w:rsidR="00D4605B" w:rsidRDefault="008E30FD" w:rsidP="00D4605B">
      <w:pPr>
        <w:pStyle w:val="BodyText"/>
        <w:rPr>
          <w:ins w:id="1872" w:author="." w:date="2009-05-30T03:16:00Z"/>
        </w:rPr>
      </w:pPr>
      <w:ins w:id="1873" w:author="." w:date="2009-05-30T03:16:00Z">
        <w:r>
          <w:t xml:space="preserve">The recovery process of multiple instances failure is relatively simple, since there is still at least one WS-Tracker Service </w:t>
        </w:r>
        <w:r w:rsidR="00D4605B">
          <w:t>serving to the</w:t>
        </w:r>
        <w:r w:rsidR="00686BDA">
          <w:t xml:space="preserve"> GTF peers </w:t>
        </w:r>
        <w:r w:rsidR="00D4605B">
          <w:t>in the event of failure of all other trackers.</w:t>
        </w:r>
        <w:r w:rsidR="00686BDA">
          <w:t xml:space="preserve"> An inconsistency between the running WS-Tracker Service runtime task list and active GTF peers runtime task list can be regarded as one major </w:t>
        </w:r>
        <w:r w:rsidR="00686BDA">
          <w:lastRenderedPageBreak/>
          <w:t xml:space="preserve">possible problem. However, this can be resolved </w:t>
        </w:r>
        <w:r w:rsidR="00D4605B">
          <w:t>straightforwardly</w:t>
        </w:r>
        <w:r w:rsidR="00686BDA">
          <w:t xml:space="preserve"> since the state information on WS-Tracker Service runtime memory is regularly committed to database server. In addition to that, each peer sends an acknowledgement message back to WS-Tracker Service after a successful task receiving or completion process. </w:t>
        </w:r>
        <w:r w:rsidR="00665969">
          <w:t xml:space="preserve"> A </w:t>
        </w:r>
        <w:r w:rsidR="00D4605B">
          <w:t xml:space="preserve">GTF peer </w:t>
        </w:r>
        <w:r w:rsidR="00665969">
          <w:t>provides its failure recovery mechanism by</w:t>
        </w:r>
        <w:r w:rsidR="00D4605B">
          <w:t xml:space="preserve"> </w:t>
        </w:r>
        <w:r w:rsidR="00665969">
          <w:t xml:space="preserve">regularly </w:t>
        </w:r>
        <w:r w:rsidR="00D4605B">
          <w:t>sav</w:t>
        </w:r>
        <w:r w:rsidR="00665969">
          <w:t>ing</w:t>
        </w:r>
        <w:r w:rsidR="00D4605B">
          <w:t xml:space="preserve"> </w:t>
        </w:r>
        <w:r w:rsidR="00665969">
          <w:t>its</w:t>
        </w:r>
        <w:r w:rsidR="00D4605B">
          <w:t xml:space="preserve"> runtime task list into a file and </w:t>
        </w:r>
        <w:r w:rsidR="00665969">
          <w:t xml:space="preserve">using </w:t>
        </w:r>
        <w:r w:rsidR="00D4605B">
          <w:t xml:space="preserve">.torrent metafile to resolve any inconsistencies </w:t>
        </w:r>
        <w:r w:rsidR="00665969">
          <w:t>taking place when a downloading process is interrupted.</w:t>
        </w:r>
      </w:ins>
    </w:p>
    <w:p w:rsidR="000A26E9" w:rsidRDefault="00665969" w:rsidP="00665969">
      <w:pPr>
        <w:pStyle w:val="BodyText"/>
        <w:rPr>
          <w:ins w:id="1874" w:author="." w:date="2009-05-30T03:16:00Z"/>
        </w:rPr>
      </w:pPr>
      <w:ins w:id="1875" w:author="." w:date="2009-05-30T03:16:00Z">
        <w:r>
          <w:t>W</w:t>
        </w:r>
        <w:r w:rsidR="00D4605B">
          <w:t xml:space="preserve">hen a new task list arrives and there is a discrepancy between the peer’s list and the received one, it just ignores the incoming one and sends its last acknowledgements to WS-Tracker Service. </w:t>
        </w:r>
        <w:r>
          <w:t xml:space="preserve">Thus, available WS-Tracker Service can detect failure </w:t>
        </w:r>
        <w:r w:rsidR="000A26E9">
          <w:t>effortlessly in a relative short amount of time and update its runtime task cache either with the help of this acknowledgement mechanism or with the help of periodic database access.</w:t>
        </w:r>
      </w:ins>
    </w:p>
    <w:p w:rsidR="006E08B8" w:rsidRDefault="00A42E1E" w:rsidP="007F7F60">
      <w:pPr>
        <w:pStyle w:val="BodyText"/>
        <w:rPr>
          <w:ins w:id="1876" w:author="." w:date="2009-05-30T03:16:00Z"/>
        </w:rPr>
      </w:pPr>
      <w:ins w:id="1877" w:author="." w:date="2009-05-30T03:16:00Z">
        <w:r>
          <w:t xml:space="preserve">For the case of single instance failure, although transactions of the users are stored into database server, </w:t>
        </w:r>
        <w:r w:rsidR="006E08B8">
          <w:t xml:space="preserve">the GTF peers cannot obtain their latest task list from the WS-Tracker Service since it is down. Our solution to this case is to start a new WS-Tracker Service and to provide its service address to the GTF peers with the help of their owners. </w:t>
        </w:r>
      </w:ins>
    </w:p>
    <w:p w:rsidR="007810A9" w:rsidRDefault="006E08B8" w:rsidP="007F7F60">
      <w:pPr>
        <w:pStyle w:val="BodyText"/>
        <w:rPr>
          <w:ins w:id="1878" w:author="." w:date="2009-05-30T03:16:00Z"/>
        </w:rPr>
      </w:pPr>
      <w:ins w:id="1879" w:author="." w:date="2009-05-30T03:16:00Z">
        <w:r>
          <w:t xml:space="preserve">The recovery process is similar to multiple instance failure case as the new tracker pulls data from the database server and creates its runtime task cache. If any inconsistencies emerge when the new tracker delivers task lists to the peers, they are resolved in a similar way </w:t>
        </w:r>
        <w:r w:rsidR="00BC5229">
          <w:t>explained in the recovery process of multiple instances failure case.</w:t>
        </w:r>
      </w:ins>
    </w:p>
    <w:p w:rsidR="007810A9" w:rsidRPr="00C474E6" w:rsidRDefault="005427BE" w:rsidP="00286226">
      <w:pPr>
        <w:pStyle w:val="Heading3"/>
        <w:rPr>
          <w:ins w:id="1880" w:author="." w:date="2009-05-30T03:16:00Z"/>
        </w:rPr>
      </w:pPr>
      <w:bookmarkStart w:id="1881" w:name="_Ref202589731"/>
      <w:bookmarkStart w:id="1882" w:name="_Toc228272638"/>
      <w:ins w:id="1883" w:author="." w:date="2009-05-30T03:16:00Z">
        <w:r>
          <w:lastRenderedPageBreak/>
          <w:t>Security</w:t>
        </w:r>
        <w:bookmarkEnd w:id="1881"/>
        <w:bookmarkEnd w:id="1882"/>
        <w:r w:rsidR="007810A9" w:rsidRPr="00C474E6">
          <w:t xml:space="preserve"> </w:t>
        </w:r>
      </w:ins>
    </w:p>
    <w:p w:rsidR="004561B7" w:rsidRDefault="00D26301" w:rsidP="007810A9">
      <w:pPr>
        <w:pStyle w:val="BodyText"/>
        <w:rPr>
          <w:ins w:id="1884" w:author="." w:date="2009-05-30T03:16:00Z"/>
        </w:rPr>
      </w:pPr>
      <w:ins w:id="1885" w:author="." w:date="2009-05-30T03:16:00Z">
        <w:r>
          <w:t xml:space="preserve">Apart from requesting unique GridTorrent Framework ID of peers in order to deliver correct task list to inquiring peer, </w:t>
        </w:r>
      </w:ins>
      <w:del w:id="1886" w:author="." w:date="2009-05-30T02:18:00Z">
        <w:r w:rsidDel="0004421A">
          <w:delText xml:space="preserve">there is </w:delText>
        </w:r>
      </w:del>
      <w:ins w:id="1887" w:author="." w:date="2009-05-30T03:16:00Z">
        <w:r>
          <w:t xml:space="preserve">no </w:t>
        </w:r>
      </w:ins>
      <w:ins w:id="1888" w:author="." w:date="2009-05-30T02:18:00Z">
        <w:r w:rsidR="0004421A">
          <w:t xml:space="preserve">other </w:t>
        </w:r>
      </w:ins>
      <w:ins w:id="1889" w:author="." w:date="2009-05-30T03:16:00Z">
        <w:r>
          <w:t xml:space="preserve">security mechanism </w:t>
        </w:r>
      </w:ins>
      <w:ins w:id="1890" w:author="." w:date="2009-05-30T02:18:00Z">
        <w:r w:rsidR="0004421A">
          <w:t xml:space="preserve">is </w:t>
        </w:r>
      </w:ins>
      <w:ins w:id="1891" w:author="." w:date="2009-05-30T03:16:00Z">
        <w:r>
          <w:t>implemented in WS-Tracker</w:t>
        </w:r>
      </w:ins>
      <w:del w:id="1892" w:author="." w:date="2009-05-30T02:18:00Z">
        <w:r w:rsidDel="0004421A">
          <w:delText xml:space="preserve"> Service</w:delText>
        </w:r>
      </w:del>
      <w:ins w:id="1893" w:author="." w:date="2009-05-30T03:16:00Z">
        <w:r>
          <w:t xml:space="preserve">. </w:t>
        </w:r>
        <w:r w:rsidR="004561B7">
          <w:t>The main motivations behind our decision in favor of insecure tracker are:</w:t>
        </w:r>
      </w:ins>
    </w:p>
    <w:p w:rsidR="004561B7" w:rsidRDefault="004235FC" w:rsidP="004561B7">
      <w:pPr>
        <w:pStyle w:val="BodyText"/>
        <w:numPr>
          <w:ilvl w:val="0"/>
          <w:numId w:val="17"/>
        </w:numPr>
        <w:rPr>
          <w:ins w:id="1894" w:author="." w:date="2009-05-30T03:16:00Z"/>
        </w:rPr>
      </w:pPr>
      <w:ins w:id="1895" w:author="." w:date="2009-05-30T03:16:00Z">
        <w:r>
          <w:t>The performance issues</w:t>
        </w:r>
      </w:ins>
    </w:p>
    <w:p w:rsidR="00C8001C" w:rsidRDefault="004235FC" w:rsidP="004561B7">
      <w:pPr>
        <w:pStyle w:val="BodyText"/>
        <w:numPr>
          <w:ilvl w:val="0"/>
          <w:numId w:val="17"/>
        </w:numPr>
        <w:rPr>
          <w:ins w:id="1896" w:author="." w:date="2009-05-30T03:16:00Z"/>
        </w:rPr>
      </w:pPr>
      <w:ins w:id="1897" w:author="." w:date="2009-05-30T03:16:00Z">
        <w:r>
          <w:t xml:space="preserve"> the metadata characteristics of data </w:t>
        </w:r>
        <w:r w:rsidR="00EA6279">
          <w:t>delivered</w:t>
        </w:r>
        <w:r>
          <w:t xml:space="preserve"> </w:t>
        </w:r>
        <w:r w:rsidR="00EA6279">
          <w:t>by</w:t>
        </w:r>
        <w:r>
          <w:t xml:space="preserve"> WS-Tracker Service </w:t>
        </w:r>
      </w:ins>
    </w:p>
    <w:p w:rsidR="004561B7" w:rsidDel="0004421A" w:rsidRDefault="004561B7" w:rsidP="004561B7">
      <w:pPr>
        <w:pStyle w:val="BodyText"/>
        <w:ind w:left="1440" w:firstLine="0"/>
        <w:rPr>
          <w:del w:id="1898" w:author="." w:date="2009-05-30T02:19:00Z"/>
        </w:rPr>
      </w:pPr>
    </w:p>
    <w:p w:rsidR="0004421A" w:rsidRDefault="0004421A" w:rsidP="007810A9">
      <w:pPr>
        <w:pStyle w:val="BodyText"/>
        <w:rPr>
          <w:ins w:id="1899" w:author="." w:date="2009-05-30T02:19:00Z"/>
        </w:rPr>
      </w:pPr>
    </w:p>
    <w:p w:rsidR="001C2B60" w:rsidRDefault="00EA6279" w:rsidP="007810A9">
      <w:pPr>
        <w:pStyle w:val="BodyText"/>
      </w:pPr>
      <w:ins w:id="1900" w:author="." w:date="2009-05-30T03:16:00Z">
        <w:r>
          <w:t xml:space="preserve">The performance </w:t>
        </w:r>
        <w:r w:rsidR="00E010A7">
          <w:t>issues arise</w:t>
        </w:r>
        <w:r>
          <w:t xml:space="preserve"> as the direct result of encryption and decryption of a large of number of short messages in a short period of time.</w:t>
        </w:r>
        <w:r w:rsidR="00840661">
          <w:t xml:space="preserve"> Apart from the UGTID of peers, IP addresses of peers and, and .torrent metadata file,   data </w:t>
        </w:r>
      </w:ins>
      <w:ins w:id="1901" w:author="." w:date="2009-05-30T02:20:00Z">
        <w:r w:rsidR="0004421A">
          <w:t>hosted at</w:t>
        </w:r>
      </w:ins>
      <w:del w:id="1902" w:author="." w:date="2009-05-30T02:20:00Z">
        <w:r w:rsidR="00840661" w:rsidDel="0004421A">
          <w:delText>from</w:delText>
        </w:r>
      </w:del>
      <w:ins w:id="1903" w:author="." w:date="2009-05-30T03:16:00Z">
        <w:r w:rsidR="00840661">
          <w:t xml:space="preserve"> WS-Tracker </w:t>
        </w:r>
      </w:ins>
      <w:del w:id="1904" w:author="." w:date="2009-05-30T02:20:00Z">
        <w:r w:rsidR="00840661" w:rsidDel="0004421A">
          <w:delText xml:space="preserve">service </w:delText>
        </w:r>
      </w:del>
      <w:ins w:id="1905" w:author="." w:date="2009-05-30T03:16:00Z">
        <w:r w:rsidR="00840661">
          <w:t>contain</w:t>
        </w:r>
      </w:ins>
      <w:ins w:id="1906" w:author="." w:date="2009-05-30T02:20:00Z">
        <w:r w:rsidR="0004421A">
          <w:t>s</w:t>
        </w:r>
      </w:ins>
      <w:ins w:id="1907" w:author="." w:date="2009-05-30T03:16:00Z">
        <w:r w:rsidR="00840661">
          <w:t xml:space="preserve"> no actual </w:t>
        </w:r>
      </w:ins>
      <w:ins w:id="1908" w:author="." w:date="2009-05-30T02:20:00Z">
        <w:r w:rsidR="0004421A">
          <w:t xml:space="preserve">data of the </w:t>
        </w:r>
      </w:ins>
      <w:ins w:id="1909" w:author="." w:date="2009-05-30T03:16:00Z">
        <w:r w:rsidR="00840661">
          <w:t xml:space="preserve">content </w:t>
        </w:r>
      </w:ins>
      <w:ins w:id="1910" w:author="." w:date="2009-05-30T02:20:00Z">
        <w:r w:rsidR="0004421A">
          <w:t xml:space="preserve">to be </w:t>
        </w:r>
      </w:ins>
      <w:del w:id="1911" w:author="." w:date="2009-05-30T02:20:00Z">
        <w:r w:rsidR="00840661" w:rsidDel="0004421A">
          <w:delText>data</w:delText>
        </w:r>
      </w:del>
      <w:ins w:id="1912" w:author="." w:date="2009-05-30T02:20:00Z">
        <w:r w:rsidR="00AF15BB">
          <w:t>shared</w:t>
        </w:r>
      </w:ins>
      <w:ins w:id="1913" w:author="." w:date="2009-05-30T03:16:00Z">
        <w:r w:rsidR="00840661">
          <w:t xml:space="preserve">. </w:t>
        </w:r>
      </w:ins>
      <w:ins w:id="1914" w:author="." w:date="2009-05-30T02:21:00Z">
        <w:r w:rsidR="00AF15BB">
          <w:t>Hence,</w:t>
        </w:r>
      </w:ins>
      <w:del w:id="1915" w:author="." w:date="2009-05-30T02:21:00Z">
        <w:r w:rsidR="00840661" w:rsidDel="00AF15BB">
          <w:delText>As a result of this,</w:delText>
        </w:r>
      </w:del>
      <w:r w:rsidR="00840661">
        <w:t xml:space="preserve"> even </w:t>
      </w:r>
      <w:r w:rsidR="00055F56">
        <w:t xml:space="preserve">if </w:t>
      </w:r>
      <w:r w:rsidR="00840661">
        <w:t>they are captured by an unauthorized user</w:t>
      </w:r>
      <w:r w:rsidR="00055F56">
        <w:t xml:space="preserve">, they would be a piece of useless knowledge for him/her. </w:t>
      </w:r>
      <w:r w:rsidR="00840661">
        <w:t>However</w:t>
      </w:r>
      <w:r w:rsidR="00055F56">
        <w:t>, d</w:t>
      </w:r>
      <w:r w:rsidR="001C2B60">
        <w:t xml:space="preserve">ue to </w:t>
      </w:r>
      <w:r w:rsidR="00D26301">
        <w:t>its</w:t>
      </w:r>
      <w:r w:rsidR="001C2B60">
        <w:t xml:space="preserve"> distributed system characteristic, </w:t>
      </w:r>
      <w:r w:rsidR="00D26301">
        <w:t xml:space="preserve">it is </w:t>
      </w:r>
      <w:r w:rsidR="00055F56">
        <w:t xml:space="preserve">still </w:t>
      </w:r>
      <w:r w:rsidR="00D26301">
        <w:t xml:space="preserve">susceptible to several security threats </w:t>
      </w:r>
      <w:r w:rsidR="001C2B60">
        <w:t>such as but not limited to:</w:t>
      </w:r>
    </w:p>
    <w:p w:rsidR="001C2B60" w:rsidRDefault="00D53135" w:rsidP="00D53135">
      <w:pPr>
        <w:pStyle w:val="BodyText"/>
        <w:numPr>
          <w:ilvl w:val="0"/>
          <w:numId w:val="16"/>
        </w:numPr>
      </w:pPr>
      <w:r>
        <w:t>Distributed Denial of service attacks (DDoS)</w:t>
      </w:r>
    </w:p>
    <w:p w:rsidR="001C2B60" w:rsidRDefault="001C2B60" w:rsidP="00D53135">
      <w:pPr>
        <w:pStyle w:val="BodyText"/>
        <w:numPr>
          <w:ilvl w:val="0"/>
          <w:numId w:val="16"/>
        </w:numPr>
      </w:pPr>
      <w:r>
        <w:t>Unauthorized users accessing resource</w:t>
      </w:r>
    </w:p>
    <w:p w:rsidR="001C2B60" w:rsidRDefault="001C2B60" w:rsidP="00D53135">
      <w:pPr>
        <w:pStyle w:val="BodyText"/>
        <w:numPr>
          <w:ilvl w:val="0"/>
          <w:numId w:val="16"/>
        </w:numPr>
      </w:pPr>
      <w:r>
        <w:t>Man in the middle attack that impersonates an entity</w:t>
      </w:r>
    </w:p>
    <w:p w:rsidR="001C2B60" w:rsidRDefault="001C2B60" w:rsidP="00D53135">
      <w:pPr>
        <w:pStyle w:val="BodyText"/>
        <w:numPr>
          <w:ilvl w:val="0"/>
          <w:numId w:val="16"/>
        </w:numPr>
      </w:pPr>
      <w:r>
        <w:t>Malicious users modifying messages (such as when a messages passes over insecure intermediaries)</w:t>
      </w:r>
    </w:p>
    <w:p w:rsidR="00D53135" w:rsidRDefault="00D53135" w:rsidP="00D53135">
      <w:pPr>
        <w:pStyle w:val="BodyText"/>
      </w:pPr>
      <w:r>
        <w:t>There is no quick and easy way to secure against a DDoS. A simple and best solution is to secure computers from being hijacked</w:t>
      </w:r>
      <w:r w:rsidR="00F74B9C">
        <w:t xml:space="preserve"> </w:t>
      </w:r>
      <w:r w:rsidR="0033544C">
        <w:fldChar w:fldCharType="begin"/>
      </w:r>
      <w:r w:rsidR="00CF1EDE">
        <w:instrText xml:space="preserve"> ADDIN EN.CITE &lt;EndNote&gt;&lt;Cite&gt;&lt;Year&gt;2008&lt;/Year&gt;&lt;RecNum&gt;201&lt;/RecNum&gt;&lt;record&gt;&lt;rec-number&gt;201&lt;/rec-number&gt;&lt;foreign-keys&gt;&lt;key app="EN" db-id="eref9pfvov2rdiedsstvpxdme2tz0v2ew02z"&gt;201&lt;/key&gt;&lt;/foreign-keys&gt;&lt;ref-type name="Web Page"&gt;12&lt;/ref-type&gt;&lt;contributors&gt;&lt;/contributors&gt;&lt;titles&gt;&lt;title&gt;W3C World Wide Web Consortium&lt;/title&gt;&lt;/titles&gt;&lt;dates&gt;&lt;year&gt;2008&lt;/year&gt;&lt;/dates&gt;&lt;urls&gt;&lt;related-urls&gt;&lt;url&gt;http://www.w3.org/&lt;/url&gt;&lt;/related-urls&gt;&lt;/urls&gt;&lt;/record&gt;&lt;/Cite&gt;&lt;/EndNote&gt;</w:instrText>
      </w:r>
      <w:r w:rsidR="005876AF" w:rsidDel="00CF1EDE">
        <w:instrText xml:space="preserve"> ADDIN EN.CITE &lt;EndNote&gt;&lt;Cite&gt;&lt;Year&gt;2008&lt;/Year&gt;&lt;RecNum&gt;201&lt;/RecNum&gt;&lt;record&gt;&lt;rec-number&gt;201&lt;/rec-number&gt;&lt;foreign-keys&gt;&lt;key app="EN" db-id="eref9pfvov2rdiedsstvpxdme2tz0v2ew02z"&gt;201&lt;/key&gt;&lt;/foreign-keys&gt;&lt;ref-type name="Web Page"&gt;12&lt;/ref-type&gt;&lt;contributors&gt;&lt;/contributors&gt;&lt;titles&gt;&lt;title&gt;W3C World Wide Web Consortium&lt;/title&gt;&lt;/titles&gt;&lt;dates&gt;&lt;year&gt;2008&lt;/year&gt;&lt;/dates&gt;&lt;urls&gt;&lt;related-urls&gt;&lt;url&gt;http://www.w3.org/&lt;/url&gt;&lt;/related-urls&gt;&lt;/urls&gt;&lt;/record&gt;&lt;/Cite&gt;&lt;/EndNote&gt;</w:instrText>
      </w:r>
      <w:r w:rsidR="0033544C">
        <w:fldChar w:fldCharType="separate"/>
      </w:r>
      <w:r w:rsidR="00C53B60">
        <w:rPr>
          <w:noProof/>
        </w:rPr>
        <w:t>[128]</w:t>
      </w:r>
      <w:r w:rsidR="0033544C">
        <w:fldChar w:fldCharType="end"/>
      </w:r>
      <w:r>
        <w:t>.</w:t>
      </w:r>
    </w:p>
    <w:p w:rsidR="00151FA6" w:rsidRDefault="00055F56" w:rsidP="00D53135">
      <w:pPr>
        <w:pStyle w:val="BodyText"/>
      </w:pPr>
      <w:r>
        <w:lastRenderedPageBreak/>
        <w:t>In order to receive their task lists from WS-Tracker Service, the peers must provide their UGTID generated randomly to</w:t>
      </w:r>
      <w:r w:rsidR="00D53135">
        <w:t xml:space="preserve"> WS-Tracker Service</w:t>
      </w:r>
      <w:r>
        <w:t>. Requiring their UGTIDs as an identity verification tool renders</w:t>
      </w:r>
      <w:r w:rsidR="00D53135">
        <w:t xml:space="preserve"> </w:t>
      </w:r>
      <w:r w:rsidR="00D011FA">
        <w:t>peers’ task lists acquisition very difficult</w:t>
      </w:r>
      <w:r w:rsidR="00F54C6F">
        <w:t xml:space="preserve"> for an unauthorized users. Even if he/she takes possession of the task list, that list is </w:t>
      </w:r>
      <w:r w:rsidR="00D26301">
        <w:t>still</w:t>
      </w:r>
      <w:r w:rsidR="00F54C6F">
        <w:t xml:space="preserve"> </w:t>
      </w:r>
      <w:r w:rsidR="00D011FA">
        <w:t>worthless</w:t>
      </w:r>
      <w:r w:rsidR="00F54C6F">
        <w:t xml:space="preserve"> since it does not contain any actual data or security information. </w:t>
      </w:r>
    </w:p>
    <w:p w:rsidR="00045E95" w:rsidRDefault="00151FA6" w:rsidP="00D53135">
      <w:pPr>
        <w:pStyle w:val="BodyText"/>
      </w:pPr>
      <w:r>
        <w:t>F</w:t>
      </w:r>
      <w:r w:rsidR="00D26301">
        <w:t xml:space="preserve">urthermore, </w:t>
      </w:r>
      <w:r w:rsidRPr="00E80DC7">
        <w:t xml:space="preserve">X.509 proxy certificates </w:t>
      </w:r>
      <w:r>
        <w:t>are used as proof of identity before starting actual data transfer process. Thus, asking proxy certificate at each peer eliminates any attacks result of false identity.</w:t>
      </w:r>
      <w:r w:rsidR="00045E95">
        <w:t xml:space="preserve"> Moreover, peers verify the hash code of every chunk of downloaded data with the one provided by its .torrent before writing it to file system. However, that torrent metafile can be used to validation process only if i</w:t>
      </w:r>
      <w:r w:rsidR="00D73355">
        <w:t xml:space="preserve">t </w:t>
      </w:r>
      <w:r w:rsidR="00045E95">
        <w:t>is authentic</w:t>
      </w:r>
      <w:r w:rsidR="00D73355">
        <w:t xml:space="preserve"> file. I</w:t>
      </w:r>
      <w:r w:rsidR="00045E95">
        <w:t>n other words, i</w:t>
      </w:r>
      <w:r w:rsidR="00D73355">
        <w:t>t is obtained from the genuine WS-Tracker Service.</w:t>
      </w:r>
      <w:r w:rsidR="00045E95">
        <w:t xml:space="preserve"> </w:t>
      </w:r>
    </w:p>
    <w:p w:rsidR="00864EF3" w:rsidRDefault="00864EF3" w:rsidP="00286226">
      <w:pPr>
        <w:pStyle w:val="Heading2"/>
      </w:pPr>
      <w:bookmarkStart w:id="1916" w:name="_Toc228272639"/>
      <w:r>
        <w:t>Summary</w:t>
      </w:r>
      <w:bookmarkEnd w:id="1916"/>
      <w:r>
        <w:t xml:space="preserve"> </w:t>
      </w:r>
    </w:p>
    <w:p w:rsidR="00BF5F0A" w:rsidRDefault="00BF5F0A" w:rsidP="00BF5F0A">
      <w:pPr>
        <w:pStyle w:val="BodyText"/>
      </w:pPr>
      <w:r>
        <w:t xml:space="preserve">In this chapter, we explained the architecture of the WS-Tracker Service </w:t>
      </w:r>
      <w:r w:rsidR="00E010A7">
        <w:t>that</w:t>
      </w:r>
      <w:r>
        <w:t xml:space="preserve"> </w:t>
      </w:r>
      <w:r w:rsidR="00EC114F">
        <w:t xml:space="preserve">is a Web Service and plays </w:t>
      </w:r>
      <w:r w:rsidR="00EC114F" w:rsidRPr="00316A9A">
        <w:t xml:space="preserve">a maestro </w:t>
      </w:r>
      <w:r w:rsidR="00EC114F">
        <w:t xml:space="preserve">role </w:t>
      </w:r>
      <w:r w:rsidR="00EC114F" w:rsidRPr="00316A9A">
        <w:t xml:space="preserve">between </w:t>
      </w:r>
      <w:r w:rsidR="00EC114F">
        <w:t>the Collaboration and Content Manager</w:t>
      </w:r>
      <w:r w:rsidR="00EC114F" w:rsidRPr="00316A9A">
        <w:t xml:space="preserve"> and the </w:t>
      </w:r>
      <w:r w:rsidR="00EC114F">
        <w:t xml:space="preserve">clients of the </w:t>
      </w:r>
      <w:r w:rsidR="00EC114F" w:rsidRPr="00316A9A">
        <w:t xml:space="preserve">GridTorrent </w:t>
      </w:r>
      <w:r w:rsidR="00EC114F">
        <w:t xml:space="preserve">Framework, </w:t>
      </w:r>
      <w:r w:rsidR="00EC114F" w:rsidRPr="00316A9A">
        <w:t>and</w:t>
      </w:r>
      <w:r w:rsidR="00EC114F">
        <w:t xml:space="preserve"> among</w:t>
      </w:r>
      <w:r w:rsidR="00EC114F" w:rsidRPr="00316A9A">
        <w:t xml:space="preserve"> </w:t>
      </w:r>
      <w:r w:rsidR="00EC114F">
        <w:t xml:space="preserve">the peers of the </w:t>
      </w:r>
      <w:r w:rsidR="00EC114F" w:rsidRPr="00316A9A">
        <w:t xml:space="preserve">GridTorrent </w:t>
      </w:r>
      <w:r w:rsidR="00EC114F">
        <w:t>Framework.</w:t>
      </w:r>
      <w:r>
        <w:t xml:space="preserve"> Then, we provided </w:t>
      </w:r>
      <w:r w:rsidR="00E010A7">
        <w:t>our motivations and design decisions behind it. We also described the information flow between the users and their corresponding GTF peers, and between GTF peers. Fault tolerance and recovery</w:t>
      </w:r>
      <w:r w:rsidR="00B358DC">
        <w:t xml:space="preserve">, and security are the main issues we </w:t>
      </w:r>
      <w:r>
        <w:t xml:space="preserve">discussed </w:t>
      </w:r>
      <w:r w:rsidR="00B358DC">
        <w:t>for the rest of this chapter.</w:t>
      </w:r>
      <w:r>
        <w:t xml:space="preserve"> In the next chapter, we are going to describe </w:t>
      </w:r>
      <w:r w:rsidR="00B358DC">
        <w:t>security issues in the GridTorrent Framework and how we addressed them.</w:t>
      </w:r>
    </w:p>
    <w:p w:rsidR="00864EF3" w:rsidRDefault="00864EF3" w:rsidP="00C265A1">
      <w:pPr>
        <w:pStyle w:val="BodyText"/>
      </w:pPr>
    </w:p>
    <w:p w:rsidR="00C265A1" w:rsidRDefault="00C265A1">
      <w:pPr>
        <w:rPr>
          <w:rFonts w:ascii="Times New Roman" w:hAnsi="Times New Roman"/>
        </w:rPr>
      </w:pPr>
      <w:r>
        <w:br w:type="page"/>
      </w:r>
    </w:p>
    <w:p w:rsidR="00EE52F7" w:rsidRDefault="00EE52F7"/>
    <w:p w:rsidR="00EE52F7" w:rsidRDefault="00EE52F7" w:rsidP="00286226">
      <w:pPr>
        <w:pStyle w:val="Heading1"/>
      </w:pPr>
      <w:bookmarkStart w:id="1917" w:name="_Toc192405062"/>
      <w:bookmarkStart w:id="1918" w:name="_Toc192405947"/>
      <w:bookmarkEnd w:id="1917"/>
      <w:bookmarkEnd w:id="1918"/>
    </w:p>
    <w:p w:rsidR="00EE52F7" w:rsidRDefault="00EE52F7" w:rsidP="00EE52F7">
      <w:pPr>
        <w:pStyle w:val="ChapterTitle"/>
      </w:pPr>
      <w:bookmarkStart w:id="1919" w:name="_Toc192404451"/>
      <w:bookmarkStart w:id="1920" w:name="_Toc228272640"/>
      <w:r w:rsidRPr="00930F61">
        <w:t xml:space="preserve">Security Modules </w:t>
      </w:r>
      <w:r>
        <w:t xml:space="preserve">and Issues </w:t>
      </w:r>
      <w:r w:rsidRPr="00930F61">
        <w:t>of GridTorrent Framework</w:t>
      </w:r>
      <w:bookmarkEnd w:id="1919"/>
      <w:bookmarkEnd w:id="1920"/>
    </w:p>
    <w:p w:rsidR="00263140" w:rsidRDefault="00D33781" w:rsidP="00286226">
      <w:pPr>
        <w:pStyle w:val="Heading2"/>
      </w:pPr>
      <w:bookmarkStart w:id="1921" w:name="_Toc228272641"/>
      <w:bookmarkStart w:id="1922" w:name="OLE_LINK15"/>
      <w:bookmarkStart w:id="1923" w:name="OLE_LINK16"/>
      <w:r>
        <w:t>Introduction</w:t>
      </w:r>
      <w:bookmarkEnd w:id="1921"/>
    </w:p>
    <w:p w:rsidR="00930F61" w:rsidRPr="006F74AE" w:rsidRDefault="00233C9B" w:rsidP="00263140">
      <w:pPr>
        <w:pStyle w:val="BodyTextIndent"/>
        <w:spacing w:after="120"/>
      </w:pPr>
      <w:r>
        <w:t xml:space="preserve">It is important to realize the distinction </w:t>
      </w:r>
      <w:r w:rsidR="00AC72EC">
        <w:t xml:space="preserve">between </w:t>
      </w:r>
      <w:r>
        <w:t xml:space="preserve">the characteristics of </w:t>
      </w:r>
      <w:r w:rsidR="00930F61" w:rsidRPr="006F74AE">
        <w:t>data</w:t>
      </w:r>
      <w:r>
        <w:t xml:space="preserve"> </w:t>
      </w:r>
      <w:r w:rsidR="00AC72EC">
        <w:t>shared in</w:t>
      </w:r>
      <w:r>
        <w:t xml:space="preserve"> a </w:t>
      </w:r>
      <w:r w:rsidR="00930F61" w:rsidRPr="006F74AE">
        <w:t xml:space="preserve">standard </w:t>
      </w:r>
      <w:r w:rsidR="000F184A">
        <w:t xml:space="preserve">BitTorrent </w:t>
      </w:r>
      <w:r w:rsidR="00930F61" w:rsidRPr="006F74AE">
        <w:t xml:space="preserve">peer-to-peer community and </w:t>
      </w:r>
      <w:r w:rsidR="00AC72EC">
        <w:t xml:space="preserve">the characteristics of </w:t>
      </w:r>
      <w:r w:rsidR="00AC72EC" w:rsidRPr="006F74AE">
        <w:t xml:space="preserve"> data</w:t>
      </w:r>
      <w:r w:rsidR="00AC72EC">
        <w:t xml:space="preserve"> shared in </w:t>
      </w:r>
      <w:r>
        <w:t xml:space="preserve">a </w:t>
      </w:r>
      <w:r w:rsidR="00930F61" w:rsidRPr="006F74AE">
        <w:t xml:space="preserve">scientific community. The first </w:t>
      </w:r>
      <w:r>
        <w:t>diffe</w:t>
      </w:r>
      <w:r w:rsidR="00930F61" w:rsidRPr="006F74AE">
        <w:t>re</w:t>
      </w:r>
      <w:r>
        <w:t>nce</w:t>
      </w:r>
      <w:r w:rsidR="00930F61" w:rsidRPr="006F74AE">
        <w:t xml:space="preserve"> is the nature of </w:t>
      </w:r>
      <w:r w:rsidR="000F184A">
        <w:t xml:space="preserve">shared </w:t>
      </w:r>
      <w:r w:rsidR="00930F61" w:rsidRPr="006F74AE">
        <w:t xml:space="preserve">data. </w:t>
      </w:r>
      <w:r w:rsidR="000F184A">
        <w:t>T</w:t>
      </w:r>
      <w:r w:rsidR="00930F61" w:rsidRPr="006F74AE">
        <w:t xml:space="preserve">he </w:t>
      </w:r>
      <w:r w:rsidR="000F184A">
        <w:t xml:space="preserve">shared </w:t>
      </w:r>
      <w:r w:rsidR="00930F61" w:rsidRPr="006F74AE">
        <w:t xml:space="preserve">data among </w:t>
      </w:r>
      <w:r w:rsidR="001B47B2">
        <w:t xml:space="preserve">the </w:t>
      </w:r>
      <w:r w:rsidR="00930F61" w:rsidRPr="006F74AE">
        <w:t xml:space="preserve">standard </w:t>
      </w:r>
      <w:r w:rsidR="001B47B2">
        <w:t xml:space="preserve">BitTorrent </w:t>
      </w:r>
      <w:r w:rsidR="00930F61" w:rsidRPr="006F74AE">
        <w:t xml:space="preserve">peer-to-peer community is </w:t>
      </w:r>
      <w:r w:rsidR="000F184A">
        <w:t>general</w:t>
      </w:r>
      <w:r w:rsidR="00930F61" w:rsidRPr="006F74AE">
        <w:t xml:space="preserve">ly </w:t>
      </w:r>
      <w:r w:rsidR="001B47B2" w:rsidRPr="006F74AE">
        <w:t xml:space="preserve">obtained </w:t>
      </w:r>
      <w:r w:rsidR="001B47B2">
        <w:t>–</w:t>
      </w:r>
      <w:r w:rsidR="000F184A">
        <w:t xml:space="preserve">usually by </w:t>
      </w:r>
      <w:r w:rsidR="00A23F79">
        <w:t xml:space="preserve">infringing </w:t>
      </w:r>
      <w:r w:rsidR="00A23F79" w:rsidRPr="006F74AE">
        <w:t>copyright</w:t>
      </w:r>
      <w:r w:rsidR="001B47B2">
        <w:t xml:space="preserve">- </w:t>
      </w:r>
      <w:r w:rsidR="00930F61" w:rsidRPr="006F74AE">
        <w:t>from other people’s works, like music or movie files</w:t>
      </w:r>
      <w:r w:rsidR="00A9738E">
        <w:t>. In contrast</w:t>
      </w:r>
      <w:r w:rsidR="00930F61" w:rsidRPr="006F74AE">
        <w:t>,</w:t>
      </w:r>
      <w:r w:rsidR="001B47B2">
        <w:t xml:space="preserve"> </w:t>
      </w:r>
      <w:r w:rsidR="001B47B2" w:rsidRPr="006F74AE">
        <w:t>in scientific community</w:t>
      </w:r>
      <w:r w:rsidR="001B47B2">
        <w:t>,</w:t>
      </w:r>
      <w:r w:rsidR="001B47B2" w:rsidRPr="006F74AE">
        <w:t xml:space="preserve"> </w:t>
      </w:r>
      <w:r w:rsidR="00930F61" w:rsidRPr="006F74AE">
        <w:t xml:space="preserve">every scientific </w:t>
      </w:r>
      <w:r w:rsidR="004C2A9A" w:rsidRPr="004C2A9A">
        <w:t>data to be shared is generated conventionally by members</w:t>
      </w:r>
      <w:r w:rsidR="001B47B2">
        <w:t xml:space="preserve"> of the scientific community who respect and acknowledge others’ </w:t>
      </w:r>
      <w:r w:rsidR="00A23F79">
        <w:t xml:space="preserve">work. </w:t>
      </w:r>
      <w:r w:rsidR="001B47B2">
        <w:t>Further,</w:t>
      </w:r>
      <w:r w:rsidR="002D22AB">
        <w:t xml:space="preserve"> users usually do no attach importance to data integrity or </w:t>
      </w:r>
      <w:r w:rsidR="001B47B2">
        <w:t>authenticity in the former</w:t>
      </w:r>
      <w:r w:rsidR="002D22AB">
        <w:t>. For instance, it is not v</w:t>
      </w:r>
      <w:r w:rsidR="001B47B2">
        <w:t>ital for a movie file that</w:t>
      </w:r>
      <w:r w:rsidR="00C10079">
        <w:t xml:space="preserve"> has different versions</w:t>
      </w:r>
      <w:r w:rsidR="005C3CF0">
        <w:t xml:space="preserve"> in size</w:t>
      </w:r>
      <w:r w:rsidR="00C10079">
        <w:t xml:space="preserve"> as long as it is playable, because people use it for </w:t>
      </w:r>
      <w:r w:rsidR="00C10079">
        <w:lastRenderedPageBreak/>
        <w:t xml:space="preserve">entertainment </w:t>
      </w:r>
      <w:r w:rsidR="00BD7C13">
        <w:t>a</w:t>
      </w:r>
      <w:r w:rsidR="00C10079">
        <w:t>nd keep it private</w:t>
      </w:r>
      <w:r w:rsidR="00A9738E">
        <w:t xml:space="preserve">. </w:t>
      </w:r>
      <w:r w:rsidR="005C3CF0">
        <w:t>On top of that</w:t>
      </w:r>
      <w:r w:rsidR="00A9738E">
        <w:t>, they</w:t>
      </w:r>
      <w:r w:rsidR="00C10079">
        <w:t xml:space="preserve"> do not buil</w:t>
      </w:r>
      <w:r w:rsidR="00A9738E">
        <w:t>d</w:t>
      </w:r>
      <w:r w:rsidR="00C10079">
        <w:t xml:space="preserve"> anything new on top it. On the other hand, every bit of information is important in the latter case. For example, </w:t>
      </w:r>
      <w:r w:rsidR="00A9738E">
        <w:t>the integrity and authenticity of the whole</w:t>
      </w:r>
      <w:r w:rsidR="00C10079">
        <w:t xml:space="preserve"> information </w:t>
      </w:r>
      <w:r w:rsidR="00A9738E">
        <w:t>obta</w:t>
      </w:r>
      <w:r w:rsidR="006652A0">
        <w:t>in</w:t>
      </w:r>
      <w:r w:rsidR="00A9738E">
        <w:t>ed</w:t>
      </w:r>
      <w:r w:rsidR="006652A0">
        <w:t xml:space="preserve"> </w:t>
      </w:r>
      <w:r w:rsidR="00A9738E">
        <w:t>through</w:t>
      </w:r>
      <w:r w:rsidR="00C10079">
        <w:t xml:space="preserve"> </w:t>
      </w:r>
      <w:r w:rsidR="006652A0">
        <w:t>a</w:t>
      </w:r>
      <w:r w:rsidR="00C10079">
        <w:t xml:space="preserve"> scientific experiment is of great importance </w:t>
      </w:r>
      <w:r w:rsidR="006652A0">
        <w:t>since new</w:t>
      </w:r>
      <w:r w:rsidR="00C10079">
        <w:t xml:space="preserve"> theories, experiment</w:t>
      </w:r>
      <w:r w:rsidR="00A9738E">
        <w:t>s</w:t>
      </w:r>
      <w:r w:rsidR="00C10079">
        <w:t xml:space="preserve">, or technologies are established on it. </w:t>
      </w:r>
      <w:r w:rsidR="00F05179">
        <w:t>In addition, d</w:t>
      </w:r>
      <w:r w:rsidR="00930F61" w:rsidRPr="006F74AE">
        <w:t xml:space="preserve">espite the fact that the standard </w:t>
      </w:r>
      <w:r w:rsidR="00DB38A3">
        <w:t xml:space="preserve"> BitTorrent </w:t>
      </w:r>
      <w:r w:rsidR="00930F61" w:rsidRPr="006F74AE">
        <w:t xml:space="preserve">peer-to-peer community’s data can be shared either modified or unmodified without getting the permission of the content owner –in fact there is no rule about this,  the scientific data is more sensitive and requires more complicated sharing rules. </w:t>
      </w:r>
    </w:p>
    <w:p w:rsidR="00930F61" w:rsidRPr="006F74AE" w:rsidRDefault="00930F61" w:rsidP="00930F61">
      <w:pPr>
        <w:pStyle w:val="BodyTextIndent"/>
        <w:spacing w:after="120"/>
      </w:pPr>
      <w:r w:rsidRPr="006F74AE">
        <w:t>The seco</w:t>
      </w:r>
      <w:r>
        <w:t xml:space="preserve">nd </w:t>
      </w:r>
      <w:r w:rsidR="00233C9B">
        <w:t xml:space="preserve">difference </w:t>
      </w:r>
      <w:r>
        <w:t xml:space="preserve">is the </w:t>
      </w:r>
      <w:r w:rsidR="00F05179" w:rsidRPr="006F74AE">
        <w:t>characteristics</w:t>
      </w:r>
      <w:r w:rsidR="00F05179">
        <w:t xml:space="preserve"> of </w:t>
      </w:r>
      <w:r>
        <w:t>users</w:t>
      </w:r>
      <w:r w:rsidRPr="006F74AE">
        <w:t xml:space="preserve">. In </w:t>
      </w:r>
      <w:r w:rsidR="005C3CF0">
        <w:t xml:space="preserve">a </w:t>
      </w:r>
      <w:r w:rsidRPr="006F74AE">
        <w:t xml:space="preserve">standard </w:t>
      </w:r>
      <w:r w:rsidR="001B47B2">
        <w:t xml:space="preserve">BitTorrent </w:t>
      </w:r>
      <w:r w:rsidRPr="006F74AE">
        <w:t xml:space="preserve">peer-to-peer community, there is no competition between users.  In other words, there is one type of user, a passive user, and any user can access any data as long as he or she gets the torrent file. However, in the scientific community, due to expertise or research agenda and competition between institutions, only authorized users are permitted to access to pre-determined data sets with some access rights. </w:t>
      </w:r>
      <w:r w:rsidR="005C3CF0">
        <w:t>In contrast to</w:t>
      </w:r>
      <w:r w:rsidRPr="006F74AE">
        <w:t xml:space="preserve"> the passive user type in </w:t>
      </w:r>
      <w:r w:rsidR="00A22666">
        <w:t>BitTorrent</w:t>
      </w:r>
      <w:r w:rsidRPr="006F74AE">
        <w:t xml:space="preserve">, the users in scientific community area </w:t>
      </w:r>
      <w:r w:rsidR="00BD7C13">
        <w:t xml:space="preserve">are usually </w:t>
      </w:r>
      <w:r w:rsidRPr="006F74AE">
        <w:t>very active and some of them cooperate on some files as a group. This creates diverse users’ and groups’ profile</w:t>
      </w:r>
      <w:r w:rsidR="005C3CF0">
        <w:t>s</w:t>
      </w:r>
      <w:r w:rsidRPr="006F74AE">
        <w:t xml:space="preserve"> in scientific community.</w:t>
      </w:r>
      <w:r w:rsidR="00DB38A3">
        <w:t xml:space="preserve"> </w:t>
      </w:r>
      <w:r w:rsidR="004C2A9A" w:rsidRPr="004C2A9A">
        <w:t xml:space="preserve">Moreover, access to the resources of scientific community must be very strict because those resources such as computers and networks are dedicated for special purposes use, like performing scientific experiments to develop more efficient models for </w:t>
      </w:r>
      <w:r w:rsidR="005C3CF0" w:rsidRPr="005C3CF0">
        <w:t>high-energy</w:t>
      </w:r>
      <w:r w:rsidR="004C2A9A" w:rsidRPr="004C2A9A">
        <w:t xml:space="preserve"> physics or analyzing terabytes even petabytes of data to simulate nuclear weapon tests. Therefore, it needs to be controlled</w:t>
      </w:r>
      <w:r w:rsidR="00CC1903">
        <w:t xml:space="preserve"> at stringent level of security to ensure</w:t>
      </w:r>
      <w:r w:rsidR="004C2A9A" w:rsidRPr="004C2A9A">
        <w:t xml:space="preserve"> who is accessing to which resources with which rights for what purpose.</w:t>
      </w:r>
    </w:p>
    <w:p w:rsidR="00930F61" w:rsidRPr="00452E5F" w:rsidRDefault="00930F61" w:rsidP="00183E19">
      <w:pPr>
        <w:pStyle w:val="BodyTextIndent"/>
        <w:spacing w:after="120"/>
      </w:pPr>
      <w:r w:rsidRPr="006F74AE">
        <w:lastRenderedPageBreak/>
        <w:t xml:space="preserve">The third </w:t>
      </w:r>
      <w:r w:rsidR="005C3CF0">
        <w:t>difference</w:t>
      </w:r>
      <w:r w:rsidR="005C3CF0" w:rsidRPr="006F74AE">
        <w:t xml:space="preserve"> </w:t>
      </w:r>
      <w:r w:rsidRPr="006F74AE">
        <w:t>stem</w:t>
      </w:r>
      <w:r w:rsidR="005C3CF0">
        <w:t>s</w:t>
      </w:r>
      <w:r w:rsidRPr="006F74AE">
        <w:t xml:space="preserve"> from the importance of access</w:t>
      </w:r>
      <w:r w:rsidR="005C3CF0">
        <w:t xml:space="preserve"> methods to data</w:t>
      </w:r>
      <w:r w:rsidR="00F9154D">
        <w:t xml:space="preserve"> in scientific community</w:t>
      </w:r>
      <w:r w:rsidRPr="006F74AE">
        <w:t xml:space="preserve">. </w:t>
      </w:r>
      <w:r>
        <w:t>As</w:t>
      </w:r>
      <w:r w:rsidRPr="006F74AE">
        <w:t xml:space="preserve"> the current </w:t>
      </w:r>
      <w:r w:rsidR="00BD7C13">
        <w:t xml:space="preserve">design of </w:t>
      </w:r>
      <w:r w:rsidR="00A22666">
        <w:t>BitTorrent</w:t>
      </w:r>
      <w:r w:rsidRPr="006F74AE">
        <w:t xml:space="preserve"> itself does not provide a search facility to find files by name or by other keywords; a user must find the initial torrent file by other means, such as a web search. On the other hand, searching, finding, and accessing to desired data are of paramount importance in scientific community, hence a reliable search service must be offered to scientific users. Therefore,</w:t>
      </w:r>
      <w:r w:rsidR="00CC1903">
        <w:t xml:space="preserve"> in order </w:t>
      </w:r>
      <w:r w:rsidR="00CC1903" w:rsidRPr="006F74AE">
        <w:t xml:space="preserve">to use </w:t>
      </w:r>
      <w:r w:rsidR="00CC1903">
        <w:t>peer-to-peer data sharing mechanism</w:t>
      </w:r>
      <w:r w:rsidR="00765EFA">
        <w:t xml:space="preserve"> </w:t>
      </w:r>
      <w:r w:rsidR="00CC1903">
        <w:t>based on BitTorrent</w:t>
      </w:r>
      <w:r w:rsidR="00CC1903" w:rsidRPr="006F74AE">
        <w:t xml:space="preserve"> in scientific community</w:t>
      </w:r>
      <w:r w:rsidR="00CC1903">
        <w:t>,</w:t>
      </w:r>
      <w:r w:rsidRPr="006F74AE">
        <w:t xml:space="preserve"> there is a need for integration of </w:t>
      </w:r>
      <w:r w:rsidR="00CC1903">
        <w:t xml:space="preserve">a </w:t>
      </w:r>
      <w:r w:rsidR="00CC1903" w:rsidRPr="006F74AE">
        <w:t>content and collaboration framework with a search facility</w:t>
      </w:r>
      <w:r w:rsidR="00CC1903">
        <w:t xml:space="preserve"> into </w:t>
      </w:r>
      <w:r w:rsidR="00A22666">
        <w:t>BitTorrent</w:t>
      </w:r>
      <w:r>
        <w:t>.</w:t>
      </w:r>
      <w:r w:rsidR="00183E19">
        <w:t xml:space="preserve"> </w:t>
      </w:r>
      <w:r w:rsidR="00F9154D">
        <w:t>Thus,</w:t>
      </w:r>
      <w:r>
        <w:t xml:space="preserve"> a </w:t>
      </w:r>
      <w:r w:rsidR="00EA60F0">
        <w:t xml:space="preserve">security </w:t>
      </w:r>
      <w:r>
        <w:t>mechanism in</w:t>
      </w:r>
      <w:r w:rsidR="00CC1903">
        <w:t>c</w:t>
      </w:r>
      <w:r>
        <w:t>o</w:t>
      </w:r>
      <w:r w:rsidR="00CC1903">
        <w:t>rporat</w:t>
      </w:r>
      <w:r w:rsidR="00EA60F0">
        <w:t>ing</w:t>
      </w:r>
      <w:r>
        <w:t xml:space="preserve"> regulation for content access with pre-defined rights is vital for a data sharing system in scientific community</w:t>
      </w:r>
      <w:r w:rsidRPr="00452E5F">
        <w:t xml:space="preserve">. </w:t>
      </w:r>
    </w:p>
    <w:p w:rsidR="005573B4" w:rsidRDefault="00464011" w:rsidP="005573B4">
      <w:pPr>
        <w:pStyle w:val="BodyText"/>
      </w:pPr>
      <w:r>
        <w:t>To build a security infrastructure for GridTorrent Framework</w:t>
      </w:r>
      <w:r w:rsidR="00B72D90">
        <w:t xml:space="preserve"> in order to meet the security requirements of scientific community</w:t>
      </w:r>
      <w:r>
        <w:t xml:space="preserve">, we </w:t>
      </w:r>
      <w:r w:rsidR="005B56E7">
        <w:t>follow</w:t>
      </w:r>
      <w:r>
        <w:t xml:space="preserve"> the most common scientific community standards –the Grid Security Infrastructure (GSI)</w:t>
      </w:r>
      <w:r w:rsidR="003A1FDA">
        <w:t xml:space="preserve"> </w:t>
      </w:r>
      <w:r w:rsidR="0033544C">
        <w:fldChar w:fldCharType="begin"/>
      </w:r>
      <w:r w:rsidR="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8E1941">
        <w:rPr>
          <w:noProof/>
        </w:rPr>
        <w:t>[103]</w:t>
      </w:r>
      <w:r w:rsidR="0033544C">
        <w:fldChar w:fldCharType="end"/>
      </w:r>
      <w:r w:rsidR="00B72D90">
        <w:t xml:space="preserve"> model</w:t>
      </w:r>
      <w:r w:rsidR="005B56E7">
        <w:t>, by adopting its principles</w:t>
      </w:r>
      <w:r w:rsidR="00B72D90">
        <w:t xml:space="preserve">. </w:t>
      </w:r>
      <w:r w:rsidR="00BA0538">
        <w:t>Besides, using</w:t>
      </w:r>
      <w:r w:rsidR="00B72D90">
        <w:t xml:space="preserve"> a similar model </w:t>
      </w:r>
      <w:r w:rsidR="00BA0538">
        <w:t>with the GSI</w:t>
      </w:r>
      <w:r>
        <w:t xml:space="preserve"> allow</w:t>
      </w:r>
      <w:r w:rsidR="00BA0538">
        <w:t>s</w:t>
      </w:r>
      <w:r>
        <w:t xml:space="preserve"> our data collaborative and sharing framework to be available to a larger scientific community, and our services to be compatible with others. </w:t>
      </w:r>
    </w:p>
    <w:p w:rsidR="005573B4" w:rsidRDefault="005573B4" w:rsidP="005573B4">
      <w:pPr>
        <w:pStyle w:val="BodyText"/>
      </w:pPr>
      <w:r>
        <w:t>In this section, first, we present an overview of the GSI</w:t>
      </w:r>
      <w:r w:rsidR="00866962">
        <w:t>. Then,</w:t>
      </w:r>
      <w:r>
        <w:t xml:space="preserve"> </w:t>
      </w:r>
      <w:r w:rsidR="00866962">
        <w:t xml:space="preserve">we </w:t>
      </w:r>
      <w:r>
        <w:t xml:space="preserve">explain how we </w:t>
      </w:r>
      <w:r w:rsidR="00063134">
        <w:t>build the GridTorrent framework security infrastructure (GTFSI) by following the</w:t>
      </w:r>
      <w:r>
        <w:t xml:space="preserve"> GSI </w:t>
      </w:r>
      <w:r w:rsidR="00063134">
        <w:t>model.</w:t>
      </w:r>
      <w:r w:rsidR="00866962">
        <w:t xml:space="preserve"> </w:t>
      </w:r>
      <w:r w:rsidR="009D6232">
        <w:t>W</w:t>
      </w:r>
      <w:r w:rsidR="00866962">
        <w:t>e</w:t>
      </w:r>
      <w:r w:rsidR="00E852B1">
        <w:t xml:space="preserve"> </w:t>
      </w:r>
      <w:r w:rsidR="009D6232">
        <w:t xml:space="preserve">also </w:t>
      </w:r>
      <w:r w:rsidR="00E852B1">
        <w:t xml:space="preserve">elucidate </w:t>
      </w:r>
      <w:r>
        <w:t>our approach and give detailed descriptions of the services developed as part of this infrastructure.</w:t>
      </w:r>
      <w:r w:rsidRPr="00464011">
        <w:t xml:space="preserve"> </w:t>
      </w:r>
    </w:p>
    <w:p w:rsidR="00AB284D" w:rsidRDefault="00AB284D" w:rsidP="00286226">
      <w:pPr>
        <w:pStyle w:val="Heading2"/>
      </w:pPr>
      <w:bookmarkStart w:id="1924" w:name="_Toc192404452"/>
      <w:bookmarkStart w:id="1925" w:name="_Toc192405063"/>
      <w:bookmarkStart w:id="1926" w:name="_Toc192405948"/>
      <w:bookmarkStart w:id="1927" w:name="_Toc228272642"/>
      <w:r>
        <w:lastRenderedPageBreak/>
        <w:t>The Grid Security Infrastructure</w:t>
      </w:r>
      <w:r w:rsidR="00E80DC7">
        <w:t xml:space="preserve"> (GSI)</w:t>
      </w:r>
      <w:bookmarkEnd w:id="1924"/>
      <w:bookmarkEnd w:id="1925"/>
      <w:bookmarkEnd w:id="1926"/>
      <w:bookmarkEnd w:id="1927"/>
    </w:p>
    <w:p w:rsidR="00E80DC7" w:rsidRPr="00E80DC7" w:rsidRDefault="00E80DC7" w:rsidP="00286226">
      <w:pPr>
        <w:pStyle w:val="Heading3"/>
      </w:pPr>
      <w:bookmarkStart w:id="1928" w:name="_Toc192404453"/>
      <w:bookmarkStart w:id="1929" w:name="_Toc192405064"/>
      <w:bookmarkStart w:id="1930" w:name="_Toc192405949"/>
      <w:bookmarkStart w:id="1931" w:name="_Toc228272643"/>
      <w:r>
        <w:t>History of the GSI</w:t>
      </w:r>
      <w:bookmarkEnd w:id="1928"/>
      <w:bookmarkEnd w:id="1929"/>
      <w:bookmarkEnd w:id="1930"/>
      <w:bookmarkEnd w:id="1931"/>
    </w:p>
    <w:p w:rsidR="006D17C9" w:rsidRDefault="00E80DC7" w:rsidP="00E80DC7">
      <w:pPr>
        <w:pStyle w:val="BodyText"/>
      </w:pPr>
      <w:r w:rsidRPr="00E80DC7">
        <w:t>Security has been one of the widely studied fields in Grid community. Hence, the GSI has a rich history</w:t>
      </w:r>
      <w:r w:rsidR="003D39C6">
        <w:t xml:space="preserve"> to meet new emerging requirements and cooperate </w:t>
      </w:r>
      <w:r w:rsidR="007A7FC9">
        <w:t xml:space="preserve">with </w:t>
      </w:r>
      <w:r w:rsidR="003D39C6">
        <w:t xml:space="preserve">the </w:t>
      </w:r>
      <w:r w:rsidR="007A7FC9">
        <w:t xml:space="preserve">arising </w:t>
      </w:r>
      <w:r w:rsidR="003D39C6">
        <w:t>technologies</w:t>
      </w:r>
      <w:r w:rsidRPr="00E80DC7">
        <w:t xml:space="preserve">. While mainly message protection and authentication are supported in version 1 in 1998, X.509 proxy certificates and Community Authorization Service (CAS) </w:t>
      </w:r>
      <w:r w:rsidR="0033544C">
        <w:fldChar w:fldCharType="begin"/>
      </w:r>
      <w:r w:rsidR="00CF1EDE">
        <w:instrText xml:space="preserve"> ADDIN EN.CITE &lt;EndNote&gt;&lt;Cite&gt;&lt;Author&gt;Pearlman&lt;/Author&gt;&lt;Year&gt;2002&lt;/Year&gt;&lt;RecNum&gt;213&lt;/RecNum&gt;&lt;record&gt;&lt;rec-number&gt;213&lt;/rec-number&gt;&lt;foreign-keys&gt;&lt;key app="EN" db-id="eref9pfvov2rdiedsstvpxdme2tz0v2ew02z"&gt;213&lt;/key&gt;&lt;/foreign-keys&gt;&lt;ref-type name="Conference Paper"&gt;47&lt;/ref-type&gt;&lt;contributors&gt;&lt;authors&gt;&lt;author&gt;L. Pearlman&lt;/author&gt;&lt;author&gt;V. Welch&lt;/author&gt;&lt;author&gt;I. Foster&lt;/author&gt;&lt;author&gt;C. Kesselman&lt;/author&gt;&lt;author&gt;S. Tuecke&lt;/author&gt;&lt;/authors&gt;&lt;/contributors&gt;&lt;titles&gt;&lt;title&gt;A Community Authorization Service for Group Collaboration&lt;/title&gt;&lt;secondary-title&gt;Proceedings of the 3rd International Workshop on Policies for Distributed Systems and Networks (POLICY&amp;apos;02)&lt;/secondary-title&gt;&lt;/titles&gt;&lt;periodical&gt;&lt;full-title&gt;Proceedings of the 3rd International Workshop on Policies for Distributed Systems and Networks (POLICY&amp;apos;02)&lt;/full-title&gt;&lt;/periodical&gt;&lt;dates&gt;&lt;year&gt;2002&lt;/year&gt;&lt;/dates&gt;&lt;publisher&gt;IEEE Computer Society&lt;/publisher&gt;&lt;urls&gt;&lt;/urls&gt;&lt;/record&gt;&lt;/Cite&gt;&lt;/EndNote&gt;</w:instrText>
      </w:r>
      <w:r w:rsidR="005876AF" w:rsidDel="00CF1EDE">
        <w:instrText xml:space="preserve"> ADDIN EN.CITE &lt;EndNote&gt;&lt;Cite&gt;&lt;Author&gt;Pearlman&lt;/Author&gt;&lt;Year&gt;2002&lt;/Year&gt;&lt;RecNum&gt;213&lt;/RecNum&gt;&lt;record&gt;&lt;rec-number&gt;213&lt;/rec-number&gt;&lt;foreign-keys&gt;&lt;key app="EN" db-id="eref9pfvov2rdiedsstvpxdme2tz0v2ew02z"&gt;213&lt;/key&gt;&lt;/foreign-keys&gt;&lt;ref-type name="Conference Paper"&gt;47&lt;/ref-type&gt;&lt;contributors&gt;&lt;authors&gt;&lt;author&gt;L. Pearlman&lt;/author&gt;&lt;author&gt;V. Welch&lt;/author&gt;&lt;author&gt;I. Foster&lt;/author&gt;&lt;author&gt;C. Kesselman&lt;/author&gt;&lt;author&gt;S. Tuecke&lt;/author&gt;&lt;/authors&gt;&lt;/contributors&gt;&lt;titles&gt;&lt;title&gt;A Community Authorization Service for Group Collaboration&lt;/title&gt;&lt;secondary-title&gt;Proceedings of the 3rd International Workshop on Policies for Distributed Systems and Networks (POLICY&amp;apos;02)&lt;/secondary-title&gt;&lt;/titles&gt;&lt;periodical&gt;&lt;full-title&gt;Proceedings of the 3rd International Workshop on Policies for Distributed Systems and Networks (POLICY&amp;apos;02)&lt;/full-title&gt;&lt;/periodical&gt;&lt;dates&gt;&lt;year&gt;2002&lt;/year&gt;&lt;/dates&gt;&lt;publisher&gt;IEEE Computer Society&lt;/publisher&gt;&lt;urls&gt;&lt;/urls&gt;&lt;/record&gt;&lt;/Cite&gt;&lt;/EndNote&gt;</w:instrText>
      </w:r>
      <w:r w:rsidR="0033544C">
        <w:fldChar w:fldCharType="separate"/>
      </w:r>
      <w:r w:rsidR="00C53B60">
        <w:rPr>
          <w:noProof/>
        </w:rPr>
        <w:t>[137]</w:t>
      </w:r>
      <w:r w:rsidR="0033544C">
        <w:fldChar w:fldCharType="end"/>
      </w:r>
      <w:r w:rsidR="00E3016A">
        <w:t xml:space="preserve"> </w:t>
      </w:r>
      <w:r w:rsidRPr="00E80DC7">
        <w:t xml:space="preserve">are introduced in version 2 in 2002. </w:t>
      </w:r>
      <w:r w:rsidR="006D17C9">
        <w:t>The CAS from Globus team functions as a trusted third party server which is responsible for enforcement of access policies within distributed virtual communities which govern access to a community’s resources The CAS serves maintain information about Certificate Authorities, users, servers and resources with access right lists granted to access resources to each users. When a user issues a request to the CAS server in user’s community, the CAS server provides a proxy credential with his or her capabilities to the user. Upon receiving the proxy credential, the user access the resources using his or her CAS credential.</w:t>
      </w:r>
    </w:p>
    <w:p w:rsidR="0080798E" w:rsidRDefault="00E80DC7" w:rsidP="00E80DC7">
      <w:pPr>
        <w:pStyle w:val="BodyText"/>
      </w:pPr>
      <w:r w:rsidRPr="00E80DC7">
        <w:t>The Grid technology converged with the emerging Web service technology in release 3, and that convergence gave birth to Open Grid Services Architecture (OGSA)</w:t>
      </w:r>
      <w:r w:rsidR="00E12482">
        <w:t xml:space="preserve"> </w:t>
      </w:r>
      <w:r w:rsidR="0033544C">
        <w:fldChar w:fldCharType="begin"/>
      </w:r>
      <w:r w:rsidR="00CF1EDE">
        <w:instrText xml:space="preserve"> ADDIN EN.CITE &lt;EndNote&gt;&lt;Cite&gt;&lt;Author&gt;Foster&lt;/Author&gt;&lt;Year&gt;2002&lt;/Year&gt;&lt;RecNum&gt;69&lt;/RecNum&gt;&lt;record&gt;&lt;rec-number&gt;69&lt;/rec-number&gt;&lt;foreign-keys&gt;&lt;key app="EN" db-id="eref9pfvov2rdiedsstvpxdme2tz0v2ew02z"&gt;69&lt;/key&gt;&lt;/foreign-keys&gt;&lt;ref-type name="Journal Article"&gt;17&lt;/ref-type&gt;&lt;contributors&gt;&lt;authors&gt;&lt;author&gt;Foster, I.&lt;/author&gt;&lt;author&gt;Kesselman, C.&lt;/author&gt;&lt;author&gt;Nick, J.&lt;/author&gt;&lt;author&gt;Tuecke, S.&lt;/author&gt;&lt;/authors&gt;&lt;/contributors&gt;&lt;titles&gt;&lt;title&gt;The Physiology of the Grid: An Open Grid Services Architecture for Distributed Systems Integration, June 2002&lt;/title&gt;&lt;secondary-title&gt;Open Grid Service Infrastructure WG, Global Grid Forum&lt;/secondary-title&gt;&lt;/titles&gt;&lt;periodical&gt;&lt;full-title&gt;Open Grid Service Infrastructure WG, Global Grid Forum&lt;/full-title&gt;&lt;/periodical&gt;&lt;dates&gt;&lt;year&gt;2002&lt;/year&gt;&lt;/dates&gt;&lt;label&gt;Grid&lt;/label&gt;&lt;urls&gt;&lt;/urls&gt;&lt;/record&gt;&lt;/Cite&gt;&lt;/EndNote&gt;</w:instrText>
      </w:r>
      <w:r w:rsidR="005876AF" w:rsidDel="00CF1EDE">
        <w:instrText xml:space="preserve"> ADDIN EN.CITE &lt;EndNote&gt;&lt;Cite&gt;&lt;Author&gt;Foster&lt;/Author&gt;&lt;Year&gt;2002&lt;/Year&gt;&lt;RecNum&gt;69&lt;/RecNum&gt;&lt;record&gt;&lt;rec-number&gt;69&lt;/rec-number&gt;&lt;foreign-keys&gt;&lt;key app="EN" db-id="eref9pfvov2rdiedsstvpxdme2tz0v2ew02z"&gt;69&lt;/key&gt;&lt;/foreign-keys&gt;&lt;ref-type name="Journal Article"&gt;17&lt;/ref-type&gt;&lt;contributors&gt;&lt;authors&gt;&lt;author&gt;Foster, I.&lt;/author&gt;&lt;author&gt;Kesselman, C.&lt;/author&gt;&lt;author&gt;Nick, J.&lt;/author&gt;&lt;author&gt;Tuecke, S.&lt;/author&gt;&lt;/authors&gt;&lt;/contributors&gt;&lt;titles&gt;&lt;title&gt;The Physiology of the Grid: An Open Grid Services Architecture for Distributed Systems Integration, June 2002&lt;/title&gt;&lt;secondary-title&gt;Open Grid Service Infrastructure WG, Global Grid Forum&lt;/secondary-title&gt;&lt;/titles&gt;&lt;periodical&gt;&lt;full-title&gt;Open Grid Service Infrastructure WG, Global Grid Forum&lt;/full-title&gt;&lt;/periodical&gt;&lt;dates&gt;&lt;year&gt;2002&lt;/year&gt;&lt;/dates&gt;&lt;label&gt;Grid&lt;/label&gt;&lt;urls&gt;&lt;/urls&gt;&lt;/record&gt;&lt;/Cite&gt;&lt;/EndNote&gt;</w:instrText>
      </w:r>
      <w:r w:rsidR="0033544C">
        <w:fldChar w:fldCharType="separate"/>
      </w:r>
      <w:r w:rsidR="00A2794F">
        <w:rPr>
          <w:noProof/>
        </w:rPr>
        <w:t>[3]</w:t>
      </w:r>
      <w:r w:rsidR="0033544C">
        <w:fldChar w:fldCharType="end"/>
      </w:r>
      <w:r w:rsidRPr="00E80DC7">
        <w:t xml:space="preserve">. Finally, in the latest version –the 4 release, Web Services security specifications are implemented. </w:t>
      </w:r>
      <w:r w:rsidR="004877D3">
        <w:t>Ex</w:t>
      </w:r>
      <w:r w:rsidRPr="00E80DC7">
        <w:t xml:space="preserve">tensible Access Control Markup Language </w:t>
      </w:r>
      <w:r w:rsidR="004877D3">
        <w:t>(</w:t>
      </w:r>
      <w:r w:rsidR="004877D3" w:rsidRPr="00E80DC7">
        <w:t>XACML</w:t>
      </w:r>
      <w:r w:rsidR="004877D3">
        <w:t xml:space="preserve">) </w:t>
      </w:r>
      <w:r w:rsidRPr="00E80DC7">
        <w:t>and Security Assertion Markup Language</w:t>
      </w:r>
      <w:r w:rsidR="004877D3">
        <w:t xml:space="preserve"> (</w:t>
      </w:r>
      <w:r w:rsidR="004877D3" w:rsidRPr="00E80DC7">
        <w:t>SAML</w:t>
      </w:r>
      <w:r w:rsidRPr="00E80DC7">
        <w:t xml:space="preserve">) are the two important authorization related standards </w:t>
      </w:r>
      <w:r w:rsidR="0033544C">
        <w:fldChar w:fldCharType="begin"/>
      </w:r>
      <w:r w:rsidR="00CF1EDE">
        <w:instrText xml:space="preserve"> ADDIN EN.CITE &lt;EndNote&gt;&lt;Cite ExcludeYear="1"&gt;&lt;Author&gt;Naedele&lt;/Author&gt;&lt;Year&gt;2003&lt;/Year&gt;&lt;RecNum&gt;70&lt;/RecNum&gt;&lt;record&gt;&lt;rec-number&gt;70&lt;/rec-number&gt;&lt;foreign-keys&gt;&lt;key app="EN" db-id="eref9pfvov2rdiedsstvpxdme2tz0v2ew02z"&gt;70&lt;/key&gt;&lt;/foreign-keys&gt;&lt;ref-type name="Journal Article"&gt;17&lt;/ref-type&gt;&lt;contributors&gt;&lt;authors&gt;&lt;author&gt;Naedele, M.&lt;/author&gt;&lt;/authors&gt;&lt;/contributors&gt;&lt;titles&gt;&lt;title&gt;Standards for XML and Web services security&lt;/title&gt;&lt;secondary-title&gt;Computer&lt;/secondary-title&gt;&lt;/titles&gt;&lt;periodical&gt;&lt;full-title&gt;Computer&lt;/full-title&gt;&lt;/periodical&gt;&lt;pages&gt;96-98&lt;/pages&gt;&lt;volume&gt;36&lt;/volume&gt;&lt;number&gt;4&lt;/number&gt;&lt;dates&gt;&lt;year&gt;2003&lt;/year&gt;&lt;/dates&gt;&lt;label&gt;Security&lt;/label&gt;&lt;urls&gt;&lt;/urls&gt;&lt;/record&gt;&lt;/Cite&gt;&lt;/EndNote&gt;</w:instrText>
      </w:r>
      <w:r w:rsidR="005876AF" w:rsidDel="00CF1EDE">
        <w:instrText xml:space="preserve"> ADDIN EN.CITE &lt;EndNote&gt;&lt;Cite ExcludeYear="1"&gt;&lt;Author&gt;Naedele&lt;/Author&gt;&lt;Year&gt;2003&lt;/Year&gt;&lt;RecNum&gt;70&lt;/RecNum&gt;&lt;record&gt;&lt;rec-number&gt;70&lt;/rec-number&gt;&lt;foreign-keys&gt;&lt;key app="EN" db-id="eref9pfvov2rdiedsstvpxdme2tz0v2ew02z"&gt;70&lt;/key&gt;&lt;/foreign-keys&gt;&lt;ref-type name="Journal Article"&gt;17&lt;/ref-type&gt;&lt;contributors&gt;&lt;authors&gt;&lt;author&gt;Naedele, M.&lt;/author&gt;&lt;/authors&gt;&lt;/contributors&gt;&lt;titles&gt;&lt;title&gt;Standards for XML and Web services security&lt;/title&gt;&lt;secondary-title&gt;Computer&lt;/secondary-title&gt;&lt;/titles&gt;&lt;periodical&gt;&lt;full-title&gt;Computer&lt;/full-title&gt;&lt;/periodical&gt;&lt;pages&gt;96-98&lt;/pages&gt;&lt;volume&gt;36&lt;/volume&gt;&lt;number&gt;4&lt;/number&gt;&lt;dates&gt;&lt;year&gt;2003&lt;/year&gt;&lt;/dates&gt;&lt;label&gt;Security&lt;/label&gt;&lt;urls&gt;&lt;/urls&gt;&lt;/record&gt;&lt;/Cite&gt;&lt;/EndNote&gt;</w:instrText>
      </w:r>
      <w:r w:rsidR="0033544C">
        <w:fldChar w:fldCharType="separate"/>
      </w:r>
      <w:r w:rsidR="00C53B60">
        <w:rPr>
          <w:noProof/>
        </w:rPr>
        <w:t>[138]</w:t>
      </w:r>
      <w:r w:rsidR="0033544C">
        <w:fldChar w:fldCharType="end"/>
      </w:r>
      <w:r w:rsidRPr="00E80DC7">
        <w:t xml:space="preserve"> supported by current version of GSI </w:t>
      </w:r>
      <w:r w:rsidR="0033544C">
        <w:fldChar w:fldCharType="begin"/>
      </w:r>
      <w:r w:rsidR="00CF1EDE">
        <w:instrText xml:space="preserve"> ADDIN EN.CITE &lt;EndNote&gt;&lt;Cite ExcludeYear="1"&gt;&lt;Author&gt;Lang&lt;/Author&gt;&lt;Year&gt;2006&lt;/Year&gt;&lt;RecNum&gt;67&lt;/RecNum&gt;&lt;record&gt;&lt;rec-number&gt;67&lt;/rec-number&gt;&lt;foreign-keys&gt;&lt;key app="EN" db-id="eref9pfvov2rdiedsstvpxdme2tz0v2ew02z"&gt;67&lt;/key&gt;&lt;/foreign-keys&gt;&lt;ref-type name="Journal Article"&gt;17&lt;/ref-type&gt;&lt;contributors&gt;&lt;authors&gt;&lt;author&gt;Lang, B.&lt;/author&gt;&lt;author&gt;Foster, I.&lt;/author&gt;&lt;author&gt;Siebenlist, F.&lt;/author&gt;&lt;author&gt;Ananthakrishnan, R.&lt;/author&gt;&lt;author&gt;Freeman, T.&lt;/author&gt;&lt;/authors&gt;&lt;/contributors&gt;&lt;titles&gt;&lt;title&gt;A Multipolicy Authorization Framework for Grid Security&lt;/title&gt;&lt;secondary-title&gt;Proc. Fifth IEEE Symposium on Network Computing and Application&lt;/secondary-title&gt;&lt;/titles&gt;&lt;periodical&gt;&lt;full-title&gt;Proc. Fifth IEEE Symposium on Network Computing and Application&lt;/full-title&gt;&lt;/periodical&gt;&lt;dates&gt;&lt;year&gt;2006&lt;/year&gt;&lt;/dates&gt;&lt;label&gt;Security&lt;/label&gt;&lt;urls&gt;&lt;/urls&gt;&lt;/record&gt;&lt;/Ci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 ExcludeYear="1"&gt;&lt;Author&gt;Lang&lt;/Author&gt;&lt;Year&gt;2006&lt;/Year&gt;&lt;RecNum&gt;67&lt;/RecNum&gt;&lt;record&gt;&lt;rec-number&gt;67&lt;/rec-number&gt;&lt;foreign-keys&gt;&lt;key app="EN" db-id="eref9pfvov2rdiedsstvpxdme2tz0v2ew02z"&gt;67&lt;/key&gt;&lt;/foreign-keys&gt;&lt;ref-type name="Journal Article"&gt;17&lt;/ref-type&gt;&lt;contributors&gt;&lt;authors&gt;&lt;author&gt;Lang, B.&lt;/author&gt;&lt;author&gt;Foster, I.&lt;/author&gt;&lt;author&gt;Siebenlist, F.&lt;/author&gt;&lt;author&gt;Ananthakrishnan, R.&lt;/author&gt;&lt;author&gt;Freeman, T.&lt;/author&gt;&lt;/authors&gt;&lt;/contributors&gt;&lt;titles&gt;&lt;title&gt;A Multipolicy Authorization Framework for Grid Security&lt;/title&gt;&lt;secondary-title&gt;Proc. Fifth IEEE Symposium on Network Computing and Application&lt;/secondary-title&gt;&lt;/titles&gt;&lt;periodical&gt;&lt;full-title&gt;Proc. Fifth IEEE Symposium on Network Computing and Application&lt;/full-title&gt;&lt;/periodical&gt;&lt;dates&gt;&lt;year&gt;2006&lt;/year&gt;&lt;/dates&gt;&lt;label&gt;Security&lt;/label&gt;&lt;urls&gt;&lt;/urls&gt;&lt;/record&gt;&lt;/Ci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C53B60">
        <w:rPr>
          <w:noProof/>
        </w:rPr>
        <w:t>[103, 139]</w:t>
      </w:r>
      <w:r w:rsidR="0033544C">
        <w:fldChar w:fldCharType="end"/>
      </w:r>
      <w:r w:rsidRPr="00E80DC7">
        <w:t xml:space="preserve">. Of course, there are several as well authorization systems supported by Grid Computing, such as </w:t>
      </w:r>
      <w:r w:rsidR="00D86EF2">
        <w:t>Kerberos</w:t>
      </w:r>
      <w:r w:rsidR="00B057CD">
        <w:t xml:space="preserve"> </w:t>
      </w:r>
      <w:r w:rsidR="0033544C">
        <w:fldChar w:fldCharType="begin"/>
      </w:r>
      <w:r w:rsidR="00CF1EDE">
        <w:instrText xml:space="preserve"> ADDIN EN.CITE &lt;EndNote&gt;&lt;Cite&gt;&lt;Author&gt;Neuman&lt;/Author&gt;&lt;Year&gt;1994&lt;/Year&gt;&lt;RecNum&gt;216&lt;/RecNum&gt;&lt;record&gt;&lt;rec-number&gt;216&lt;/rec-number&gt;&lt;foreign-keys&gt;&lt;key app="EN" db-id="eref9pfvov2rdiedsstvpxdme2tz0v2ew02z"&gt;216&lt;/key&gt;&lt;/foreign-keys&gt;&lt;ref-type name="Journal Article"&gt;17&lt;/ref-type&gt;&lt;contributors&gt;&lt;authors&gt;&lt;author&gt;Neuman, B. C.&lt;/author&gt;&lt;author&gt;Ts&amp;apos;o, T.&lt;/author&gt;&lt;/authors&gt;&lt;/contributors&gt;&lt;titles&gt;&lt;title&gt;Kerberos: An Authentication Service for Computer Networks&lt;/title&gt;&lt;secondary-title&gt;Communications Magazine, IEEE&lt;/secondary-title&gt;&lt;/titles&gt;&lt;periodical&gt;&lt;full-title&gt;Communications Magazine, IEEE&lt;/full-title&gt;&lt;/periodical&gt;&lt;pages&gt;33-38&lt;/pages&gt;&lt;volume&gt;32&lt;/volume&gt;&lt;number&gt;9&lt;/number&gt;&lt;keywords&gt;&lt;keyword&gt;computer networks&lt;/keyword&gt;&lt;keyword&gt;cryptography&lt;/keyword&gt;&lt;keyword&gt;message authentication&lt;/keyword&gt;&lt;keyword&gt;Kerberos&lt;/keyword&gt;&lt;keyword&gt;Mosaic&lt;/keyword&gt;&lt;keyword&gt;authentication service&lt;/keyword&gt;&lt;keyword&gt;authentication technology&lt;/keyword&gt;&lt;keyword&gt;information retrieval&lt;/keyword&gt;&lt;keyword&gt;interactive services&lt;/keyword&gt;&lt;/keywords&gt;&lt;dates&gt;&lt;year&gt;1994&lt;/year&gt;&lt;/dates&gt;&lt;isbn&gt;0163-6804&lt;/isbn&gt;&lt;urls&gt;&lt;/urls&gt;&lt;/record&gt;&lt;/Cite&gt;&lt;/EndNote&gt;</w:instrText>
      </w:r>
      <w:r w:rsidR="005876AF" w:rsidDel="00CF1EDE">
        <w:instrText xml:space="preserve"> ADDIN EN.CITE &lt;EndNote&gt;&lt;Cite&gt;&lt;Author&gt;Neuman&lt;/Author&gt;&lt;Year&gt;1994&lt;/Year&gt;&lt;RecNum&gt;216&lt;/RecNum&gt;&lt;record&gt;&lt;rec-number&gt;216&lt;/rec-number&gt;&lt;foreign-keys&gt;&lt;key app="EN" db-id="eref9pfvov2rdiedsstvpxdme2tz0v2ew02z"&gt;216&lt;/key&gt;&lt;/foreign-keys&gt;&lt;ref-type name="Journal Article"&gt;17&lt;/ref-type&gt;&lt;contributors&gt;&lt;authors&gt;&lt;author&gt;Neuman, B. C.&lt;/author&gt;&lt;author&gt;Ts&amp;apos;o, T.&lt;/author&gt;&lt;/authors&gt;&lt;/contributors&gt;&lt;titles&gt;&lt;title&gt;Kerberos: An Authentication Service for Computer Networks&lt;/title&gt;&lt;secondary-title&gt;Communications Magazine, IEEE&lt;/secondary-title&gt;&lt;/titles&gt;&lt;periodical&gt;&lt;full-title&gt;Communications Magazine, IEEE&lt;/full-title&gt;&lt;/periodical&gt;&lt;pages&gt;33-38&lt;/pages&gt;&lt;volume&gt;32&lt;/volume&gt;&lt;number&gt;9&lt;/number&gt;&lt;keywords&gt;&lt;keyword&gt;computer networks&lt;/keyword&gt;&lt;keyword&gt;cryptography&lt;/keyword&gt;&lt;keyword&gt;message authentication&lt;/keyword&gt;&lt;keyword&gt;Kerberos&lt;/keyword&gt;&lt;keyword&gt;Mosaic&lt;/keyword&gt;&lt;keyword&gt;authentication service&lt;/keyword&gt;&lt;keyword&gt;authentication technology&lt;/keyword&gt;&lt;keyword&gt;information retrieval&lt;/keyword&gt;&lt;keyword&gt;interactive services&lt;/keyword&gt;&lt;/keywords&gt;&lt;dates&gt;&lt;year&gt;1994&lt;/year&gt;&lt;/dates&gt;&lt;isbn&gt;0163-6804&lt;/isbn&gt;&lt;urls&gt;&lt;/urls&gt;&lt;/record&gt;&lt;/Cite&gt;&lt;/EndNote&gt;</w:instrText>
      </w:r>
      <w:r w:rsidR="0033544C">
        <w:fldChar w:fldCharType="separate"/>
      </w:r>
      <w:r w:rsidR="00C53B60">
        <w:rPr>
          <w:noProof/>
        </w:rPr>
        <w:t>[140]</w:t>
      </w:r>
      <w:r w:rsidR="0033544C">
        <w:fldChar w:fldCharType="end"/>
      </w:r>
      <w:r w:rsidR="00D86EF2">
        <w:t xml:space="preserve">, </w:t>
      </w:r>
      <w:r w:rsidRPr="00E80DC7">
        <w:t xml:space="preserve">Akenti </w:t>
      </w:r>
      <w:r w:rsidR="0033544C">
        <w:fldChar w:fldCharType="begin"/>
      </w:r>
      <w:r w:rsidR="00CF1EDE">
        <w:instrText xml:space="preserve"> ADDIN EN.CITE &lt;EndNote&gt;&lt;Cite ExcludeYear="1"&gt;&lt;Author&gt;Thompson&lt;/Author&gt;&lt;Year&gt;2003&lt;/Year&gt;&lt;RecNum&gt;71&lt;/RecNum&gt;&lt;record&gt;&lt;rec-number&gt;71&lt;/rec-number&gt;&lt;foreign-keys&gt;&lt;key app="EN" db-id="eref9pfvov2rdiedsstvpxdme2tz0v2ew02z"&gt;71&lt;/key&gt;&lt;/foreign-keys&gt;&lt;ref-type name="Journal Article"&gt;17&lt;/ref-type&gt;&lt;contributors&gt;&lt;authors&gt;&lt;author&gt;Thompson, M. R.&lt;/author&gt;&lt;author&gt;Essiari, A.&lt;/author&gt;&lt;author&gt;Mudumbai, S.&lt;/author&gt;&lt;/authors&gt;&lt;/contributors&gt;&lt;titles&gt;&lt;title&gt;Certificate-based authorization policy in a PKI environment&lt;/title&gt;&lt;secondary-title&gt;ACM Transactions on Information and System Security (TISSEC)&lt;/secondary-title&gt;&lt;/titles&gt;&lt;periodical&gt;&lt;full-title&gt;ACM Transactions on Information and System Security (TISSEC)&lt;/full-title&gt;&lt;/periodical&gt;&lt;pages&gt;566-588&lt;/pages&gt;&lt;volume&gt;6&lt;/volume&gt;&lt;number&gt;4&lt;/number&gt;&lt;dates&gt;&lt;year&gt;2003&lt;/year&gt;&lt;/dates&gt;&lt;label&gt;Security&lt;/label&gt;&lt;urls&gt;&lt;/urls&gt;&lt;/record&gt;&lt;/Cite&gt;&lt;/EndNote&gt;</w:instrText>
      </w:r>
      <w:r w:rsidR="005876AF" w:rsidDel="00CF1EDE">
        <w:instrText xml:space="preserve"> ADDIN EN.CITE &lt;EndNote&gt;&lt;Cite ExcludeYear="1"&gt;&lt;Author&gt;Thompson&lt;/Author&gt;&lt;Year&gt;2003&lt;/Year&gt;&lt;RecNum&gt;71&lt;/RecNum&gt;&lt;record&gt;&lt;rec-number&gt;71&lt;/rec-number&gt;&lt;foreign-keys&gt;&lt;key app="EN" db-id="eref9pfvov2rdiedsstvpxdme2tz0v2ew02z"&gt;71&lt;/key&gt;&lt;/foreign-keys&gt;&lt;ref-type name="Journal Article"&gt;17&lt;/ref-type&gt;&lt;contributors&gt;&lt;authors&gt;&lt;author&gt;Thompson, M. R.&lt;/author&gt;&lt;author&gt;Essiari, A.&lt;/author&gt;&lt;author&gt;Mudumbai, S.&lt;/author&gt;&lt;/authors&gt;&lt;/contributors&gt;&lt;titles&gt;&lt;title&gt;Certificate-based authorization policy in a PKI environment&lt;/title&gt;&lt;secondary-title&gt;ACM Transactions on Information and System Security (TISSEC)&lt;/secondary-title&gt;&lt;/titles&gt;&lt;periodical&gt;&lt;full-title&gt;ACM Transactions on Information and System Security (TISSEC)&lt;/full-title&gt;&lt;/periodical&gt;&lt;pages&gt;566-588&lt;/pages&gt;&lt;volume&gt;6&lt;/volume&gt;&lt;number&gt;4&lt;/number&gt;&lt;dates&gt;&lt;year&gt;2003&lt;/year&gt;&lt;/dates&gt;&lt;label&gt;Security&lt;/label&gt;&lt;urls&gt;&lt;/urls&gt;&lt;/record&gt;&lt;/Cite&gt;&lt;/EndNote&gt;</w:instrText>
      </w:r>
      <w:r w:rsidR="0033544C">
        <w:fldChar w:fldCharType="separate"/>
      </w:r>
      <w:r w:rsidR="00C53B60">
        <w:rPr>
          <w:noProof/>
        </w:rPr>
        <w:t>[141]</w:t>
      </w:r>
      <w:r w:rsidR="0033544C">
        <w:fldChar w:fldCharType="end"/>
      </w:r>
      <w:r w:rsidRPr="00E80DC7">
        <w:t xml:space="preserve">, PERMIS </w:t>
      </w:r>
      <w:r w:rsidR="0033544C">
        <w:fldChar w:fldCharType="begin"/>
      </w:r>
      <w:r w:rsidR="00CF1EDE">
        <w:instrText xml:space="preserve"> ADDIN EN.CITE &lt;EndNote&gt;&lt;Cite ExcludeYear="1"&gt;&lt;Author&gt;Chadwick&lt;/Author&gt;&lt;Year&gt;2003&lt;/Year&gt;&lt;RecNum&gt;72&lt;/RecNum&gt;&lt;record&gt;&lt;rec-number&gt;72&lt;/rec-number&gt;&lt;foreign-keys&gt;&lt;key app="EN" db-id="eref9pfvov2rdiedsstvpxdme2tz0v2ew02z"&gt;72&lt;/key&gt;&lt;/foreign-keys&gt;&lt;ref-type name="Journal Article"&gt;17&lt;/ref-type&gt;&lt;contributors&gt;&lt;authors&gt;&lt;author&gt;Chadwick, D. W.&lt;/author&gt;&lt;author&gt;Otenko, A.&lt;/author&gt;&lt;/authors&gt;&lt;/contributors&gt;&lt;titles&gt;&lt;title&gt;The PERMIS X. 509 role based privilege management infrastructure&lt;/title&gt;&lt;secondary-title&gt;Future Generation Computer Systems&lt;/secondary-title&gt;&lt;/titles&gt;&lt;periodical&gt;&lt;full-title&gt;Future Generation Computer Systems&lt;/full-title&gt;&lt;/periodical&gt;&lt;pages&gt;277-289&lt;/pages&gt;&lt;volume&gt;19&lt;/volume&gt;&lt;number&gt;2&lt;/number&gt;&lt;dates&gt;&lt;year&gt;2003&lt;/year&gt;&lt;/dates&gt;&lt;label&gt;Security&lt;/label&gt;&lt;urls&gt;&lt;/urls&gt;&lt;/record&gt;&lt;/Cite&gt;&lt;/EndNote&gt;</w:instrText>
      </w:r>
      <w:r w:rsidR="005876AF" w:rsidDel="00CF1EDE">
        <w:instrText xml:space="preserve"> ADDIN EN.CITE &lt;EndNote&gt;&lt;Cite ExcludeYear="1"&gt;&lt;Author&gt;Chadwick&lt;/Author&gt;&lt;Year&gt;2003&lt;/Year&gt;&lt;RecNum&gt;72&lt;/RecNum&gt;&lt;record&gt;&lt;rec-number&gt;72&lt;/rec-number&gt;&lt;foreign-keys&gt;&lt;key app="EN" db-id="eref9pfvov2rdiedsstvpxdme2tz0v2ew02z"&gt;72&lt;/key&gt;&lt;/foreign-keys&gt;&lt;ref-type name="Journal Article"&gt;17&lt;/ref-type&gt;&lt;contributors&gt;&lt;authors&gt;&lt;author&gt;Chadwick, D. W.&lt;/author&gt;&lt;author&gt;Otenko, A.&lt;/author&gt;&lt;/authors&gt;&lt;/contributors&gt;&lt;titles&gt;&lt;title&gt;The PERMIS X. 509 role based privilege management infrastructure&lt;/title&gt;&lt;secondary-title&gt;Future Generation Computer Systems&lt;/secondary-title&gt;&lt;/titles&gt;&lt;periodical&gt;&lt;full-title&gt;Future Generation Computer Systems&lt;/full-title&gt;&lt;/periodical&gt;&lt;pages&gt;277-289&lt;/pages&gt;&lt;volume&gt;19&lt;/volume&gt;&lt;number&gt;2&lt;/number&gt;&lt;dates&gt;&lt;year&gt;2003&lt;/year&gt;&lt;/dates&gt;&lt;label&gt;Security&lt;/label&gt;&lt;urls&gt;&lt;/urls&gt;&lt;/record&gt;&lt;/Cite&gt;&lt;/EndNote&gt;</w:instrText>
      </w:r>
      <w:r w:rsidR="0033544C">
        <w:fldChar w:fldCharType="separate"/>
      </w:r>
      <w:r w:rsidR="00C53B60">
        <w:rPr>
          <w:noProof/>
        </w:rPr>
        <w:t>[124]</w:t>
      </w:r>
      <w:r w:rsidR="0033544C">
        <w:fldChar w:fldCharType="end"/>
      </w:r>
      <w:r w:rsidRPr="00E80DC7">
        <w:t xml:space="preserve">, Shibboleth </w:t>
      </w:r>
      <w:r w:rsidR="007F6386">
        <w:t xml:space="preserve"> </w:t>
      </w:r>
      <w:r w:rsidR="0033544C">
        <w:fldChar w:fldCharType="begin"/>
      </w:r>
      <w:r w:rsidR="00CF1EDE">
        <w:instrText xml:space="preserve"> ADDIN EN.CITE &lt;EndNote&gt;&lt;Cite&gt;&lt;RecNum&gt;214&lt;/RecNum&gt;&lt;record&gt;&lt;rec-number&gt;214&lt;/rec-number&gt;&lt;foreign-keys&gt;&lt;key app="EN" db-id="eref9pfvov2rdiedsstvpxdme2tz0v2ew02z"&gt;214&lt;/key&gt;&lt;/foreign-keys&gt;&lt;ref-type name="Web Page"&gt;12&lt;/ref-type&gt;&lt;contributors&gt;&lt;/contributors&gt;&lt;titles&gt;&lt;title&gt;Shibboleth&lt;/title&gt;&lt;/titles&gt;&lt;dates&gt;&lt;/dates&gt;&lt;urls&gt;&lt;related-urls&gt;&lt;url&gt;http://shibboleth.internet2.edu/&lt;/url&gt;&lt;/related-urls&gt;&lt;/urls&gt;&lt;/record&gt;&lt;/Cite&gt;&lt;/EndNote&gt;</w:instrText>
      </w:r>
      <w:r w:rsidR="005876AF" w:rsidDel="00CF1EDE">
        <w:instrText xml:space="preserve"> ADDIN EN.CITE &lt;EndNote&gt;&lt;Cite&gt;&lt;RecNum&gt;214&lt;/RecNum&gt;&lt;record&gt;&lt;rec-number&gt;214&lt;/rec-number&gt;&lt;foreign-keys&gt;&lt;key app="EN" db-id="eref9pfvov2rdiedsstvpxdme2tz0v2ew02z"&gt;214&lt;/key&gt;&lt;/foreign-keys&gt;&lt;ref-type name="Web Page"&gt;12&lt;/ref-type&gt;&lt;contributors&gt;&lt;/contributors&gt;&lt;titles&gt;&lt;title&gt;Shibboleth&lt;/title&gt;&lt;/titles&gt;&lt;dates&gt;&lt;/dates&gt;&lt;urls&gt;&lt;related-urls&gt;&lt;url&gt;http://shibboleth.internet2.edu/&lt;/url&gt;&lt;/related-urls&gt;&lt;/urls&gt;&lt;/record&gt;&lt;/Cite&gt;&lt;/EndNote&gt;</w:instrText>
      </w:r>
      <w:r w:rsidR="0033544C">
        <w:fldChar w:fldCharType="separate"/>
      </w:r>
      <w:r w:rsidR="00C53B60">
        <w:rPr>
          <w:noProof/>
        </w:rPr>
        <w:t>[142]</w:t>
      </w:r>
      <w:r w:rsidR="0033544C">
        <w:fldChar w:fldCharType="end"/>
      </w:r>
      <w:r w:rsidR="007F6386">
        <w:t xml:space="preserve"> (GridShib </w:t>
      </w:r>
      <w:r w:rsidR="0033544C">
        <w:fldChar w:fldCharType="begin"/>
      </w:r>
      <w:r w:rsidR="00CF1EDE">
        <w:instrText xml:space="preserve"> ADDIN EN.CITE &lt;EndNote&gt;&lt;Cite&gt;&lt;Author&gt;Welch&lt;/Author&gt;&lt;Year&gt;2005&lt;/Year&gt;&lt;RecNum&gt;73&lt;/RecNum&gt;&lt;record&gt;&lt;rec-number&gt;73&lt;/rec-number&gt;&lt;foreign-keys&gt;&lt;key app="EN" db-id="eref9pfvov2rdiedsstvpxdme2tz0v2ew02z"&gt;73&lt;/key&gt;&lt;/foreign-keys&gt;&lt;ref-type name="Journal Article"&gt;17&lt;/ref-type&gt;&lt;contributors&gt;&lt;authors&gt;&lt;author&gt;Welch, V.&lt;/author&gt;&lt;author&gt;Barton, T.&lt;/author&gt;&lt;author&gt;Keahey, K.&lt;/author&gt;&lt;author&gt;Siebenlist, F.&lt;/author&gt;&lt;/authors&gt;&lt;/contributors&gt;&lt;titles&gt;&lt;title&gt;Attributes, Anonymity, and Access: Shibboleth and Globus Integration to Facilitate Grid Collaboration&lt;/title&gt;&lt;secondary-title&gt;4th Annual PKI R&amp;amp;D Workshop&lt;/secondary-title&gt;&lt;/titles&gt;&lt;periodical&gt;&lt;full-title&gt;4th Annual PKI R&amp;amp;D Workshop&lt;/full-title&gt;&lt;/periodical&gt;&lt;dates&gt;&lt;year&gt;2005&lt;/year&gt;&lt;/dates&gt;&lt;label&gt;Security&lt;/label&gt;&lt;urls&gt;&lt;/urls&gt;&lt;/record&gt;&lt;/Cite&gt;&lt;Cite&gt;&lt;Author&gt;Barton&lt;/Author&gt;&lt;Year&gt;2006&lt;/Year&gt;&lt;RecNum&gt;215&lt;/RecNum&gt;&lt;record&gt;&lt;rec-number&gt;215&lt;/rec-number&gt;&lt;foreign-keys&gt;&lt;key app="EN" db-id="eref9pfvov2rdiedsstvpxdme2tz0v2ew02z"&gt;215&lt;/key&gt;&lt;/foreign-keys&gt;&lt;ref-type name="Conference Proceedings"&gt;10&lt;/ref-type&gt;&lt;contributors&gt;&lt;authors&gt;&lt;author&gt;Barton, T&lt;/author&gt;&lt;author&gt;Basney, J&lt;/author&gt;&lt;author&gt;Freeman, T&lt;/author&gt;&lt;author&gt;Scavo, T&lt;/author&gt;&lt;author&gt;Siebenlist, F&lt;/author&gt;&lt;author&gt;Welch, V&lt;/author&gt;&lt;author&gt;Ananthakrishnan, R&lt;/author&gt;&lt;author&gt;Baker, B&lt;/author&gt;&lt;author&gt;Goode, M&lt;/author&gt;&lt;author&gt;Keahey, K&lt;/author&gt;&lt;/authors&gt;&lt;/contributors&gt;&lt;titles&gt;&lt;title&gt;Identity Federation and Attribute-based Authorization through the Globus Toolkit, Shibboleth, Gridshib, and MyProxy&lt;/title&gt;&lt;secondary-title&gt;Proceedings of 5th Annual PKI R&amp;amp;D Workshop&lt;/secondary-title&gt;&lt;/titles&gt;&lt;dates&gt;&lt;year&gt;2006&lt;/year&gt;&lt;/dates&gt;&lt;urls&gt;&lt;/urls&gt;&lt;/record&gt;&lt;/Cite&gt;&lt;/EndNote&gt;</w:instrText>
      </w:r>
      <w:r w:rsidR="005876AF" w:rsidDel="00CF1EDE">
        <w:instrText xml:space="preserve"> ADDIN EN.CITE &lt;EndNote&gt;&lt;Cite&gt;&lt;Author&gt;Welch&lt;/Author&gt;&lt;Year&gt;2005&lt;/Year&gt;&lt;RecNum&gt;73&lt;/RecNum&gt;&lt;record&gt;&lt;rec-number&gt;73&lt;/rec-number&gt;&lt;foreign-keys&gt;&lt;key app="EN" db-id="eref9pfvov2rdiedsstvpxdme2tz0v2ew02z"&gt;73&lt;/key&gt;&lt;/foreign-keys&gt;&lt;ref-type name="Journal Article"&gt;17&lt;/ref-type&gt;&lt;contributors&gt;&lt;authors&gt;&lt;author&gt;Welch, V.&lt;/author&gt;&lt;author&gt;Barton, T.&lt;/author&gt;&lt;author&gt;Keahey, K.&lt;/author&gt;&lt;author&gt;Siebenlist, F.&lt;/author&gt;&lt;/authors&gt;&lt;/contributors&gt;&lt;titles&gt;&lt;title&gt;Attributes, Anonymity, and Access: Shibboleth and Globus Integration to Facilitate Grid Collaboration&lt;/title&gt;&lt;secondary-title&gt;4th Annual PKI R&amp;amp;D Workshop&lt;/secondary-title&gt;&lt;/titles&gt;&lt;periodical&gt;&lt;full-title&gt;4th Annual PKI R&amp;amp;D Workshop&lt;/full-title&gt;&lt;/periodical&gt;&lt;dates&gt;&lt;year&gt;2005&lt;/year&gt;&lt;/dates&gt;&lt;label&gt;Security&lt;/label&gt;&lt;urls&gt;&lt;/urls&gt;&lt;/record&gt;&lt;/Cite&gt;&lt;Cite&gt;&lt;Author&gt;Barton&lt;/Author&gt;&lt;Year&gt;2006&lt;/Year&gt;&lt;RecNum&gt;215&lt;/RecNum&gt;&lt;record&gt;&lt;rec-number&gt;215&lt;/rec-number&gt;&lt;foreign-keys&gt;&lt;key app="EN" db-id="eref9pfvov2rdiedsstvpxdme2tz0v2ew02z"&gt;215&lt;/key&gt;&lt;/foreign-keys&gt;&lt;ref-type name="Conference Proceedings"&gt;10&lt;/ref-type&gt;&lt;contributors&gt;&lt;authors&gt;&lt;author&gt;Barton, T&lt;/author&gt;&lt;author&gt;Basney, J&lt;/author&gt;&lt;author&gt;Freeman, T&lt;/author&gt;&lt;author&gt;Scavo, T&lt;/author&gt;&lt;author&gt;Siebenlist, F&lt;/author&gt;&lt;author&gt;Welch, V&lt;/author&gt;&lt;author&gt;Ananthakrishnan, R&lt;/author&gt;&lt;author&gt;Baker, B&lt;/author&gt;&lt;author&gt;Goode, M&lt;/author&gt;&lt;author&gt;Keahey, K&lt;/author&gt;&lt;/authors&gt;&lt;/contributors&gt;&lt;titles&gt;&lt;title&gt;Identity Federation and Attribute-based Authorization through the Globus Toolkit, Shibboleth, Gridshib, and MyProxy&lt;/title&gt;&lt;secondary-title&gt;Proceedings of 5th Annual PKI R&amp;amp;D Workshop&lt;/secondary-title&gt;&lt;/titles&gt;&lt;dates&gt;&lt;year&gt;2006&lt;/year&gt;&lt;/dates&gt;&lt;urls&gt;&lt;/urls&gt;&lt;/record&gt;&lt;/Cite&gt;&lt;/EndNote&gt;</w:instrText>
      </w:r>
      <w:r w:rsidR="0033544C">
        <w:fldChar w:fldCharType="separate"/>
      </w:r>
      <w:r w:rsidR="00C53B60">
        <w:rPr>
          <w:noProof/>
        </w:rPr>
        <w:t>[143, 144]</w:t>
      </w:r>
      <w:r w:rsidR="0033544C">
        <w:fldChar w:fldCharType="end"/>
      </w:r>
      <w:r w:rsidR="007F6386">
        <w:t>)</w:t>
      </w:r>
      <w:r w:rsidRPr="00E80DC7">
        <w:t xml:space="preserve">, VOMS </w:t>
      </w:r>
      <w:r w:rsidR="0033544C">
        <w:fldChar w:fldCharType="begin"/>
      </w:r>
      <w:r w:rsidR="00CF1EDE">
        <w:instrText xml:space="preserve"> ADDIN EN.CITE &lt;EndNote&gt;&lt;Cite ExcludeYear="1"&gt;&lt;Author&gt;Alfieri&lt;/Author&gt;&lt;Year&gt;2003&lt;/Year&gt;&lt;RecNum&gt;74&lt;/RecNum&gt;&lt;record&gt;&lt;rec-number&gt;74&lt;/rec-number&gt;&lt;foreign-keys&gt;&lt;key app="EN" db-id="eref9pfvov2rdiedsstvpxdme2tz0v2ew02z"&gt;74&lt;/key&gt;&lt;/foreign-keys&gt;&lt;ref-type name="Journal Article"&gt;17&lt;/ref-type&gt;&lt;contributors&gt;&lt;authors&gt;&lt;author&gt;Alfieri, R.&lt;/author&gt;&lt;author&gt;Cecchini, R.&lt;/author&gt;&lt;author&gt;Ciaschini, V.&lt;/author&gt;&lt;author&gt;Dell’Agnello, L.&lt;/author&gt;&lt;author&gt;Frohner, A.&lt;/author&gt;&lt;author&gt;Gianoli, A. &lt;/author&gt;&lt;author&gt;Lorentey, K.&lt;/author&gt;&lt;author&gt;Spataro,F.&lt;/author&gt;&lt;/authors&gt;&lt;/contributors&gt;&lt;titles&gt;&lt;title&gt;VOMS, an Authorization System for Virtual Organizations&lt;/title&gt;&lt;secondary-title&gt;European Across Grids Conference&lt;/secondary-title&gt;&lt;/titles&gt;&lt;periodical&gt;&lt;full-title&gt;European Across Grids Conference&lt;/full-title&gt;&lt;/periodical&gt;&lt;pages&gt;33–40&lt;/pages&gt;&lt;volume&gt;2970&lt;/volume&gt;&lt;dates&gt;&lt;year&gt;2003&lt;/year&gt;&lt;/dates&gt;&lt;label&gt;Security&lt;/label&gt;&lt;urls&gt;&lt;/urls&gt;&lt;/record&gt;&lt;/Cite&gt;&lt;/EndNote&gt;</w:instrText>
      </w:r>
      <w:r w:rsidR="005876AF" w:rsidDel="00CF1EDE">
        <w:instrText xml:space="preserve"> ADDIN EN.CITE &lt;EndNote&gt;&lt;Cite ExcludeYear="1"&gt;&lt;Author&gt;Alfieri&lt;/Author&gt;&lt;Year&gt;2003&lt;/Year&gt;&lt;RecNum&gt;74&lt;/RecNum&gt;&lt;record&gt;&lt;rec-number&gt;74&lt;/rec-number&gt;&lt;foreign-keys&gt;&lt;key app="EN" db-id="eref9pfvov2rdiedsstvpxdme2tz0v2ew02z"&gt;74&lt;/key&gt;&lt;/foreign-keys&gt;&lt;ref-type name="Journal Article"&gt;17&lt;/ref-type&gt;&lt;contributors&gt;&lt;authors&gt;&lt;author&gt;Alfieri, R.&lt;/author&gt;&lt;author&gt;Cecchini, R.&lt;/author&gt;&lt;author&gt;Ciaschini, V.&lt;/author&gt;&lt;author&gt;Dell’Agnello, L.&lt;/author&gt;&lt;author&gt;Frohner, A.&lt;/author&gt;&lt;author&gt;Gianoli, A. &lt;/author&gt;&lt;author&gt;Lorentey, K.&lt;/author&gt;&lt;author&gt;Spataro,F.&lt;/author&gt;&lt;/authors&gt;&lt;/contributors&gt;&lt;titles&gt;&lt;title&gt;VOMS, an Authorization System for Virtual Organizations&lt;/title&gt;&lt;secondary-title&gt;European Across Grids Conference&lt;/secondary-title&gt;&lt;/titles&gt;&lt;periodical&gt;&lt;full-title&gt;European Across Grids Conference&lt;/full-title&gt;&lt;/periodical&gt;&lt;pages&gt;33–40&lt;/pages&gt;&lt;volume&gt;2970&lt;/volume&gt;&lt;dates&gt;&lt;year&gt;2003&lt;/year&gt;&lt;/dates&gt;&lt;label&gt;Security&lt;/label&gt;&lt;urls&gt;&lt;/urls&gt;&lt;/record&gt;&lt;/Cite&gt;&lt;/EndNote&gt;</w:instrText>
      </w:r>
      <w:r w:rsidR="0033544C">
        <w:fldChar w:fldCharType="separate"/>
      </w:r>
      <w:r w:rsidR="00C53B60">
        <w:rPr>
          <w:noProof/>
        </w:rPr>
        <w:t>[145]</w:t>
      </w:r>
      <w:r w:rsidR="0033544C">
        <w:fldChar w:fldCharType="end"/>
      </w:r>
      <w:r w:rsidRPr="00E80DC7">
        <w:t xml:space="preserve">. </w:t>
      </w:r>
    </w:p>
    <w:p w:rsidR="00930F61" w:rsidRDefault="0080798E" w:rsidP="00E80DC7">
      <w:pPr>
        <w:pStyle w:val="BodyText"/>
      </w:pPr>
      <w:r>
        <w:lastRenderedPageBreak/>
        <w:t xml:space="preserve">The Shibboleth System developed by Internet2 outlines a proposed architecture to address web single sign-on across or within organization boundaries.  The Shibboleth software implements SAML a product of the OASIS Security Services Technical Committee. GridShib is the project </w:t>
      </w:r>
      <w:r w:rsidR="005E6931">
        <w:t>that</w:t>
      </w:r>
      <w:r>
        <w:t xml:space="preserve"> integrates the Shibboleth SAML-based framework and Globus Toolkit’s PKI-based security infrastructure to provide attribute-based authorization for distributed scientific communities. With the aid of GridShib, a Globus Toolkit Service Provider can securely request user attributes from a Shibboleth Identity Provider. </w:t>
      </w:r>
      <w:r w:rsidR="00E80DC7" w:rsidRPr="00E80DC7">
        <w:t>To enable Grid Computing to support both Web Service security standards and other authorization systems</w:t>
      </w:r>
      <w:r w:rsidR="00E12482">
        <w:t>,</w:t>
      </w:r>
      <w:r w:rsidR="00E80DC7" w:rsidRPr="00E80DC7">
        <w:t xml:space="preserve"> Multipolicy Authorization framework has been introduced recently </w:t>
      </w:r>
      <w:r w:rsidR="0033544C">
        <w:fldChar w:fldCharType="begin"/>
      </w:r>
      <w:r w:rsidR="00CF1EDE">
        <w:instrText xml:space="preserve"> ADDIN EN.CITE &lt;EndNote&gt;&lt;Cite ExcludeYear="1"&gt;&lt;Author&gt;Lang&lt;/Author&gt;&lt;Year&gt;2006&lt;/Year&gt;&lt;RecNum&gt;67&lt;/RecNum&gt;&lt;record&gt;&lt;rec-number&gt;67&lt;/rec-number&gt;&lt;foreign-keys&gt;&lt;key app="EN" db-id="eref9pfvov2rdiedsstvpxdme2tz0v2ew02z"&gt;67&lt;/key&gt;&lt;/foreign-keys&gt;&lt;ref-type name="Journal Article"&gt;17&lt;/ref-type&gt;&lt;contributors&gt;&lt;authors&gt;&lt;author&gt;Lang, B.&lt;/author&gt;&lt;author&gt;Foster, I.&lt;/author&gt;&lt;author&gt;Siebenlist, F.&lt;/author&gt;&lt;author&gt;Ananthakrishnan, R.&lt;/author&gt;&lt;author&gt;Freeman, T.&lt;/author&gt;&lt;/authors&gt;&lt;/contributors&gt;&lt;titles&gt;&lt;title&gt;A Multipolicy Authorization Framework for Grid Security&lt;/title&gt;&lt;secondary-title&gt;Proc. Fifth IEEE Symposium on Network Computing and Application&lt;/secondary-title&gt;&lt;/titles&gt;&lt;periodical&gt;&lt;full-title&gt;Proc. Fifth IEEE Symposium on Network Computing and Application&lt;/full-title&gt;&lt;/periodical&gt;&lt;dates&gt;&lt;year&gt;2006&lt;/year&gt;&lt;/dates&gt;&lt;label&gt;Security&lt;/label&gt;&lt;urls&gt;&lt;/urls&gt;&lt;/record&gt;&lt;/Cite&gt;&lt;/EndNote&gt;</w:instrText>
      </w:r>
      <w:r w:rsidR="005876AF" w:rsidDel="00CF1EDE">
        <w:instrText xml:space="preserve"> ADDIN EN.CITE &lt;EndNote&gt;&lt;Cite ExcludeYear="1"&gt;&lt;Author&gt;Lang&lt;/Author&gt;&lt;Year&gt;2006&lt;/Year&gt;&lt;RecNum&gt;67&lt;/RecNum&gt;&lt;record&gt;&lt;rec-number&gt;67&lt;/rec-number&gt;&lt;foreign-keys&gt;&lt;key app="EN" db-id="eref9pfvov2rdiedsstvpxdme2tz0v2ew02z"&gt;67&lt;/key&gt;&lt;/foreign-keys&gt;&lt;ref-type name="Journal Article"&gt;17&lt;/ref-type&gt;&lt;contributors&gt;&lt;authors&gt;&lt;author&gt;Lang, B.&lt;/author&gt;&lt;author&gt;Foster, I.&lt;/author&gt;&lt;author&gt;Siebenlist, F.&lt;/author&gt;&lt;author&gt;Ananthakrishnan, R.&lt;/author&gt;&lt;author&gt;Freeman, T.&lt;/author&gt;&lt;/authors&gt;&lt;/contributors&gt;&lt;titles&gt;&lt;title&gt;A Multipolicy Authorization Framework for Grid Security&lt;/title&gt;&lt;secondary-title&gt;Proc. Fifth IEEE Symposium on Network Computing and Application&lt;/secondary-title&gt;&lt;/titles&gt;&lt;periodical&gt;&lt;full-title&gt;Proc. Fifth IEEE Symposium on Network Computing and Application&lt;/full-title&gt;&lt;/periodical&gt;&lt;dates&gt;&lt;year&gt;2006&lt;/year&gt;&lt;/dates&gt;&lt;label&gt;Security&lt;/label&gt;&lt;urls&gt;&lt;/urls&gt;&lt;/record&gt;&lt;/Cite&gt;&lt;/EndNote&gt;</w:instrText>
      </w:r>
      <w:r w:rsidR="0033544C">
        <w:fldChar w:fldCharType="separate"/>
      </w:r>
      <w:r w:rsidR="00C53B60">
        <w:rPr>
          <w:noProof/>
        </w:rPr>
        <w:t>[139]</w:t>
      </w:r>
      <w:r w:rsidR="0033544C">
        <w:fldChar w:fldCharType="end"/>
      </w:r>
      <w:r w:rsidR="00E80DC7" w:rsidRPr="00E80DC7">
        <w:t>.</w:t>
      </w:r>
    </w:p>
    <w:p w:rsidR="00E80DC7" w:rsidRDefault="00E80DC7" w:rsidP="00286226">
      <w:pPr>
        <w:pStyle w:val="Heading3"/>
      </w:pPr>
      <w:bookmarkStart w:id="1932" w:name="_Ref192235937"/>
      <w:bookmarkStart w:id="1933" w:name="_Toc192404454"/>
      <w:bookmarkStart w:id="1934" w:name="_Toc192405065"/>
      <w:bookmarkStart w:id="1935" w:name="_Toc192405950"/>
      <w:bookmarkStart w:id="1936" w:name="_Toc228272644"/>
      <w:r w:rsidRPr="00E80DC7">
        <w:t>Overview of the Grid Security Infrastructure</w:t>
      </w:r>
      <w:bookmarkEnd w:id="1932"/>
      <w:bookmarkEnd w:id="1933"/>
      <w:bookmarkEnd w:id="1934"/>
      <w:bookmarkEnd w:id="1935"/>
      <w:bookmarkEnd w:id="1936"/>
    </w:p>
    <w:p w:rsidR="00132A32" w:rsidRDefault="0071616F" w:rsidP="00132A32">
      <w:pPr>
        <w:pStyle w:val="BodyText"/>
      </w:pPr>
      <w:r>
        <w:t>A</w:t>
      </w:r>
      <w:r w:rsidR="004F0AE4">
        <w:t>s</w:t>
      </w:r>
      <w:r w:rsidR="00DE1053">
        <w:t xml:space="preserve"> </w:t>
      </w:r>
      <w:r w:rsidR="004F0AE4">
        <w:t xml:space="preserve">Grid computing is </w:t>
      </w:r>
      <w:r w:rsidR="00132A32">
        <w:t xml:space="preserve">concerned with the use of </w:t>
      </w:r>
      <w:r w:rsidR="001B5765">
        <w:t xml:space="preserve">dynamic, </w:t>
      </w:r>
      <w:r w:rsidR="00132A32">
        <w:t>diverse resources in distributed “virtual organizations”</w:t>
      </w:r>
      <w:r w:rsidR="004E22C3">
        <w:t xml:space="preserve"> </w:t>
      </w:r>
      <w:r w:rsidR="0033544C">
        <w:fldChar w:fldCharType="begin"/>
      </w:r>
      <w:r w:rsidR="00CF1EDE">
        <w:instrText xml:space="preserve"> ADDIN EN.CITE &lt;EndNote&gt;&lt;Cite&gt;&lt;Author&gt;Alfieri&lt;/Author&gt;&lt;Year&gt;2003&lt;/Year&gt;&lt;RecNum&gt;74&lt;/RecNum&gt;&lt;record&gt;&lt;rec-number&gt;74&lt;/rec-number&gt;&lt;foreign-keys&gt;&lt;key app="EN" db-id="eref9pfvov2rdiedsstvpxdme2tz0v2ew02z"&gt;74&lt;/key&gt;&lt;/foreign-keys&gt;&lt;ref-type name="Journal Article"&gt;17&lt;/ref-type&gt;&lt;contributors&gt;&lt;authors&gt;&lt;author&gt;Alfieri, R.&lt;/author&gt;&lt;author&gt;Cecchini, R.&lt;/author&gt;&lt;author&gt;Ciaschini, V.&lt;/author&gt;&lt;author&gt;Dell’Agnello, L.&lt;/author&gt;&lt;author&gt;Frohner, A.&lt;/author&gt;&lt;author&gt;Gianoli, A. &lt;/author&gt;&lt;author&gt;Lorentey, K.&lt;/author&gt;&lt;author&gt;Spataro,F.&lt;/author&gt;&lt;/authors&gt;&lt;/contributors&gt;&lt;titles&gt;&lt;title&gt;VOMS, an Authorization System for Virtual Organizations&lt;/title&gt;&lt;secondary-title&gt;European Across Grids Conference&lt;/secondary-title&gt;&lt;/titles&gt;&lt;periodical&gt;&lt;full-title&gt;European Across Grids Conference&lt;/full-title&gt;&lt;/periodical&gt;&lt;pages&gt;33–40&lt;/pages&gt;&lt;volume&gt;2970&lt;/volume&gt;&lt;dates&gt;&lt;year&gt;2003&lt;/year&gt;&lt;/dates&gt;&lt;label&gt;Security&lt;/label&gt;&lt;urls&gt;&lt;/urls&gt;&lt;/record&gt;&lt;/Cite&gt;&lt;/EndNote&gt;</w:instrText>
      </w:r>
      <w:r w:rsidR="005876AF" w:rsidDel="00CF1EDE">
        <w:instrText xml:space="preserve"> ADDIN EN.CITE &lt;EndNote&gt;&lt;Cite&gt;&lt;Author&gt;Alfieri&lt;/Author&gt;&lt;Year&gt;2003&lt;/Year&gt;&lt;RecNum&gt;74&lt;/RecNum&gt;&lt;record&gt;&lt;rec-number&gt;74&lt;/rec-number&gt;&lt;foreign-keys&gt;&lt;key app="EN" db-id="eref9pfvov2rdiedsstvpxdme2tz0v2ew02z"&gt;74&lt;/key&gt;&lt;/foreign-keys&gt;&lt;ref-type name="Journal Article"&gt;17&lt;/ref-type&gt;&lt;contributors&gt;&lt;authors&gt;&lt;author&gt;Alfieri, R.&lt;/author&gt;&lt;author&gt;Cecchini, R.&lt;/author&gt;&lt;author&gt;Ciaschini, V.&lt;/author&gt;&lt;author&gt;Dell’Agnello, L.&lt;/author&gt;&lt;author&gt;Frohner, A.&lt;/author&gt;&lt;author&gt;Gianoli, A. &lt;/author&gt;&lt;author&gt;Lorentey, K.&lt;/author&gt;&lt;author&gt;Spataro,F.&lt;/author&gt;&lt;/authors&gt;&lt;/contributors&gt;&lt;titles&gt;&lt;title&gt;VOMS, an Authorization System for Virtual Organizations&lt;/title&gt;&lt;secondary-title&gt;European Across Grids Conference&lt;/secondary-title&gt;&lt;/titles&gt;&lt;periodical&gt;&lt;full-title&gt;European Across Grids Conference&lt;/full-title&gt;&lt;/periodical&gt;&lt;pages&gt;33–40&lt;/pages&gt;&lt;volume&gt;2970&lt;/volume&gt;&lt;dates&gt;&lt;year&gt;2003&lt;/year&gt;&lt;/dates&gt;&lt;label&gt;Security&lt;/label&gt;&lt;urls&gt;&lt;/urls&gt;&lt;/record&gt;&lt;/Cite&gt;&lt;/EndNote&gt;</w:instrText>
      </w:r>
      <w:r w:rsidR="0033544C">
        <w:fldChar w:fldCharType="separate"/>
      </w:r>
      <w:r w:rsidR="00C53B60">
        <w:rPr>
          <w:noProof/>
        </w:rPr>
        <w:t>[145]</w:t>
      </w:r>
      <w:r w:rsidR="0033544C">
        <w:fldChar w:fldCharType="end"/>
      </w:r>
      <w:r w:rsidR="00132A32">
        <w:t xml:space="preserve">, identifying the users or services (authentication), providing secure communications, and who is permitted to perform what actions (authorization) are the primary issues and challenges in the GSI </w:t>
      </w:r>
      <w:r w:rsidR="00D44A83">
        <w:t>according to</w:t>
      </w:r>
      <w:r w:rsidR="003A1FDA">
        <w:t xml:space="preserve"> </w:t>
      </w:r>
      <w:r w:rsidR="0033544C">
        <w:fldChar w:fldCharType="begin"/>
      </w:r>
      <w:r w:rsidR="00CF1EDE">
        <w:instrText xml:space="preserve"> ADDIN EN.CITE &lt;EndNote&gt;&lt;Cite&gt;&lt;Author&gt;Globus Alliance&lt;/Author&gt;&lt;RecNum&gt;60&lt;/RecNum&gt;&lt;record&gt;&lt;rec-number&gt;60&lt;/rec-number&gt;&lt;foreign-keys&gt;&lt;key app="EN" db-id="eref9pfvov2rdiedsstvpxdme2tz0v2ew02z"&gt;60&lt;/key&gt;&lt;/foreign-keys&gt;&lt;ref-type name="Web Page"&gt;12&lt;/ref-type&gt;&lt;contributors&gt;&lt;authors&gt;&lt;author&gt;Globus Alliance,&lt;/author&gt;&lt;/authors&gt;&lt;/contributors&gt;&lt;titles&gt;&lt;title&gt;The Globus Project&lt;/title&gt;&lt;/titles&gt;&lt;number&gt; &lt;/number&gt;&lt;dates&gt;&lt;/dates&gt;&lt;urls&gt;&lt;related-urls&gt;&lt;url&gt;http://www.globus.org/&lt;/url&gt;&lt;/related-urls&gt;&lt;/urls&gt;&lt;/record&gt;&lt;/Cite&gt;&lt;/EndNote&gt;</w:instrText>
      </w:r>
      <w:r w:rsidR="005876AF" w:rsidDel="00CF1EDE">
        <w:instrText xml:space="preserve"> ADDIN EN.CITE &lt;EndNote&gt;&lt;Cite&gt;&lt;Author&gt;Globus Alliance&lt;/Author&gt;&lt;RecNum&gt;60&lt;/RecNum&gt;&lt;record&gt;&lt;rec-number&gt;60&lt;/rec-number&gt;&lt;foreign-keys&gt;&lt;key app="EN" db-id="eref9pfvov2rdiedsstvpxdme2tz0v2ew02z"&gt;60&lt;/key&gt;&lt;/foreign-keys&gt;&lt;ref-type name="Web Page"&gt;12&lt;/ref-type&gt;&lt;contributors&gt;&lt;authors&gt;&lt;author&gt;Globus Alliance,&lt;/author&gt;&lt;/authors&gt;&lt;/contributors&gt;&lt;titles&gt;&lt;title&gt;The Globus Project&lt;/title&gt;&lt;/titles&gt;&lt;number&gt; &lt;/number&gt;&lt;dates&gt;&lt;/dates&gt;&lt;urls&gt;&lt;related-urls&gt;&lt;url&gt;http://www.globus.org/&lt;/url&gt;&lt;/related-urls&gt;&lt;/urls&gt;&lt;/record&gt;&lt;/Cite&gt;&lt;/EndNote&gt;</w:instrText>
      </w:r>
      <w:r w:rsidR="0033544C">
        <w:fldChar w:fldCharType="separate"/>
      </w:r>
      <w:r w:rsidR="00C53B60">
        <w:rPr>
          <w:noProof/>
        </w:rPr>
        <w:t>[146]</w:t>
      </w:r>
      <w:r w:rsidR="0033544C">
        <w:fldChar w:fldCharType="end"/>
      </w:r>
      <w:r w:rsidR="00132A32">
        <w:t>.  The GSI development team summarized the above concerns as three prime motivations behind the GSI:</w:t>
      </w:r>
    </w:p>
    <w:p w:rsidR="00867A6F" w:rsidRDefault="00132A32" w:rsidP="00D04987">
      <w:pPr>
        <w:pStyle w:val="BodyText"/>
        <w:numPr>
          <w:ilvl w:val="0"/>
          <w:numId w:val="4"/>
        </w:numPr>
      </w:pPr>
      <w:r>
        <w:t>The necessity of secure communication between the elements of Grid community.</w:t>
      </w:r>
    </w:p>
    <w:p w:rsidR="00867A6F" w:rsidRDefault="00132A32" w:rsidP="00D04987">
      <w:pPr>
        <w:pStyle w:val="BodyText"/>
        <w:numPr>
          <w:ilvl w:val="0"/>
          <w:numId w:val="4"/>
        </w:numPr>
      </w:pPr>
      <w:r>
        <w:t>The necessity of supporting security across organizational boundaries to eliminate a centrally-managed security system.</w:t>
      </w:r>
    </w:p>
    <w:p w:rsidR="00132A32" w:rsidRDefault="00132A32" w:rsidP="00D04987">
      <w:pPr>
        <w:pStyle w:val="BodyText"/>
        <w:numPr>
          <w:ilvl w:val="0"/>
          <w:numId w:val="4"/>
        </w:numPr>
      </w:pPr>
      <w:r>
        <w:t>The necessity of supporting “single sign-on” for the Grid’s users.</w:t>
      </w:r>
    </w:p>
    <w:p w:rsidR="00E52125" w:rsidRDefault="00E52125">
      <w:pPr>
        <w:pStyle w:val="BodyText"/>
      </w:pPr>
      <w:r w:rsidRPr="00E52125">
        <w:t xml:space="preserve">To realize the above requirements, Public Key </w:t>
      </w:r>
      <w:r w:rsidR="00885835" w:rsidRPr="00E52125">
        <w:t>cryptography</w:t>
      </w:r>
      <w:r w:rsidR="00885835">
        <w:t xml:space="preserve"> and </w:t>
      </w:r>
      <w:r w:rsidRPr="00E52125">
        <w:t>the certificate</w:t>
      </w:r>
      <w:r w:rsidR="00885835">
        <w:t>, namely</w:t>
      </w:r>
      <w:r w:rsidRPr="00E52125">
        <w:t xml:space="preserve"> </w:t>
      </w:r>
      <w:r w:rsidR="00885835">
        <w:t>standard X.509, are</w:t>
      </w:r>
      <w:r w:rsidRPr="00E52125">
        <w:t xml:space="preserve"> used as central concept in GSI authentication credentials</w:t>
      </w:r>
      <w:r w:rsidR="00E11258">
        <w:t xml:space="preserve"> </w:t>
      </w:r>
      <w:r w:rsidR="0033544C">
        <w:lastRenderedPageBreak/>
        <w:fldChar w:fldCharType="begin"/>
      </w:r>
      <w:r w:rsidR="00CF1EDE">
        <w:instrText xml:space="preserve"> ADDIN EN.CITE &lt;EndNote&gt;&lt;Cite ExcludeYear="1"&gt;&lt;Author&gt;Pearlman&lt;/Author&gt;&lt;Year&gt;2002&lt;/Year&gt;&lt;RecNum&gt;213&lt;/RecNum&gt;&lt;record&gt;&lt;rec-number&gt;213&lt;/rec-number&gt;&lt;foreign-keys&gt;&lt;key app="EN" db-id="eref9pfvov2rdiedsstvpxdme2tz0v2ew02z"&gt;213&lt;/key&gt;&lt;/foreign-keys&gt;&lt;ref-type name="Conference Paper"&gt;47&lt;/ref-type&gt;&lt;contributors&gt;&lt;authors&gt;&lt;author&gt;L. Pearlman&lt;/author&gt;&lt;author&gt;V. Welch&lt;/author&gt;&lt;author&gt;I. Foster&lt;/author&gt;&lt;author&gt;C. Kesselman&lt;/author&gt;&lt;author&gt;S. Tuecke&lt;/author&gt;&lt;/authors&gt;&lt;/contributors&gt;&lt;titles&gt;&lt;title&gt;A Community Authorization Service for Group Collaboration&lt;/title&gt;&lt;secondary-title&gt;Proceedings of the 3rd International Workshop on Policies for Distributed Systems and Networks (POLICY&amp;apos;02)&lt;/secondary-title&gt;&lt;/titles&gt;&lt;periodical&gt;&lt;full-title&gt;Proceedings of the 3rd International Workshop on Policies for Distributed Systems and Networks (POLICY&amp;apos;02)&lt;/full-title&gt;&lt;/periodical&gt;&lt;dates&gt;&lt;year&gt;2002&lt;/year&gt;&lt;/dates&gt;&lt;publisher&gt;IEEE Computer Society&lt;/publisher&gt;&lt;urls&gt;&lt;/urls&gt;&lt;/record&gt;&lt;/Cite&gt;&lt;/EndNote&gt;</w:instrText>
      </w:r>
      <w:r w:rsidR="005876AF" w:rsidDel="00CF1EDE">
        <w:instrText xml:space="preserve"> ADDIN EN.CITE &lt;EndNote&gt;&lt;Cite ExcludeYear="1"&gt;&lt;Author&gt;Pearlman&lt;/Author&gt;&lt;Year&gt;2002&lt;/Year&gt;&lt;RecNum&gt;213&lt;/RecNum&gt;&lt;record&gt;&lt;rec-number&gt;213&lt;/rec-number&gt;&lt;foreign-keys&gt;&lt;key app="EN" db-id="eref9pfvov2rdiedsstvpxdme2tz0v2ew02z"&gt;213&lt;/key&gt;&lt;/foreign-keys&gt;&lt;ref-type name="Conference Paper"&gt;47&lt;/ref-type&gt;&lt;contributors&gt;&lt;authors&gt;&lt;author&gt;L. Pearlman&lt;/author&gt;&lt;author&gt;V. Welch&lt;/author&gt;&lt;author&gt;I. Foster&lt;/author&gt;&lt;author&gt;C. Kesselman&lt;/author&gt;&lt;author&gt;S. Tuecke&lt;/author&gt;&lt;/authors&gt;&lt;/contributors&gt;&lt;titles&gt;&lt;title&gt;A Community Authorization Service for Group Collaboration&lt;/title&gt;&lt;secondary-title&gt;Proceedings of the 3rd International Workshop on Policies for Distributed Systems and Networks (POLICY&amp;apos;02)&lt;/secondary-title&gt;&lt;/titles&gt;&lt;periodical&gt;&lt;full-title&gt;Proceedings of the 3rd International Workshop on Policies for Distributed Systems and Networks (POLICY&amp;apos;02)&lt;/full-title&gt;&lt;/periodical&gt;&lt;dates&gt;&lt;year&gt;2002&lt;/year&gt;&lt;/dates&gt;&lt;publisher&gt;IEEE Computer Society&lt;/publisher&gt;&lt;urls&gt;&lt;/urls&gt;&lt;/record&gt;&lt;/Cite&gt;&lt;/EndNote&gt;</w:instrText>
      </w:r>
      <w:r w:rsidR="0033544C">
        <w:fldChar w:fldCharType="separate"/>
      </w:r>
      <w:r w:rsidR="00C53B60">
        <w:rPr>
          <w:noProof/>
        </w:rPr>
        <w:t>[137]</w:t>
      </w:r>
      <w:r w:rsidR="0033544C">
        <w:fldChar w:fldCharType="end"/>
      </w:r>
      <w:r w:rsidRPr="00E52125">
        <w:t xml:space="preserve">. </w:t>
      </w:r>
      <w:r w:rsidR="00885835">
        <w:t xml:space="preserve">There are two type of certificates: (1) end entity certificates (EEC); (2) proxy certificates. Whereas the former </w:t>
      </w:r>
      <w:r w:rsidR="00435E25">
        <w:t>is used to identify persistent entities such as users and servers, the latter is used to support the temporary delegation of privileges to other entities</w:t>
      </w:r>
      <w:r w:rsidR="002A0F57">
        <w:t xml:space="preserve"> </w:t>
      </w:r>
      <w:r w:rsidR="0033544C">
        <w:fldChar w:fldCharType="begin"/>
      </w:r>
      <w:r w:rsidR="00CF1EDE">
        <w:instrText xml:space="preserve"> ADDIN EN.CITE &lt;EndNote&gt;&lt;Cite&gt;&lt;Author&gt;Globus Alliance&lt;/Author&gt;&lt;RecNum&gt;60&lt;/RecNum&gt;&lt;record&gt;&lt;rec-number&gt;60&lt;/rec-number&gt;&lt;foreign-keys&gt;&lt;key app="EN" db-id="eref9pfvov2rdiedsstvpxdme2tz0v2ew02z"&gt;60&lt;/key&gt;&lt;/foreign-keys&gt;&lt;ref-type name="Web Page"&gt;12&lt;/ref-type&gt;&lt;contributors&gt;&lt;authors&gt;&lt;author&gt;Globus Alliance,&lt;/author&gt;&lt;/authors&gt;&lt;/contributors&gt;&lt;titles&gt;&lt;title&gt;The Globus Project&lt;/title&gt;&lt;/titles&gt;&lt;number&gt; &lt;/number&gt;&lt;dates&gt;&lt;/dates&gt;&lt;urls&gt;&lt;related-urls&gt;&lt;url&gt;http://www.globus.org/&lt;/url&gt;&lt;/related-urls&gt;&lt;/urls&gt;&lt;/record&gt;&lt;/Cite&gt;&lt;/EndNote&gt;</w:instrText>
      </w:r>
      <w:r w:rsidR="005876AF" w:rsidDel="00CF1EDE">
        <w:instrText xml:space="preserve"> ADDIN EN.CITE &lt;EndNote&gt;&lt;Cite&gt;&lt;Author&gt;Globus Alliance&lt;/Author&gt;&lt;RecNum&gt;60&lt;/RecNum&gt;&lt;record&gt;&lt;rec-number&gt;60&lt;/rec-number&gt;&lt;foreign-keys&gt;&lt;key app="EN" db-id="eref9pfvov2rdiedsstvpxdme2tz0v2ew02z"&gt;60&lt;/key&gt;&lt;/foreign-keys&gt;&lt;ref-type name="Web Page"&gt;12&lt;/ref-type&gt;&lt;contributors&gt;&lt;authors&gt;&lt;author&gt;Globus Alliance,&lt;/author&gt;&lt;/authors&gt;&lt;/contributors&gt;&lt;titles&gt;&lt;title&gt;The Globus Project&lt;/title&gt;&lt;/titles&gt;&lt;number&gt; &lt;/number&gt;&lt;dates&gt;&lt;/dates&gt;&lt;urls&gt;&lt;related-urls&gt;&lt;url&gt;http://www.globus.org/&lt;/url&gt;&lt;/related-urls&gt;&lt;/urls&gt;&lt;/record&gt;&lt;/Cite&gt;&lt;/EndNote&gt;</w:instrText>
      </w:r>
      <w:r w:rsidR="0033544C">
        <w:fldChar w:fldCharType="separate"/>
      </w:r>
      <w:r w:rsidR="00C53B60">
        <w:rPr>
          <w:noProof/>
        </w:rPr>
        <w:t>[146]</w:t>
      </w:r>
      <w:r w:rsidR="0033544C">
        <w:fldChar w:fldCharType="end"/>
      </w:r>
      <w:r w:rsidR="007D1B76">
        <w:t xml:space="preserve">. Briefly, </w:t>
      </w:r>
      <w:r w:rsidR="005A2F3D">
        <w:t>a GSI user or server has to obtain a public-private key pair and an X.509 certificate from a trusted entity called a Certificate Authority (CA).</w:t>
      </w:r>
      <w:r w:rsidR="003A016A">
        <w:t xml:space="preserve"> As a result</w:t>
      </w:r>
      <w:r w:rsidRPr="00E52125">
        <w:t>, every service</w:t>
      </w:r>
      <w:r w:rsidR="003A016A">
        <w:t>, server</w:t>
      </w:r>
      <w:r w:rsidRPr="00E52125">
        <w:t xml:space="preserve"> and user on the Grid is recognized by way of a certificate</w:t>
      </w:r>
      <w:r w:rsidR="00134024">
        <w:t>.</w:t>
      </w:r>
    </w:p>
    <w:p w:rsidR="0071616F" w:rsidRDefault="00DE1053">
      <w:pPr>
        <w:pStyle w:val="BodyText"/>
      </w:pPr>
      <w:r>
        <w:t>Inasmuch as the GSI merged with Web Services security standards in the 4 release above-mentioned in section 7.1.1.1</w:t>
      </w:r>
      <w:r w:rsidR="009B1507">
        <w:t xml:space="preserve"> and has legacy systems</w:t>
      </w:r>
      <w:r>
        <w:t xml:space="preserve">, it supports both </w:t>
      </w:r>
      <w:r w:rsidR="008B7A26">
        <w:t>WS and pre-WS authentication and authorization capabilities</w:t>
      </w:r>
      <w:r w:rsidR="003260A0">
        <w:t xml:space="preserve"> </w:t>
      </w:r>
      <w:r w:rsidR="0033544C">
        <w:fldChar w:fldCharType="begin"/>
      </w:r>
      <w:r w:rsidR="00CF1EDE">
        <w:instrText xml:space="preserve"> ADDIN EN.CITE &lt;EndNote&gt;&lt;Cite&gt;&lt;Author&gt;Globus Alliance&lt;/Author&gt;&lt;RecNum&gt;60&lt;/RecNum&gt;&lt;record&gt;&lt;rec-number&gt;60&lt;/rec-number&gt;&lt;foreign-keys&gt;&lt;key app="EN" db-id="eref9pfvov2rdiedsstvpxdme2tz0v2ew02z"&gt;60&lt;/key&gt;&lt;/foreign-keys&gt;&lt;ref-type name="Web Page"&gt;12&lt;/ref-type&gt;&lt;contributors&gt;&lt;authors&gt;&lt;author&gt;Globus Alliance,&lt;/author&gt;&lt;/authors&gt;&lt;/contributors&gt;&lt;titles&gt;&lt;title&gt;The Globus Project&lt;/title&gt;&lt;/titles&gt;&lt;number&gt; &lt;/number&gt;&lt;dates&gt;&lt;/dates&gt;&lt;urls&gt;&lt;related-urls&gt;&lt;url&gt;http://www.globus.org/&lt;/url&gt;&lt;/related-urls&gt;&lt;/urls&gt;&lt;/record&gt;&lt;/Cite&gt;&lt;/EndNote&gt;</w:instrText>
      </w:r>
      <w:r w:rsidR="005876AF" w:rsidDel="00CF1EDE">
        <w:instrText xml:space="preserve"> ADDIN EN.CITE &lt;EndNote&gt;&lt;Cite&gt;&lt;Author&gt;Globus Alliance&lt;/Author&gt;&lt;RecNum&gt;60&lt;/RecNum&gt;&lt;record&gt;&lt;rec-number&gt;60&lt;/rec-number&gt;&lt;foreign-keys&gt;&lt;key app="EN" db-id="eref9pfvov2rdiedsstvpxdme2tz0v2ew02z"&gt;60&lt;/key&gt;&lt;/foreign-keys&gt;&lt;ref-type name="Web Page"&gt;12&lt;/ref-type&gt;&lt;contributors&gt;&lt;authors&gt;&lt;author&gt;Globus Alliance,&lt;/author&gt;&lt;/authors&gt;&lt;/contributors&gt;&lt;titles&gt;&lt;title&gt;The Globus Project&lt;/title&gt;&lt;/titles&gt;&lt;number&gt; &lt;/number&gt;&lt;dates&gt;&lt;/dates&gt;&lt;urls&gt;&lt;related-urls&gt;&lt;url&gt;http://www.globus.org/&lt;/url&gt;&lt;/related-urls&gt;&lt;/urls&gt;&lt;/record&gt;&lt;/Cite&gt;&lt;/EndNote&gt;</w:instrText>
      </w:r>
      <w:r w:rsidR="0033544C">
        <w:fldChar w:fldCharType="separate"/>
      </w:r>
      <w:r w:rsidR="00C53B60">
        <w:rPr>
          <w:noProof/>
        </w:rPr>
        <w:t>[146]</w:t>
      </w:r>
      <w:r w:rsidR="0033544C">
        <w:fldChar w:fldCharType="end"/>
      </w:r>
      <w:r w:rsidR="008B7A26">
        <w:t>.</w:t>
      </w:r>
      <w:r w:rsidR="009570E9">
        <w:t xml:space="preserve"> </w:t>
      </w:r>
    </w:p>
    <w:p w:rsidR="001B5765" w:rsidRDefault="001B5765" w:rsidP="00286226">
      <w:pPr>
        <w:pStyle w:val="Heading3"/>
      </w:pPr>
      <w:bookmarkStart w:id="1937" w:name="_Toc192404455"/>
      <w:bookmarkStart w:id="1938" w:name="_Toc192405066"/>
      <w:bookmarkStart w:id="1939" w:name="_Toc192405951"/>
      <w:bookmarkStart w:id="1940" w:name="_Toc228272645"/>
      <w:r>
        <w:t>GT4 WS Security</w:t>
      </w:r>
      <w:bookmarkEnd w:id="1937"/>
      <w:bookmarkEnd w:id="1938"/>
      <w:bookmarkEnd w:id="1939"/>
      <w:bookmarkEnd w:id="1940"/>
    </w:p>
    <w:p w:rsidR="00A93C07" w:rsidRDefault="0073158C" w:rsidP="00A93C07">
      <w:pPr>
        <w:pStyle w:val="BodyText"/>
      </w:pPr>
      <w:r>
        <w:t>G</w:t>
      </w:r>
      <w:r w:rsidR="00260A9B">
        <w:t>SI</w:t>
      </w:r>
      <w:r w:rsidR="00134024">
        <w:t xml:space="preserve"> </w:t>
      </w:r>
      <w:r w:rsidR="008460BC">
        <w:t>offers</w:t>
      </w:r>
      <w:r w:rsidR="00134024">
        <w:t xml:space="preserve"> two </w:t>
      </w:r>
      <w:r w:rsidR="008460BC">
        <w:t>levels of se</w:t>
      </w:r>
      <w:r w:rsidR="00134024">
        <w:t>curity: (1) message- level security; (2) transport-level security.</w:t>
      </w:r>
      <w:r w:rsidR="00646E3B">
        <w:t xml:space="preserve"> In addition to that, as depicted in</w:t>
      </w:r>
      <w:r w:rsidR="00197327">
        <w:t xml:space="preserve"> </w:t>
      </w:r>
      <w:r w:rsidR="0033544C">
        <w:fldChar w:fldCharType="begin"/>
      </w:r>
      <w:r w:rsidR="00197327">
        <w:instrText xml:space="preserve"> REF _Ref202595000 \h </w:instrText>
      </w:r>
      <w:r w:rsidR="0033544C">
        <w:fldChar w:fldCharType="separate"/>
      </w:r>
      <w:r w:rsidR="007B4C25">
        <w:t xml:space="preserve">Figure </w:t>
      </w:r>
      <w:r w:rsidR="007B4C25">
        <w:rPr>
          <w:noProof/>
        </w:rPr>
        <w:t>7</w:t>
      </w:r>
      <w:r w:rsidR="007B4C25">
        <w:noBreakHyphen/>
      </w:r>
      <w:r w:rsidR="007B4C25">
        <w:rPr>
          <w:noProof/>
        </w:rPr>
        <w:t>1</w:t>
      </w:r>
      <w:r w:rsidR="0033544C">
        <w:fldChar w:fldCharType="end"/>
      </w:r>
      <w:r w:rsidR="00646E3B">
        <w:t xml:space="preserve">, </w:t>
      </w:r>
      <w:r w:rsidR="00260A9B">
        <w:t xml:space="preserve">GSI </w:t>
      </w:r>
      <w:r w:rsidR="00646E3B">
        <w:t xml:space="preserve">supports two </w:t>
      </w:r>
      <w:r w:rsidR="00260A9B">
        <w:t>message-level protection</w:t>
      </w:r>
      <w:r w:rsidR="00646E3B">
        <w:t xml:space="preserve"> protocols to realize the different purposes: (a) WS-Security-compliant message-level security with X.509 credentials; (b) with usernames/passwords.</w:t>
      </w:r>
      <w:bookmarkStart w:id="1941" w:name="_Ref192200291"/>
      <w:bookmarkStart w:id="1942" w:name="_Ref192200322"/>
    </w:p>
    <w:p w:rsidR="00A93C07" w:rsidRDefault="00407DD6" w:rsidP="00A93C07">
      <w:pPr>
        <w:pStyle w:val="BodyText"/>
        <w:keepNext/>
        <w:ind w:firstLine="0"/>
      </w:pPr>
      <w:r>
        <w:rPr>
          <w:noProof/>
        </w:rPr>
        <w:drawing>
          <wp:inline distT="0" distB="0" distL="0" distR="0">
            <wp:extent cx="5129530" cy="2386330"/>
            <wp:effectExtent l="19050" t="0" r="0" b="0"/>
            <wp:docPr id="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6"/>
                    <a:srcRect/>
                    <a:stretch>
                      <a:fillRect/>
                    </a:stretch>
                  </pic:blipFill>
                  <pic:spPr bwMode="auto">
                    <a:xfrm>
                      <a:off x="0" y="0"/>
                      <a:ext cx="5129530" cy="2386330"/>
                    </a:xfrm>
                    <a:prstGeom prst="rect">
                      <a:avLst/>
                    </a:prstGeom>
                    <a:noFill/>
                    <a:ln w="9525">
                      <a:noFill/>
                      <a:miter lim="800000"/>
                      <a:headEnd/>
                      <a:tailEnd/>
                    </a:ln>
                  </pic:spPr>
                </pic:pic>
              </a:graphicData>
            </a:graphic>
          </wp:inline>
        </w:drawing>
      </w:r>
    </w:p>
    <w:p w:rsidR="002E5B30" w:rsidRDefault="00A93C07" w:rsidP="00286226">
      <w:pPr>
        <w:pStyle w:val="Caption"/>
        <w:outlineLvl w:val="0"/>
      </w:pPr>
      <w:bookmarkStart w:id="1943" w:name="_Ref202595000"/>
      <w:bookmarkStart w:id="1944" w:name="_Toc228209052"/>
      <w:r>
        <w:t xml:space="preserve">Figure </w:t>
      </w:r>
      <w:r w:rsidR="0033544C">
        <w:fldChar w:fldCharType="begin"/>
      </w:r>
      <w:r w:rsidR="007A19D2">
        <w:instrText xml:space="preserve"> STYLEREF 1 \s </w:instrText>
      </w:r>
      <w:r w:rsidR="0033544C">
        <w:fldChar w:fldCharType="separate"/>
      </w:r>
      <w:r w:rsidR="007A19D2">
        <w:rPr>
          <w:noProof/>
        </w:rPr>
        <w:t>7</w:t>
      </w:r>
      <w:r w:rsidR="0033544C">
        <w:fldChar w:fldCharType="end"/>
      </w:r>
      <w:r w:rsidR="007A19D2">
        <w:noBreakHyphen/>
      </w:r>
      <w:r w:rsidR="0033544C">
        <w:fldChar w:fldCharType="begin"/>
      </w:r>
      <w:r w:rsidR="007A19D2">
        <w:instrText xml:space="preserve"> SEQ Figure \* ARABIC \s 1 </w:instrText>
      </w:r>
      <w:r w:rsidR="0033544C">
        <w:fldChar w:fldCharType="separate"/>
      </w:r>
      <w:r w:rsidR="007A19D2">
        <w:rPr>
          <w:noProof/>
        </w:rPr>
        <w:t>1</w:t>
      </w:r>
      <w:r w:rsidR="0033544C">
        <w:fldChar w:fldCharType="end"/>
      </w:r>
      <w:bookmarkEnd w:id="1943"/>
      <w:r>
        <w:t xml:space="preserve"> </w:t>
      </w:r>
      <w:r w:rsidRPr="00017FB2">
        <w:t xml:space="preserve">GT4 security protocols </w:t>
      </w:r>
      <w:r w:rsidR="002A0F57">
        <w:t>fr</w:t>
      </w:r>
      <w:r w:rsidRPr="00017FB2">
        <w:t>om</w:t>
      </w:r>
      <w:r w:rsidR="002A0F57">
        <w:t xml:space="preserve"> </w:t>
      </w:r>
      <w:r w:rsidR="0033544C">
        <w:fldChar w:fldCharType="begin"/>
      </w:r>
      <w:r w:rsidR="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8E1941">
        <w:rPr>
          <w:noProof/>
        </w:rPr>
        <w:t>[103]</w:t>
      </w:r>
      <w:bookmarkEnd w:id="1944"/>
      <w:r w:rsidR="0033544C">
        <w:fldChar w:fldCharType="end"/>
      </w:r>
    </w:p>
    <w:bookmarkEnd w:id="1941"/>
    <w:bookmarkEnd w:id="1942"/>
    <w:p w:rsidR="00ED6641" w:rsidRDefault="00646E3B" w:rsidP="009025DF">
      <w:pPr>
        <w:pStyle w:val="BodyText"/>
      </w:pPr>
      <w:r>
        <w:lastRenderedPageBreak/>
        <w:t xml:space="preserve">Message-level security provides both protocols with the purpose of </w:t>
      </w:r>
      <w:r w:rsidR="003E07D2">
        <w:t>complying with</w:t>
      </w:r>
      <w:r w:rsidR="00134024">
        <w:t xml:space="preserve"> the W</w:t>
      </w:r>
      <w:r w:rsidR="001B5765">
        <w:t>S</w:t>
      </w:r>
      <w:r w:rsidR="00134024">
        <w:t>-Security</w:t>
      </w:r>
      <w:r w:rsidR="003E07D2">
        <w:t xml:space="preserve">, </w:t>
      </w:r>
      <w:r w:rsidR="00134024">
        <w:t>the WS-</w:t>
      </w:r>
      <w:commentRangeStart w:id="1945"/>
      <w:r w:rsidR="00134024">
        <w:t xml:space="preserve">SecureConversation </w:t>
      </w:r>
      <w:commentRangeEnd w:id="1945"/>
      <w:r w:rsidR="00765EFA">
        <w:rPr>
          <w:rStyle w:val="CommentReference"/>
          <w:rFonts w:ascii="Times" w:hAnsi="Times"/>
        </w:rPr>
        <w:commentReference w:id="1945"/>
      </w:r>
      <w:r w:rsidR="00134024">
        <w:t>specification</w:t>
      </w:r>
      <w:r w:rsidR="003E07D2">
        <w:t xml:space="preserve">, and </w:t>
      </w:r>
      <w:r w:rsidR="003E07D2" w:rsidRPr="003E07D2">
        <w:t>the WS-Interoperability Basic Security Profile</w:t>
      </w:r>
      <w:r w:rsidR="00134024">
        <w:t xml:space="preserve">. </w:t>
      </w:r>
      <w:r w:rsidR="00260A9B">
        <w:t>However, there are differences between these pr</w:t>
      </w:r>
      <w:r w:rsidR="00ED6641">
        <w:t>otocols.</w:t>
      </w:r>
      <w:r w:rsidR="00260A9B">
        <w:t xml:space="preserve"> </w:t>
      </w:r>
      <w:r w:rsidR="00ED6641">
        <w:t xml:space="preserve">Whereas </w:t>
      </w:r>
      <w:r w:rsidR="003E07D2">
        <w:t>GSI SecureConverversation delivers the full security constraints</w:t>
      </w:r>
      <w:r w:rsidR="00ED6641">
        <w:t>,</w:t>
      </w:r>
      <w:r w:rsidR="003E07D2">
        <w:t xml:space="preserve"> GSI Secure Message supports </w:t>
      </w:r>
      <w:r w:rsidR="003E07D2" w:rsidRPr="003E07D2">
        <w:t>WS-I Base Se</w:t>
      </w:r>
      <w:r w:rsidR="003E07D2">
        <w:t>curity Profile</w:t>
      </w:r>
      <w:r w:rsidR="00ED6641">
        <w:t xml:space="preserve">, </w:t>
      </w:r>
      <w:r w:rsidR="00A56722">
        <w:t>ye</w:t>
      </w:r>
      <w:r w:rsidR="00ED6641">
        <w:t>t</w:t>
      </w:r>
      <w:r w:rsidR="003E07D2">
        <w:t xml:space="preserve"> it is insecure. </w:t>
      </w:r>
      <w:r w:rsidR="00A56722">
        <w:t xml:space="preserve">Even though, the latter has relatively better performance than </w:t>
      </w:r>
      <w:r w:rsidR="009025DF">
        <w:t>th</w:t>
      </w:r>
      <w:r w:rsidR="00A56722">
        <w:t>e former</w:t>
      </w:r>
      <w:r w:rsidR="009025DF">
        <w:t xml:space="preserve"> doe</w:t>
      </w:r>
      <w:r w:rsidR="00A56722">
        <w:t>s, t</w:t>
      </w:r>
      <w:r w:rsidR="00ED6641">
        <w:t>here</w:t>
      </w:r>
      <w:r w:rsidR="009025DF">
        <w:t xml:space="preserve"> is a poor performance issue when their performances are compared to that of transport-level schema. </w:t>
      </w:r>
      <w:r w:rsidR="009025DF" w:rsidRPr="009025DF">
        <w:t xml:space="preserve">Partly an implementation issue and </w:t>
      </w:r>
      <w:r w:rsidR="009025DF">
        <w:t xml:space="preserve">partly </w:t>
      </w:r>
      <w:r w:rsidR="009025DF" w:rsidRPr="009025DF">
        <w:t>a specification issues are the leading cause</w:t>
      </w:r>
      <w:r w:rsidR="009025DF">
        <w:t>s</w:t>
      </w:r>
      <w:r w:rsidR="009025DF" w:rsidRPr="009025DF">
        <w:t xml:space="preserve"> of this poor performance of message-level security </w:t>
      </w:r>
      <w:r w:rsidR="0033544C">
        <w:fldChar w:fldCharType="begin"/>
      </w:r>
      <w:r w:rsidR="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8E1941">
        <w:rPr>
          <w:noProof/>
        </w:rPr>
        <w:t>[103]</w:t>
      </w:r>
      <w:r w:rsidR="0033544C">
        <w:fldChar w:fldCharType="end"/>
      </w:r>
      <w:r w:rsidR="009025DF" w:rsidRPr="009025DF">
        <w:t>.</w:t>
      </w:r>
      <w:r w:rsidR="009025DF">
        <w:t xml:space="preserve"> As a result, GT4 uses transport-level security by default due to its best performance.</w:t>
      </w:r>
    </w:p>
    <w:p w:rsidR="00134024" w:rsidRDefault="00ED6641" w:rsidP="001B5765">
      <w:pPr>
        <w:pStyle w:val="BodyText"/>
      </w:pPr>
      <w:r>
        <w:t>The last schema,</w:t>
      </w:r>
      <w:r w:rsidR="003E07D2">
        <w:t xml:space="preserve"> </w:t>
      </w:r>
      <w:r w:rsidR="00134024">
        <w:t>transport-level security</w:t>
      </w:r>
      <w:r>
        <w:t>,</w:t>
      </w:r>
      <w:r w:rsidR="00134024">
        <w:t xml:space="preserve"> </w:t>
      </w:r>
      <w:r w:rsidR="008E7EA3">
        <w:t xml:space="preserve">has one security </w:t>
      </w:r>
      <w:r w:rsidR="00260A9B">
        <w:t>schema</w:t>
      </w:r>
      <w:r w:rsidR="008E7EA3">
        <w:t xml:space="preserve"> providing </w:t>
      </w:r>
      <w:r w:rsidR="00134024">
        <w:t xml:space="preserve">authentication via TLS </w:t>
      </w:r>
      <w:r w:rsidR="008E7EA3">
        <w:t>with</w:t>
      </w:r>
      <w:r w:rsidR="00134024">
        <w:t xml:space="preserve"> support</w:t>
      </w:r>
      <w:r w:rsidR="008E7EA3">
        <w:t xml:space="preserve"> for</w:t>
      </w:r>
      <w:r w:rsidR="00134024">
        <w:t xml:space="preserve"> X.509 proxy certificates </w:t>
      </w:r>
      <w:r w:rsidR="0033544C">
        <w:fldChar w:fldCharType="begin"/>
      </w:r>
      <w:r w:rsidR="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8E1941">
        <w:rPr>
          <w:noProof/>
        </w:rPr>
        <w:t>[103]</w:t>
      </w:r>
      <w:r w:rsidR="0033544C">
        <w:fldChar w:fldCharType="end"/>
      </w:r>
      <w:r w:rsidR="00134024">
        <w:t>.</w:t>
      </w:r>
      <w:r w:rsidR="00721223">
        <w:t xml:space="preserve"> T</w:t>
      </w:r>
      <w:r w:rsidR="00260A9B">
        <w:t xml:space="preserve">he differences between these there protocols are highlighted in </w:t>
      </w:r>
      <w:r w:rsidR="0033544C">
        <w:fldChar w:fldCharType="begin"/>
      </w:r>
      <w:r w:rsidR="002E5B30">
        <w:instrText xml:space="preserve"> REF _Ref192201417 \h </w:instrText>
      </w:r>
      <w:r w:rsidR="0033544C">
        <w:fldChar w:fldCharType="separate"/>
      </w:r>
      <w:r w:rsidR="007B4C25">
        <w:t xml:space="preserve">Table </w:t>
      </w:r>
      <w:r w:rsidR="007B4C25">
        <w:rPr>
          <w:noProof/>
        </w:rPr>
        <w:t>7</w:t>
      </w:r>
      <w:r w:rsidR="007B4C25">
        <w:noBreakHyphen/>
      </w:r>
      <w:r w:rsidR="007B4C25">
        <w:rPr>
          <w:noProof/>
        </w:rPr>
        <w:t>1</w:t>
      </w:r>
      <w:r w:rsidR="0033544C">
        <w:fldChar w:fldCharType="end"/>
      </w:r>
      <w:r w:rsidR="002E5B30">
        <w:t>.</w:t>
      </w:r>
    </w:p>
    <w:p w:rsidR="002E5B30" w:rsidRDefault="002E5B30" w:rsidP="002E5B30">
      <w:pPr>
        <w:pStyle w:val="Caption"/>
        <w:keepNext/>
      </w:pPr>
      <w:bookmarkStart w:id="1946" w:name="_Ref192201417"/>
      <w:bookmarkStart w:id="1947" w:name="_Toc228209095"/>
      <w:r>
        <w:t xml:space="preserve">Table </w:t>
      </w:r>
      <w:r w:rsidR="0033544C">
        <w:fldChar w:fldCharType="begin"/>
      </w:r>
      <w:r w:rsidR="00B343AF">
        <w:instrText xml:space="preserve"> STYLEREF 1 \s </w:instrText>
      </w:r>
      <w:r w:rsidR="0033544C">
        <w:fldChar w:fldCharType="separate"/>
      </w:r>
      <w:r w:rsidR="00B343AF">
        <w:rPr>
          <w:noProof/>
        </w:rPr>
        <w:t>7</w:t>
      </w:r>
      <w:r w:rsidR="0033544C">
        <w:fldChar w:fldCharType="end"/>
      </w:r>
      <w:r w:rsidR="00B343AF">
        <w:noBreakHyphen/>
      </w:r>
      <w:r w:rsidR="0033544C">
        <w:fldChar w:fldCharType="begin"/>
      </w:r>
      <w:r w:rsidR="00B343AF">
        <w:instrText xml:space="preserve"> SEQ Table \* ARABIC \s 1 </w:instrText>
      </w:r>
      <w:r w:rsidR="0033544C">
        <w:fldChar w:fldCharType="separate"/>
      </w:r>
      <w:r w:rsidR="00B343AF">
        <w:rPr>
          <w:noProof/>
        </w:rPr>
        <w:t>1</w:t>
      </w:r>
      <w:r w:rsidR="0033544C">
        <w:fldChar w:fldCharType="end"/>
      </w:r>
      <w:bookmarkEnd w:id="1946"/>
      <w:r>
        <w:t xml:space="preserve"> </w:t>
      </w:r>
      <w:r w:rsidRPr="003A0A08">
        <w:t xml:space="preserve">Comparison of transport-level and message-level security </w:t>
      </w:r>
      <w:r w:rsidR="000E59BC">
        <w:t>f</w:t>
      </w:r>
      <w:r w:rsidRPr="003A0A08">
        <w:t>rom</w:t>
      </w:r>
      <w:r w:rsidR="000E59BC">
        <w:t xml:space="preserve"> </w:t>
      </w:r>
      <w:r w:rsidR="0033544C">
        <w:fldChar w:fldCharType="begin"/>
      </w:r>
      <w:r w:rsidR="00CF1EDE">
        <w:instrText xml:space="preserve"> ADDIN EN.CITE &lt;EndNote&gt;&lt;Cite&gt;&lt;Author&gt;Sotomayor&lt;/Author&gt;&lt;Year&gt;2005&lt;/Year&gt;&lt;RecNum&gt;217&lt;/RecNum&gt;&lt;record&gt;&lt;rec-number&gt;217&lt;/rec-number&gt;&lt;foreign-keys&gt;&lt;key app="EN" db-id="eref9pfvov2rdiedsstvpxdme2tz0v2ew02z"&gt;217&lt;/key&gt;&lt;/foreign-keys&gt;&lt;ref-type name="Web Page"&gt;12&lt;/ref-type&gt;&lt;contributors&gt;&lt;authors&gt;&lt;author&gt;Sotomayor, B&lt;/author&gt;&lt;/authors&gt;&lt;/contributors&gt;&lt;titles&gt;&lt;title&gt;The Globus Toolkit 4 Programmer&amp;apos;s Tutorial&lt;/title&gt;&lt;/titles&gt;&lt;dates&gt;&lt;year&gt;2005&lt;/year&gt;&lt;/dates&gt;&lt;urls&gt;&lt;related-urls&gt;&lt;url&gt;http://gdp.globus.org/gt4-tutorial/&lt;/url&gt;&lt;/related-urls&gt;&lt;/urls&gt;&lt;/record&gt;&lt;/Cite&gt;&lt;/EndNote&gt;</w:instrText>
      </w:r>
      <w:r w:rsidR="005876AF" w:rsidDel="00CF1EDE">
        <w:instrText xml:space="preserve"> ADDIN EN.CITE &lt;EndNote&gt;&lt;Cite&gt;&lt;Author&gt;Sotomayor&lt;/Author&gt;&lt;Year&gt;2005&lt;/Year&gt;&lt;RecNum&gt;217&lt;/RecNum&gt;&lt;record&gt;&lt;rec-number&gt;217&lt;/rec-number&gt;&lt;foreign-keys&gt;&lt;key app="EN" db-id="eref9pfvov2rdiedsstvpxdme2tz0v2ew02z"&gt;217&lt;/key&gt;&lt;/foreign-keys&gt;&lt;ref-type name="Web Page"&gt;12&lt;/ref-type&gt;&lt;contributors&gt;&lt;authors&gt;&lt;author&gt;Sotomayor, B&lt;/author&gt;&lt;/authors&gt;&lt;/contributors&gt;&lt;titles&gt;&lt;title&gt;The Globus Toolkit 4 Programmer&amp;apos;s Tutorial&lt;/title&gt;&lt;/titles&gt;&lt;dates&gt;&lt;year&gt;2005&lt;/year&gt;&lt;/dates&gt;&lt;urls&gt;&lt;related-urls&gt;&lt;url&gt;http://gdp.globus.org/gt4-tutorial/&lt;/url&gt;&lt;/related-urls&gt;&lt;/urls&gt;&lt;/record&gt;&lt;/Cite&gt;&lt;/EndNote&gt;</w:instrText>
      </w:r>
      <w:r w:rsidR="0033544C">
        <w:fldChar w:fldCharType="separate"/>
      </w:r>
      <w:r w:rsidR="008E1941">
        <w:rPr>
          <w:noProof/>
        </w:rPr>
        <w:t>[102]</w:t>
      </w:r>
      <w:bookmarkEnd w:id="1947"/>
      <w:r w:rsidR="0033544C">
        <w:fldChar w:fldCharType="end"/>
      </w:r>
    </w:p>
    <w:tbl>
      <w:tblPr>
        <w:tblStyle w:val="TableGrid"/>
        <w:tblW w:w="0" w:type="auto"/>
        <w:tblLook w:val="04A0"/>
      </w:tblPr>
      <w:tblGrid>
        <w:gridCol w:w="2157"/>
        <w:gridCol w:w="2177"/>
        <w:gridCol w:w="2167"/>
        <w:gridCol w:w="2168"/>
      </w:tblGrid>
      <w:tr w:rsidR="00646E3B" w:rsidTr="008460BC">
        <w:tc>
          <w:tcPr>
            <w:tcW w:w="2157" w:type="dxa"/>
          </w:tcPr>
          <w:p w:rsidR="00646E3B" w:rsidRDefault="00646E3B" w:rsidP="001B5765">
            <w:pPr>
              <w:pStyle w:val="BodyText"/>
              <w:ind w:firstLine="0"/>
            </w:pPr>
          </w:p>
        </w:tc>
        <w:tc>
          <w:tcPr>
            <w:tcW w:w="2177" w:type="dxa"/>
          </w:tcPr>
          <w:p w:rsidR="00646E3B" w:rsidRPr="008460BC" w:rsidRDefault="008460BC" w:rsidP="008460BC">
            <w:pPr>
              <w:pStyle w:val="BodyText"/>
              <w:spacing w:line="240" w:lineRule="auto"/>
              <w:ind w:firstLine="0"/>
              <w:jc w:val="center"/>
              <w:rPr>
                <w:b/>
                <w:caps/>
              </w:rPr>
            </w:pPr>
            <w:r w:rsidRPr="008460BC">
              <w:rPr>
                <w:b/>
                <w:caps/>
              </w:rPr>
              <w:t>GSI Secure Conversation</w:t>
            </w:r>
          </w:p>
        </w:tc>
        <w:tc>
          <w:tcPr>
            <w:tcW w:w="2167" w:type="dxa"/>
          </w:tcPr>
          <w:p w:rsidR="00646E3B" w:rsidRPr="008460BC" w:rsidRDefault="008460BC" w:rsidP="008460BC">
            <w:pPr>
              <w:pStyle w:val="BodyText"/>
              <w:spacing w:line="240" w:lineRule="auto"/>
              <w:ind w:firstLine="0"/>
              <w:jc w:val="center"/>
              <w:rPr>
                <w:b/>
                <w:caps/>
              </w:rPr>
            </w:pPr>
            <w:r w:rsidRPr="008460BC">
              <w:rPr>
                <w:b/>
                <w:caps/>
              </w:rPr>
              <w:t>GSI Secure Message</w:t>
            </w:r>
          </w:p>
        </w:tc>
        <w:tc>
          <w:tcPr>
            <w:tcW w:w="2168" w:type="dxa"/>
          </w:tcPr>
          <w:p w:rsidR="00646E3B" w:rsidRPr="008460BC" w:rsidRDefault="008460BC" w:rsidP="008460BC">
            <w:pPr>
              <w:pStyle w:val="BodyText"/>
              <w:spacing w:line="240" w:lineRule="auto"/>
              <w:ind w:firstLine="0"/>
              <w:jc w:val="center"/>
              <w:rPr>
                <w:b/>
                <w:caps/>
              </w:rPr>
            </w:pPr>
            <w:r w:rsidRPr="008460BC">
              <w:rPr>
                <w:b/>
                <w:caps/>
              </w:rPr>
              <w:t>GSI Transport</w:t>
            </w:r>
          </w:p>
        </w:tc>
      </w:tr>
      <w:tr w:rsidR="00646E3B" w:rsidTr="008460BC">
        <w:tc>
          <w:tcPr>
            <w:tcW w:w="2157" w:type="dxa"/>
          </w:tcPr>
          <w:p w:rsidR="00646E3B" w:rsidRPr="008460BC" w:rsidRDefault="008460BC" w:rsidP="00915914">
            <w:pPr>
              <w:pStyle w:val="BodyText"/>
              <w:spacing w:line="240" w:lineRule="auto"/>
              <w:ind w:firstLine="0"/>
              <w:jc w:val="left"/>
              <w:rPr>
                <w:b/>
              </w:rPr>
            </w:pPr>
            <w:r w:rsidRPr="008460BC">
              <w:rPr>
                <w:b/>
              </w:rPr>
              <w:t>Technology</w:t>
            </w:r>
          </w:p>
        </w:tc>
        <w:tc>
          <w:tcPr>
            <w:tcW w:w="2177" w:type="dxa"/>
          </w:tcPr>
          <w:p w:rsidR="00646E3B" w:rsidRDefault="008460BC" w:rsidP="008460BC">
            <w:pPr>
              <w:pStyle w:val="BodyText"/>
              <w:spacing w:line="240" w:lineRule="auto"/>
              <w:ind w:firstLine="0"/>
              <w:jc w:val="center"/>
            </w:pPr>
            <w:r w:rsidRPr="008460BC">
              <w:t>WS-SecureConversation</w:t>
            </w:r>
          </w:p>
        </w:tc>
        <w:tc>
          <w:tcPr>
            <w:tcW w:w="2167" w:type="dxa"/>
          </w:tcPr>
          <w:p w:rsidR="00646E3B" w:rsidRDefault="008460BC" w:rsidP="008460BC">
            <w:pPr>
              <w:pStyle w:val="BodyText"/>
              <w:spacing w:line="240" w:lineRule="auto"/>
              <w:ind w:firstLine="0"/>
              <w:jc w:val="center"/>
            </w:pPr>
            <w:r w:rsidRPr="008460BC">
              <w:t>WS-Security</w:t>
            </w:r>
          </w:p>
        </w:tc>
        <w:tc>
          <w:tcPr>
            <w:tcW w:w="2168" w:type="dxa"/>
          </w:tcPr>
          <w:p w:rsidR="00646E3B" w:rsidRDefault="008460BC" w:rsidP="008460BC">
            <w:pPr>
              <w:pStyle w:val="BodyText"/>
              <w:spacing w:line="240" w:lineRule="auto"/>
              <w:ind w:firstLine="0"/>
              <w:jc w:val="center"/>
            </w:pPr>
            <w:r>
              <w:t>TLS</w:t>
            </w:r>
          </w:p>
        </w:tc>
      </w:tr>
      <w:tr w:rsidR="008460BC" w:rsidTr="008460BC">
        <w:tc>
          <w:tcPr>
            <w:tcW w:w="2157" w:type="dxa"/>
          </w:tcPr>
          <w:p w:rsidR="008460BC" w:rsidRPr="008460BC" w:rsidRDefault="008460BC" w:rsidP="00915914">
            <w:pPr>
              <w:pStyle w:val="BodyText"/>
              <w:spacing w:line="240" w:lineRule="auto"/>
              <w:ind w:firstLine="0"/>
              <w:jc w:val="left"/>
              <w:rPr>
                <w:b/>
              </w:rPr>
            </w:pPr>
            <w:r w:rsidRPr="008460BC">
              <w:rPr>
                <w:b/>
              </w:rPr>
              <w:t>Privacy (Encrypted)</w:t>
            </w:r>
          </w:p>
        </w:tc>
        <w:tc>
          <w:tcPr>
            <w:tcW w:w="2177" w:type="dxa"/>
          </w:tcPr>
          <w:p w:rsidR="008460BC" w:rsidRDefault="008460BC" w:rsidP="008460BC">
            <w:pPr>
              <w:pStyle w:val="BodyText"/>
              <w:ind w:firstLine="0"/>
              <w:jc w:val="center"/>
            </w:pPr>
            <w:r>
              <w:t>YES</w:t>
            </w:r>
          </w:p>
        </w:tc>
        <w:tc>
          <w:tcPr>
            <w:tcW w:w="2167" w:type="dxa"/>
          </w:tcPr>
          <w:p w:rsidR="008460BC" w:rsidRDefault="008460BC" w:rsidP="008460BC">
            <w:pPr>
              <w:pStyle w:val="BodyText"/>
              <w:ind w:firstLine="0"/>
              <w:jc w:val="center"/>
            </w:pPr>
            <w:r>
              <w:t>YES</w:t>
            </w:r>
          </w:p>
        </w:tc>
        <w:tc>
          <w:tcPr>
            <w:tcW w:w="2168" w:type="dxa"/>
          </w:tcPr>
          <w:p w:rsidR="008460BC" w:rsidRDefault="008460BC" w:rsidP="008460BC">
            <w:pPr>
              <w:pStyle w:val="BodyText"/>
              <w:ind w:firstLine="0"/>
              <w:jc w:val="center"/>
            </w:pPr>
            <w:r>
              <w:t>YES</w:t>
            </w:r>
          </w:p>
        </w:tc>
      </w:tr>
      <w:tr w:rsidR="008460BC" w:rsidTr="008460BC">
        <w:tc>
          <w:tcPr>
            <w:tcW w:w="2157" w:type="dxa"/>
          </w:tcPr>
          <w:p w:rsidR="008460BC" w:rsidRPr="008460BC" w:rsidRDefault="008460BC" w:rsidP="00915914">
            <w:pPr>
              <w:pStyle w:val="BodyText"/>
              <w:spacing w:line="240" w:lineRule="auto"/>
              <w:ind w:firstLine="0"/>
              <w:jc w:val="left"/>
              <w:rPr>
                <w:b/>
              </w:rPr>
            </w:pPr>
            <w:r w:rsidRPr="008460BC">
              <w:rPr>
                <w:b/>
              </w:rPr>
              <w:t>Integrity (Signed)</w:t>
            </w:r>
          </w:p>
        </w:tc>
        <w:tc>
          <w:tcPr>
            <w:tcW w:w="2177" w:type="dxa"/>
          </w:tcPr>
          <w:p w:rsidR="008460BC" w:rsidRDefault="008460BC" w:rsidP="008460BC">
            <w:pPr>
              <w:pStyle w:val="BodyText"/>
              <w:ind w:firstLine="0"/>
              <w:jc w:val="center"/>
            </w:pPr>
            <w:r>
              <w:t>YES</w:t>
            </w:r>
          </w:p>
        </w:tc>
        <w:tc>
          <w:tcPr>
            <w:tcW w:w="2167" w:type="dxa"/>
          </w:tcPr>
          <w:p w:rsidR="008460BC" w:rsidRDefault="008460BC" w:rsidP="008460BC">
            <w:pPr>
              <w:pStyle w:val="BodyText"/>
              <w:ind w:firstLine="0"/>
              <w:jc w:val="center"/>
            </w:pPr>
            <w:r>
              <w:t>YES</w:t>
            </w:r>
          </w:p>
        </w:tc>
        <w:tc>
          <w:tcPr>
            <w:tcW w:w="2168" w:type="dxa"/>
          </w:tcPr>
          <w:p w:rsidR="008460BC" w:rsidRDefault="008460BC" w:rsidP="008460BC">
            <w:pPr>
              <w:pStyle w:val="BodyText"/>
              <w:ind w:firstLine="0"/>
              <w:jc w:val="center"/>
            </w:pPr>
            <w:r>
              <w:t>YES</w:t>
            </w:r>
          </w:p>
        </w:tc>
      </w:tr>
      <w:tr w:rsidR="008460BC" w:rsidTr="008460BC">
        <w:tc>
          <w:tcPr>
            <w:tcW w:w="2157" w:type="dxa"/>
          </w:tcPr>
          <w:p w:rsidR="008460BC" w:rsidRPr="008460BC" w:rsidRDefault="008460BC" w:rsidP="00915914">
            <w:pPr>
              <w:pStyle w:val="BodyText"/>
              <w:spacing w:line="240" w:lineRule="auto"/>
              <w:ind w:firstLine="0"/>
              <w:jc w:val="left"/>
              <w:rPr>
                <w:b/>
              </w:rPr>
            </w:pPr>
            <w:r w:rsidRPr="008460BC">
              <w:rPr>
                <w:b/>
              </w:rPr>
              <w:t>Anonymous authentication</w:t>
            </w:r>
          </w:p>
        </w:tc>
        <w:tc>
          <w:tcPr>
            <w:tcW w:w="2177" w:type="dxa"/>
          </w:tcPr>
          <w:p w:rsidR="008460BC" w:rsidRDefault="008460BC" w:rsidP="008460BC">
            <w:pPr>
              <w:pStyle w:val="BodyText"/>
              <w:ind w:firstLine="0"/>
              <w:jc w:val="center"/>
            </w:pPr>
            <w:r>
              <w:t>YES</w:t>
            </w:r>
          </w:p>
        </w:tc>
        <w:tc>
          <w:tcPr>
            <w:tcW w:w="2167" w:type="dxa"/>
          </w:tcPr>
          <w:p w:rsidR="008460BC" w:rsidRDefault="008460BC" w:rsidP="008460BC">
            <w:pPr>
              <w:pStyle w:val="BodyText"/>
              <w:ind w:firstLine="0"/>
              <w:jc w:val="center"/>
            </w:pPr>
            <w:r>
              <w:t>NO</w:t>
            </w:r>
          </w:p>
        </w:tc>
        <w:tc>
          <w:tcPr>
            <w:tcW w:w="2168" w:type="dxa"/>
          </w:tcPr>
          <w:p w:rsidR="008460BC" w:rsidRDefault="008460BC" w:rsidP="008460BC">
            <w:pPr>
              <w:pStyle w:val="BodyText"/>
              <w:ind w:firstLine="0"/>
              <w:jc w:val="center"/>
            </w:pPr>
            <w:r>
              <w:t>YES</w:t>
            </w:r>
          </w:p>
        </w:tc>
      </w:tr>
      <w:tr w:rsidR="008460BC" w:rsidTr="008460BC">
        <w:tc>
          <w:tcPr>
            <w:tcW w:w="2157" w:type="dxa"/>
          </w:tcPr>
          <w:p w:rsidR="008460BC" w:rsidRPr="008460BC" w:rsidRDefault="008460BC" w:rsidP="00915914">
            <w:pPr>
              <w:pStyle w:val="BodyText"/>
              <w:spacing w:line="240" w:lineRule="auto"/>
              <w:ind w:firstLine="0"/>
              <w:jc w:val="left"/>
              <w:rPr>
                <w:b/>
              </w:rPr>
            </w:pPr>
            <w:r w:rsidRPr="008460BC">
              <w:rPr>
                <w:b/>
              </w:rPr>
              <w:t>Delegation</w:t>
            </w:r>
          </w:p>
        </w:tc>
        <w:tc>
          <w:tcPr>
            <w:tcW w:w="2177" w:type="dxa"/>
          </w:tcPr>
          <w:p w:rsidR="008460BC" w:rsidRDefault="008460BC" w:rsidP="008460BC">
            <w:pPr>
              <w:pStyle w:val="BodyText"/>
              <w:ind w:firstLine="0"/>
              <w:jc w:val="center"/>
            </w:pPr>
            <w:r>
              <w:t>YES</w:t>
            </w:r>
          </w:p>
        </w:tc>
        <w:tc>
          <w:tcPr>
            <w:tcW w:w="2167" w:type="dxa"/>
          </w:tcPr>
          <w:p w:rsidR="008460BC" w:rsidRDefault="008460BC" w:rsidP="008460BC">
            <w:pPr>
              <w:pStyle w:val="BodyText"/>
              <w:ind w:firstLine="0"/>
              <w:jc w:val="center"/>
            </w:pPr>
            <w:r>
              <w:t>NO</w:t>
            </w:r>
          </w:p>
        </w:tc>
        <w:tc>
          <w:tcPr>
            <w:tcW w:w="2168" w:type="dxa"/>
          </w:tcPr>
          <w:p w:rsidR="008460BC" w:rsidRDefault="008460BC" w:rsidP="008460BC">
            <w:pPr>
              <w:pStyle w:val="BodyText"/>
              <w:ind w:firstLine="0"/>
              <w:jc w:val="center"/>
            </w:pPr>
            <w:r>
              <w:t>NO</w:t>
            </w:r>
          </w:p>
        </w:tc>
      </w:tr>
      <w:tr w:rsidR="00646E3B" w:rsidTr="008460BC">
        <w:tc>
          <w:tcPr>
            <w:tcW w:w="2157" w:type="dxa"/>
          </w:tcPr>
          <w:p w:rsidR="00646E3B" w:rsidRPr="008460BC" w:rsidRDefault="008460BC" w:rsidP="00915914">
            <w:pPr>
              <w:pStyle w:val="BodyText"/>
              <w:spacing w:line="240" w:lineRule="auto"/>
              <w:ind w:firstLine="0"/>
              <w:jc w:val="left"/>
              <w:rPr>
                <w:b/>
              </w:rPr>
            </w:pPr>
            <w:r w:rsidRPr="008460BC">
              <w:rPr>
                <w:b/>
              </w:rPr>
              <w:t>Performance</w:t>
            </w:r>
          </w:p>
        </w:tc>
        <w:tc>
          <w:tcPr>
            <w:tcW w:w="2177" w:type="dxa"/>
          </w:tcPr>
          <w:p w:rsidR="00646E3B" w:rsidRDefault="008460BC" w:rsidP="008460BC">
            <w:pPr>
              <w:pStyle w:val="BodyText"/>
              <w:spacing w:line="240" w:lineRule="auto"/>
              <w:ind w:firstLine="0"/>
            </w:pPr>
            <w:r w:rsidRPr="008460BC">
              <w:t>G</w:t>
            </w:r>
            <w:r>
              <w:t>OOD</w:t>
            </w:r>
            <w:r w:rsidRPr="008460BC">
              <w:t xml:space="preserve"> </w:t>
            </w:r>
            <w:r>
              <w:t>(</w:t>
            </w:r>
            <w:r w:rsidRPr="008460BC">
              <w:t>if sending many messages</w:t>
            </w:r>
            <w:r>
              <w:t>)</w:t>
            </w:r>
          </w:p>
        </w:tc>
        <w:tc>
          <w:tcPr>
            <w:tcW w:w="2167" w:type="dxa"/>
          </w:tcPr>
          <w:p w:rsidR="00646E3B" w:rsidRDefault="008460BC" w:rsidP="008460BC">
            <w:pPr>
              <w:pStyle w:val="BodyText"/>
              <w:spacing w:line="240" w:lineRule="auto"/>
              <w:ind w:firstLine="0"/>
            </w:pPr>
            <w:r w:rsidRPr="008460BC">
              <w:t>G</w:t>
            </w:r>
            <w:r>
              <w:t>OOD</w:t>
            </w:r>
            <w:r w:rsidRPr="008460BC">
              <w:t xml:space="preserve"> </w:t>
            </w:r>
            <w:r>
              <w:t>(</w:t>
            </w:r>
            <w:r w:rsidRPr="008460BC">
              <w:t>if sending few messages</w:t>
            </w:r>
            <w:r>
              <w:t>)</w:t>
            </w:r>
          </w:p>
        </w:tc>
        <w:tc>
          <w:tcPr>
            <w:tcW w:w="2168" w:type="dxa"/>
          </w:tcPr>
          <w:p w:rsidR="00646E3B" w:rsidRDefault="008460BC" w:rsidP="008460BC">
            <w:pPr>
              <w:pStyle w:val="BodyText"/>
              <w:spacing w:line="240" w:lineRule="auto"/>
              <w:ind w:firstLine="0"/>
              <w:jc w:val="center"/>
            </w:pPr>
            <w:r>
              <w:t>BEST</w:t>
            </w:r>
          </w:p>
        </w:tc>
      </w:tr>
    </w:tbl>
    <w:p w:rsidR="00550617" w:rsidRDefault="00550617" w:rsidP="001B5765">
      <w:pPr>
        <w:pStyle w:val="BodyText"/>
      </w:pPr>
    </w:p>
    <w:p w:rsidR="002231E4" w:rsidRDefault="002231E4" w:rsidP="00286226">
      <w:pPr>
        <w:pStyle w:val="Heading3"/>
      </w:pPr>
      <w:bookmarkStart w:id="1948" w:name="_Toc192404456"/>
      <w:bookmarkStart w:id="1949" w:name="_Toc192405067"/>
      <w:bookmarkStart w:id="1950" w:name="_Toc192405952"/>
      <w:bookmarkStart w:id="1951" w:name="_Toc228272646"/>
      <w:r>
        <w:lastRenderedPageBreak/>
        <w:t>GT4 Pre-WS S</w:t>
      </w:r>
      <w:r w:rsidR="004C2B56">
        <w:t>ecurity</w:t>
      </w:r>
      <w:bookmarkEnd w:id="1948"/>
      <w:bookmarkEnd w:id="1949"/>
      <w:bookmarkEnd w:id="1950"/>
      <w:bookmarkEnd w:id="1951"/>
    </w:p>
    <w:p w:rsidR="002231E4" w:rsidRDefault="002231E4" w:rsidP="002231E4">
      <w:pPr>
        <w:pStyle w:val="BodyText"/>
      </w:pPr>
      <w:r>
        <w:t>The pre-Web Service components use the same authentication mechanisms as the Web Services components described here, but implement application-specific protocols and message protection schemes that are beyond the scope of this document</w:t>
      </w:r>
      <w:r w:rsidR="00D44A83">
        <w:t xml:space="preserve"> </w:t>
      </w:r>
      <w:r w:rsidR="0033544C">
        <w:fldChar w:fldCharType="begin"/>
      </w:r>
      <w:r w:rsidR="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5876AF" w:rsidDel="00CF1EDE">
        <w:instrText xml:space="preserve"> ADDIN EN.CITE &lt;EndNote&gt;&lt;Cite&gt;&lt;Author&gt;Welch&lt;/Author&gt;&lt;Year&gt;2005&lt;/Year&gt;&lt;RecNum&gt;78&lt;/RecNum&gt;&lt;record&gt;&lt;rec-number&gt;78&lt;/rec-number&gt;&lt;foreign-keys&gt;&lt;key app="EN" db-id="eref9pfvov2rdiedsstvpxdme2tz0v2ew02z"&gt;78&lt;/key&gt;&lt;/foreign-keys&gt;&lt;ref-type name="Report"&gt;27&lt;/ref-type&gt;&lt;contributors&gt;&lt;authors&gt;&lt;author&gt;Welch, V. &lt;/author&gt;&lt;/authors&gt;&lt;/contributors&gt;&lt;titles&gt;&lt;title&gt;Globus Toolkit Version 4 Grid Security Infrastructure: A Standards Perspective&lt;/title&gt;&lt;/titles&gt;&lt;dates&gt;&lt;year&gt;2005&lt;/year&gt;&lt;/dates&gt;&lt;label&gt;Security, GT4&lt;/label&gt;&lt;urls&gt;&lt;related-urls&gt;&lt;url&gt;http://www.globus.org/toolkit/docs/4.0/security/GT4-GSI-Overview.pdf.&lt;/url&gt;&lt;/related-urls&gt;&lt;/urls&gt;&lt;/record&gt;&lt;/Cite&gt;&lt;/EndNote&gt;</w:instrText>
      </w:r>
      <w:r w:rsidR="0033544C">
        <w:fldChar w:fldCharType="separate"/>
      </w:r>
      <w:r w:rsidR="008E1941">
        <w:rPr>
          <w:noProof/>
        </w:rPr>
        <w:t>[103]</w:t>
      </w:r>
      <w:r w:rsidR="0033544C">
        <w:fldChar w:fldCharType="end"/>
      </w:r>
      <w:r>
        <w:t xml:space="preserve">. </w:t>
      </w:r>
    </w:p>
    <w:p w:rsidR="00D726C7" w:rsidRDefault="00D726C7" w:rsidP="00286226">
      <w:pPr>
        <w:pStyle w:val="Heading2"/>
      </w:pPr>
      <w:bookmarkStart w:id="1952" w:name="_Toc192404457"/>
      <w:bookmarkStart w:id="1953" w:name="_Toc192405068"/>
      <w:bookmarkStart w:id="1954" w:name="_Toc192405953"/>
      <w:bookmarkStart w:id="1955" w:name="_Toc228272647"/>
      <w:r>
        <w:t xml:space="preserve">The </w:t>
      </w:r>
      <w:r w:rsidRPr="00930F61">
        <w:t>G</w:t>
      </w:r>
      <w:r>
        <w:t>rid</w:t>
      </w:r>
      <w:r w:rsidRPr="00930F61">
        <w:t>T</w:t>
      </w:r>
      <w:r>
        <w:t xml:space="preserve">orrent </w:t>
      </w:r>
      <w:r w:rsidRPr="00930F61">
        <w:t>F</w:t>
      </w:r>
      <w:r>
        <w:t>ramework</w:t>
      </w:r>
      <w:r w:rsidRPr="00930F61">
        <w:t xml:space="preserve"> Security</w:t>
      </w:r>
      <w:r>
        <w:t xml:space="preserve"> Infrastructure</w:t>
      </w:r>
      <w:bookmarkEnd w:id="1952"/>
      <w:bookmarkEnd w:id="1953"/>
      <w:bookmarkEnd w:id="1954"/>
      <w:bookmarkEnd w:id="1955"/>
    </w:p>
    <w:p w:rsidR="0040563F" w:rsidRDefault="002F4293" w:rsidP="002F4293">
      <w:pPr>
        <w:pStyle w:val="BodyText"/>
      </w:pPr>
      <w:r>
        <w:t>Taking into account</w:t>
      </w:r>
      <w:r w:rsidR="00F84321">
        <w:t xml:space="preserve"> the </w:t>
      </w:r>
      <w:r w:rsidR="005E6931">
        <w:t xml:space="preserve">fact that GTF delivers </w:t>
      </w:r>
      <w:r w:rsidR="00F84321">
        <w:t xml:space="preserve">data generated </w:t>
      </w:r>
      <w:r w:rsidR="005E6931">
        <w:t>in</w:t>
      </w:r>
      <w:r w:rsidR="00F84321">
        <w:t xml:space="preserve"> scientific communities</w:t>
      </w:r>
      <w:r w:rsidR="005E6931">
        <w:t xml:space="preserve"> to scientists dispersed around the world,</w:t>
      </w:r>
      <w:r w:rsidR="00F84321">
        <w:t xml:space="preserve"> security issues </w:t>
      </w:r>
      <w:r w:rsidR="00012507">
        <w:t xml:space="preserve">are of great </w:t>
      </w:r>
      <w:r w:rsidR="00F84321">
        <w:t>importan</w:t>
      </w:r>
      <w:r w:rsidR="00012507">
        <w:t>ce</w:t>
      </w:r>
      <w:r w:rsidR="00F84321">
        <w:t xml:space="preserve"> in GTF. </w:t>
      </w:r>
      <w:r w:rsidR="00FF1CAF">
        <w:t xml:space="preserve">We need to address </w:t>
      </w:r>
      <w:r w:rsidR="00012507">
        <w:t>several security issues</w:t>
      </w:r>
      <w:r w:rsidR="00EC36FD">
        <w:t xml:space="preserve">, some of which are </w:t>
      </w:r>
      <w:r w:rsidR="00721223">
        <w:t>pertinent</w:t>
      </w:r>
      <w:r w:rsidR="00EC36FD">
        <w:t xml:space="preserve"> to content, and some of which are pertinent to peers. </w:t>
      </w:r>
      <w:r w:rsidR="006726A0">
        <w:t>First</w:t>
      </w:r>
      <w:r w:rsidR="00FF1CAF">
        <w:t>ly</w:t>
      </w:r>
      <w:r w:rsidR="006726A0">
        <w:t xml:space="preserve">, </w:t>
      </w:r>
      <w:r w:rsidR="00012507">
        <w:t>authenticity</w:t>
      </w:r>
      <w:r w:rsidR="006726A0">
        <w:t xml:space="preserve"> of shared contents and </w:t>
      </w:r>
      <w:r w:rsidR="00012507">
        <w:t>verification of the</w:t>
      </w:r>
      <w:r w:rsidR="006726A0">
        <w:t>ir</w:t>
      </w:r>
      <w:r w:rsidR="00012507">
        <w:t xml:space="preserve"> authentic</w:t>
      </w:r>
      <w:r w:rsidR="006726A0">
        <w:t>i</w:t>
      </w:r>
      <w:r w:rsidR="00012507">
        <w:t>t</w:t>
      </w:r>
      <w:r w:rsidR="006726A0">
        <w:t>y</w:t>
      </w:r>
      <w:r w:rsidR="00FF1CAF">
        <w:t xml:space="preserve"> need</w:t>
      </w:r>
      <w:r w:rsidR="006726A0">
        <w:t xml:space="preserve"> to be resolved</w:t>
      </w:r>
      <w:r w:rsidR="00153CB7">
        <w:t xml:space="preserve"> because</w:t>
      </w:r>
      <w:r w:rsidR="006726A0">
        <w:t xml:space="preserve"> </w:t>
      </w:r>
      <w:r w:rsidR="00153CB7">
        <w:t xml:space="preserve">the genuineness of data is unessential in typical peer-to-peer file sharing systems. </w:t>
      </w:r>
      <w:r w:rsidR="006726A0">
        <w:t>Second</w:t>
      </w:r>
      <w:r w:rsidR="00FF1CAF">
        <w:t>ly,</w:t>
      </w:r>
      <w:r w:rsidR="006726A0">
        <w:t xml:space="preserve"> </w:t>
      </w:r>
      <w:r w:rsidR="00012507">
        <w:t>protection of the content</w:t>
      </w:r>
      <w:r w:rsidR="00FF1CAF">
        <w:t xml:space="preserve"> ha</w:t>
      </w:r>
      <w:r w:rsidR="0040563F">
        <w:t>s</w:t>
      </w:r>
      <w:r w:rsidR="00FF1CAF">
        <w:t xml:space="preserve"> to be </w:t>
      </w:r>
      <w:r w:rsidR="00D86EF2">
        <w:t>guaranteed</w:t>
      </w:r>
      <w:r w:rsidR="0012543B">
        <w:t xml:space="preserve"> when it is transferred from a sender to a </w:t>
      </w:r>
      <w:r w:rsidR="006B1140">
        <w:t>receiver</w:t>
      </w:r>
      <w:r w:rsidR="00FF1CAF">
        <w:t>. Thirdly,</w:t>
      </w:r>
      <w:r w:rsidR="00EC36FD">
        <w:t xml:space="preserve"> </w:t>
      </w:r>
      <w:r w:rsidR="00012507">
        <w:t xml:space="preserve">identification </w:t>
      </w:r>
      <w:r w:rsidR="00EC36FD">
        <w:t>o</w:t>
      </w:r>
      <w:r w:rsidR="00012507">
        <w:t>f the participated peers</w:t>
      </w:r>
      <w:r w:rsidR="00EC36FD">
        <w:t xml:space="preserve"> has to be </w:t>
      </w:r>
      <w:r w:rsidR="004B58F2">
        <w:t>resolved</w:t>
      </w:r>
      <w:r w:rsidR="00EC36FD">
        <w:t>. Finally</w:t>
      </w:r>
      <w:r w:rsidR="00012507">
        <w:t xml:space="preserve">, </w:t>
      </w:r>
      <w:r w:rsidR="00EC36FD">
        <w:t>authorization of the participated</w:t>
      </w:r>
      <w:r w:rsidR="00195992">
        <w:t xml:space="preserve"> GTF peers</w:t>
      </w:r>
      <w:r w:rsidR="00EC36FD">
        <w:t xml:space="preserve"> </w:t>
      </w:r>
      <w:r w:rsidR="0040563F">
        <w:t>for a specific shared content must be verified in order to avert accesses of unauthorized peers</w:t>
      </w:r>
      <w:r w:rsidR="00153CB7">
        <w:t xml:space="preserve"> </w:t>
      </w:r>
      <w:r w:rsidR="00CD226D">
        <w:t>as</w:t>
      </w:r>
      <w:r w:rsidR="00153CB7">
        <w:t xml:space="preserve"> almost all content in peer-to-peer file sharing networks violates copyright; thus, users always prefer to remain anonymous when they access to any content in the peer-to-peer network</w:t>
      </w:r>
      <w:r w:rsidR="0040563F">
        <w:t>.</w:t>
      </w:r>
    </w:p>
    <w:p w:rsidR="009C6AB5" w:rsidRDefault="0040563F" w:rsidP="006F4121">
      <w:pPr>
        <w:pStyle w:val="BodyText"/>
      </w:pPr>
      <w:r>
        <w:t>We addressed these security issues in</w:t>
      </w:r>
      <w:r w:rsidR="004A6381">
        <w:t xml:space="preserve"> three places </w:t>
      </w:r>
      <w:r>
        <w:t>of GTF</w:t>
      </w:r>
      <w:r w:rsidR="004A6381">
        <w:t>: (1) at Collaboration and Content Manager</w:t>
      </w:r>
      <w:r w:rsidR="008E7466">
        <w:t xml:space="preserve"> (CCM)</w:t>
      </w:r>
      <w:r w:rsidR="0012543B">
        <w:t>,</w:t>
      </w:r>
      <w:r w:rsidR="004A6381">
        <w:t xml:space="preserve"> (2) between</w:t>
      </w:r>
      <w:r w:rsidR="002F4293">
        <w:t xml:space="preserve"> WS-Tracker and </w:t>
      </w:r>
      <w:r w:rsidR="00B55B59">
        <w:t xml:space="preserve">the </w:t>
      </w:r>
      <w:r w:rsidR="004A6381">
        <w:t xml:space="preserve">GTF </w:t>
      </w:r>
      <w:r w:rsidR="001A2116">
        <w:t>Peer</w:t>
      </w:r>
      <w:r w:rsidR="0012543B">
        <w:t>,</w:t>
      </w:r>
      <w:r w:rsidR="004A6381">
        <w:t xml:space="preserve"> </w:t>
      </w:r>
      <w:r w:rsidR="0012543B">
        <w:t xml:space="preserve">and </w:t>
      </w:r>
      <w:r w:rsidR="004A6381">
        <w:t xml:space="preserve">(3) among GTF </w:t>
      </w:r>
      <w:r w:rsidR="001A2116">
        <w:t>Peer</w:t>
      </w:r>
      <w:r w:rsidR="004A6381">
        <w:t>s.</w:t>
      </w:r>
      <w:r w:rsidR="001A2116">
        <w:t xml:space="preserve"> </w:t>
      </w:r>
      <w:r w:rsidR="00BF2B4F">
        <w:t>All possible interactions requiring security measures are displayed i</w:t>
      </w:r>
      <w:r w:rsidR="001A2116">
        <w:t>n</w:t>
      </w:r>
      <w:r w:rsidR="00E43747">
        <w:t xml:space="preserve"> </w:t>
      </w:r>
      <w:r w:rsidR="00E43747">
        <w:fldChar w:fldCharType="begin"/>
      </w:r>
      <w:r w:rsidR="00E43747">
        <w:instrText xml:space="preserve"> REF _Ref220608834 \h </w:instrText>
      </w:r>
      <w:r w:rsidR="00E43747">
        <w:fldChar w:fldCharType="separate"/>
      </w:r>
      <w:r w:rsidR="00E43747">
        <w:t xml:space="preserve">Figure </w:t>
      </w:r>
      <w:r w:rsidR="00E43747">
        <w:rPr>
          <w:noProof/>
        </w:rPr>
        <w:t>7</w:t>
      </w:r>
      <w:r w:rsidR="00E43747">
        <w:noBreakHyphen/>
      </w:r>
      <w:r w:rsidR="00E43747">
        <w:rPr>
          <w:noProof/>
        </w:rPr>
        <w:t>2</w:t>
      </w:r>
      <w:r w:rsidR="00E43747">
        <w:fldChar w:fldCharType="end"/>
      </w:r>
      <w:r w:rsidR="00BF2B4F">
        <w:t xml:space="preserve">. </w:t>
      </w:r>
      <w:r w:rsidR="006B1140">
        <w:t>T</w:t>
      </w:r>
      <w:r w:rsidR="00BF2B4F">
        <w:t xml:space="preserve">o fully clarify </w:t>
      </w:r>
      <w:r w:rsidR="00647D7F">
        <w:t>what type of the security services are needed at which interactions,</w:t>
      </w:r>
      <w:r w:rsidR="00765EFA">
        <w:t xml:space="preserve"> </w:t>
      </w:r>
      <w:r w:rsidR="00647D7F">
        <w:t xml:space="preserve">all interactions that are required to fulfill a </w:t>
      </w:r>
      <w:r w:rsidR="00FD4A72">
        <w:object w:dxaOrig="13416" w:dyaOrig="11644">
          <v:shape id="_x0000_i1041" type="#_x0000_t75" style="width:462pt;height:519.75pt" o:ole="">
            <v:imagedata r:id="rId47" o:title=""/>
          </v:shape>
          <o:OLEObject Type="Embed" ProgID="Visio.Drawing.11" ShapeID="_x0000_i1041" DrawAspect="Content" ObjectID="_1306817420" r:id="rId48"/>
        </w:object>
      </w:r>
    </w:p>
    <w:p w:rsidR="00FD4A72" w:rsidRDefault="009C6AB5" w:rsidP="009C6AB5">
      <w:pPr>
        <w:pStyle w:val="Caption"/>
      </w:pPr>
      <w:bookmarkStart w:id="1956" w:name="_Ref220608834"/>
      <w:bookmarkStart w:id="1957" w:name="_Toc228209053"/>
      <w:r>
        <w:t xml:space="preserve">Figure </w:t>
      </w:r>
      <w:r w:rsidR="0033544C">
        <w:fldChar w:fldCharType="begin"/>
      </w:r>
      <w:r w:rsidR="007A19D2">
        <w:instrText xml:space="preserve"> STYLEREF 1 \s </w:instrText>
      </w:r>
      <w:r w:rsidR="0033544C">
        <w:fldChar w:fldCharType="separate"/>
      </w:r>
      <w:r w:rsidR="007A19D2">
        <w:rPr>
          <w:noProof/>
        </w:rPr>
        <w:t>7</w:t>
      </w:r>
      <w:r w:rsidR="0033544C">
        <w:fldChar w:fldCharType="end"/>
      </w:r>
      <w:r w:rsidR="007A19D2">
        <w:noBreakHyphen/>
      </w:r>
      <w:r w:rsidR="0033544C">
        <w:fldChar w:fldCharType="begin"/>
      </w:r>
      <w:r w:rsidR="007A19D2">
        <w:instrText xml:space="preserve"> SEQ Figure \* ARABIC \s 1 </w:instrText>
      </w:r>
      <w:r w:rsidR="0033544C">
        <w:fldChar w:fldCharType="separate"/>
      </w:r>
      <w:r w:rsidR="007A19D2">
        <w:rPr>
          <w:noProof/>
        </w:rPr>
        <w:t>2</w:t>
      </w:r>
      <w:r w:rsidR="0033544C">
        <w:fldChar w:fldCharType="end"/>
      </w:r>
      <w:bookmarkEnd w:id="1956"/>
      <w:r>
        <w:t xml:space="preserve"> </w:t>
      </w:r>
      <w:r w:rsidRPr="00F55309">
        <w:t>All possible interaction among components of GTF require security services.</w:t>
      </w:r>
      <w:bookmarkEnd w:id="1957"/>
    </w:p>
    <w:p w:rsidR="00407DD6" w:rsidRDefault="006F4121">
      <w:pPr>
        <w:pStyle w:val="BodyText"/>
        <w:ind w:firstLine="0"/>
      </w:pPr>
      <w:r>
        <w:lastRenderedPageBreak/>
        <w:t xml:space="preserve">complete cycle of a content publishing and downloading are labeled with numbers from one to nine. We follow the execution time sequence of processes when we numbered them and used apostrophe to show the concurrent interactions. For example, a process labeled with number “3” is taken place </w:t>
      </w:r>
      <w:r w:rsidR="007802A7">
        <w:t xml:space="preserve">before all processes labeled </w:t>
      </w:r>
      <w:r w:rsidR="00765EFA">
        <w:t xml:space="preserve">with numbers that are </w:t>
      </w:r>
      <w:r w:rsidR="007802A7">
        <w:t xml:space="preserve">greater than </w:t>
      </w:r>
      <w:r w:rsidR="00765EFA">
        <w:t>number “</w:t>
      </w:r>
      <w:r w:rsidR="007802A7">
        <w:t>3</w:t>
      </w:r>
      <w:r w:rsidR="00765EFA">
        <w:t>”</w:t>
      </w:r>
      <w:r w:rsidR="007802A7">
        <w:t xml:space="preserve"> and after all processes labeled </w:t>
      </w:r>
      <w:r w:rsidR="00765EFA">
        <w:t xml:space="preserve">with numbers that are </w:t>
      </w:r>
      <w:r w:rsidR="007802A7">
        <w:t xml:space="preserve">smaller than </w:t>
      </w:r>
      <w:r w:rsidR="00765EFA">
        <w:t>number “</w:t>
      </w:r>
      <w:r w:rsidR="007802A7">
        <w:t>3</w:t>
      </w:r>
      <w:r w:rsidR="00765EFA">
        <w:t>”</w:t>
      </w:r>
      <w:r w:rsidR="007802A7">
        <w:t xml:space="preserve">. The processes tagged as 3 and 3’ indicate that they are independent of each other and may occur concurrently. </w:t>
      </w:r>
      <w:r w:rsidR="00765EFA">
        <w:t>W</w:t>
      </w:r>
      <w:r w:rsidR="007802A7">
        <w:t xml:space="preserve">e explain them </w:t>
      </w:r>
      <w:r w:rsidR="00765EFA">
        <w:t>in the next sections</w:t>
      </w:r>
      <w:r w:rsidR="007802A7">
        <w:t>.</w:t>
      </w:r>
    </w:p>
    <w:p w:rsidR="00407DD6" w:rsidRDefault="00765EFA">
      <w:pPr>
        <w:pStyle w:val="BodyText"/>
      </w:pPr>
      <w:r>
        <w:t>As b</w:t>
      </w:r>
      <w:r w:rsidR="007802A7">
        <w:t xml:space="preserve">oth a human user and a computer </w:t>
      </w:r>
      <w:r w:rsidR="001734CB">
        <w:t>are</w:t>
      </w:r>
      <w:r w:rsidR="007802A7">
        <w:t xml:space="preserve"> considered as active system user</w:t>
      </w:r>
      <w:r w:rsidR="00964F3B">
        <w:t>s</w:t>
      </w:r>
      <w:r w:rsidR="007802A7">
        <w:t xml:space="preserve">, </w:t>
      </w:r>
      <w:r w:rsidR="00D03BAF">
        <w:t xml:space="preserve">it is impossible to fulfill full-scale security requirements of GTF by ignoring human factor. </w:t>
      </w:r>
      <w:r w:rsidR="00486162">
        <w:t xml:space="preserve">Security risks originated by human fall into two categories: internal and external human elements. Our work for GTF security framework is intended </w:t>
      </w:r>
      <w:r w:rsidR="002F6AFB">
        <w:t>to</w:t>
      </w:r>
      <w:r w:rsidR="00486162">
        <w:t xml:space="preserve"> prevent</w:t>
      </w:r>
      <w:r w:rsidR="002F6AFB">
        <w:t xml:space="preserve"> </w:t>
      </w:r>
      <w:r w:rsidR="0088501D">
        <w:t xml:space="preserve">malicious security attacks </w:t>
      </w:r>
      <w:r w:rsidR="00DB3282">
        <w:t xml:space="preserve">mainly </w:t>
      </w:r>
      <w:r w:rsidR="0088501D">
        <w:t>c</w:t>
      </w:r>
      <w:r w:rsidR="00486162">
        <w:t xml:space="preserve">aused by </w:t>
      </w:r>
      <w:r w:rsidR="002F6AFB">
        <w:t xml:space="preserve">external human users. </w:t>
      </w:r>
      <w:r w:rsidR="00DB3282">
        <w:t>GTF has preventative security measures to eliminate some</w:t>
      </w:r>
      <w:r w:rsidR="002F6AFB">
        <w:t xml:space="preserve"> security treats engendered by internal human users</w:t>
      </w:r>
      <w:r w:rsidR="0088501D">
        <w:t xml:space="preserve"> from</w:t>
      </w:r>
      <w:r w:rsidR="00DB3282">
        <w:t>. However</w:t>
      </w:r>
      <w:r w:rsidR="002F6AFB">
        <w:t xml:space="preserve">, </w:t>
      </w:r>
      <w:r w:rsidR="003C4416">
        <w:t>GTF is sometimes unable to deal with</w:t>
      </w:r>
      <w:r w:rsidR="00DB3282">
        <w:t xml:space="preserve"> some security issues pertinent to internal users. </w:t>
      </w:r>
      <w:r w:rsidR="003C4416">
        <w:t xml:space="preserve">For instance, a legitimate user can insert malicious code into the content to be shared. </w:t>
      </w:r>
      <w:r w:rsidR="00DB3282">
        <w:t>Thus, for th</w:t>
      </w:r>
      <w:r w:rsidR="003C4416">
        <w:t>at</w:t>
      </w:r>
      <w:r w:rsidR="00DB3282">
        <w:t xml:space="preserve"> </w:t>
      </w:r>
      <w:r w:rsidR="003C4416">
        <w:t xml:space="preserve">kind of </w:t>
      </w:r>
      <w:r w:rsidR="00DB3282">
        <w:t xml:space="preserve">cases, </w:t>
      </w:r>
      <w:r w:rsidR="007802A7">
        <w:t xml:space="preserve">we </w:t>
      </w:r>
      <w:r w:rsidR="00D03BAF">
        <w:t xml:space="preserve">assume that </w:t>
      </w:r>
      <w:r w:rsidR="00486162">
        <w:t xml:space="preserve">every </w:t>
      </w:r>
      <w:r w:rsidR="002F6AFB">
        <w:t xml:space="preserve">legitimate </w:t>
      </w:r>
      <w:r w:rsidR="00486162">
        <w:t xml:space="preserve">user interacts with each other or GTF </w:t>
      </w:r>
      <w:r w:rsidR="00DF2627">
        <w:t>by complying with</w:t>
      </w:r>
      <w:r w:rsidR="00486162">
        <w:t xml:space="preserve"> the rules of academic and social etiquette </w:t>
      </w:r>
      <w:r w:rsidR="002F6AFB">
        <w:t>because</w:t>
      </w:r>
      <w:r w:rsidR="00486162">
        <w:t xml:space="preserve"> GTF is design mainly for scientific communities with the collaboration features. </w:t>
      </w:r>
    </w:p>
    <w:p w:rsidR="00407DD6" w:rsidRDefault="002F6AFB">
      <w:pPr>
        <w:pStyle w:val="BodyText"/>
      </w:pPr>
      <w:r>
        <w:t xml:space="preserve">In addition, </w:t>
      </w:r>
      <w:r w:rsidR="00DF2627">
        <w:t xml:space="preserve">there should be </w:t>
      </w:r>
      <w:r w:rsidR="00486162">
        <w:t>other mechani</w:t>
      </w:r>
      <w:r>
        <w:t>sm</w:t>
      </w:r>
      <w:r w:rsidR="00DF2627">
        <w:t>s</w:t>
      </w:r>
      <w:r>
        <w:t xml:space="preserve"> </w:t>
      </w:r>
      <w:r w:rsidR="00DF2627">
        <w:t xml:space="preserve">that can be utilized </w:t>
      </w:r>
      <w:r>
        <w:t>to</w:t>
      </w:r>
      <w:r w:rsidR="00DF2627">
        <w:t xml:space="preserve"> enforce users’ compliance with those rules. </w:t>
      </w:r>
      <w:r w:rsidR="003C4416">
        <w:t xml:space="preserve">If we use the same example </w:t>
      </w:r>
      <w:r w:rsidR="00EE1447">
        <w:t xml:space="preserve">of a </w:t>
      </w:r>
      <w:r w:rsidR="00DF2627">
        <w:t xml:space="preserve">user </w:t>
      </w:r>
      <w:r w:rsidR="00EE1447">
        <w:t xml:space="preserve">who </w:t>
      </w:r>
      <w:r w:rsidR="00517AF2">
        <w:t>can insert malicious code into the content to be shared</w:t>
      </w:r>
      <w:r w:rsidR="00EE1447">
        <w:t>,</w:t>
      </w:r>
      <w:r w:rsidR="00517AF2">
        <w:t xml:space="preserve"> it is</w:t>
      </w:r>
      <w:r w:rsidR="00EE1447">
        <w:t>, thus,</w:t>
      </w:r>
      <w:r w:rsidR="00517AF2">
        <w:t xml:space="preserve"> other users’ responsibility to </w:t>
      </w:r>
      <w:r w:rsidR="00517AF2">
        <w:lastRenderedPageBreak/>
        <w:t>scan the downloaded content if it is suspicious or to verify the identity of a particular user when it is necessary because GTF does not provide any security mechanism for virus or malware code scanning or identity verification. Although these issues are related to security, they are outside the scope of this dissertation.</w:t>
      </w:r>
    </w:p>
    <w:p w:rsidR="00486162" w:rsidRDefault="00E07763" w:rsidP="007802A7">
      <w:pPr>
        <w:pStyle w:val="BodyText"/>
      </w:pPr>
      <w:r>
        <w:t>T</w:t>
      </w:r>
      <w:r w:rsidR="00D03BAF">
        <w:t xml:space="preserve">here is always possibility of </w:t>
      </w:r>
      <w:r>
        <w:t>content authenticity problem</w:t>
      </w:r>
      <w:r w:rsidR="00D03BAF">
        <w:t>s due to human involvement</w:t>
      </w:r>
      <w:r>
        <w:t xml:space="preserve"> since a content sharing process is initiated by a human user,</w:t>
      </w:r>
      <w:r w:rsidR="00D03BAF">
        <w:t>.</w:t>
      </w:r>
      <w:r w:rsidR="007802A7">
        <w:t xml:space="preserve"> The possible </w:t>
      </w:r>
      <w:r w:rsidR="00D03BAF">
        <w:t xml:space="preserve">emerging </w:t>
      </w:r>
      <w:r w:rsidR="007802A7">
        <w:t xml:space="preserve">problems </w:t>
      </w:r>
      <w:r>
        <w:t>might be</w:t>
      </w:r>
      <w:r w:rsidR="007802A7">
        <w:t xml:space="preserve"> spurious content announcement or false meta-file generation</w:t>
      </w:r>
      <w:r w:rsidR="00486162">
        <w:t xml:space="preserve"> at stage one and two</w:t>
      </w:r>
      <w:r w:rsidR="007802A7">
        <w:t xml:space="preserve">. </w:t>
      </w:r>
      <w:r w:rsidR="00486162">
        <w:t>Stage one is in which c</w:t>
      </w:r>
      <w:r w:rsidR="007802A7">
        <w:t xml:space="preserve">ontent generation </w:t>
      </w:r>
      <w:r w:rsidR="00486162">
        <w:t xml:space="preserve">performed by a human user </w:t>
      </w:r>
      <w:r w:rsidR="00765EFA">
        <w:t xml:space="preserve">is </w:t>
      </w:r>
      <w:r w:rsidR="007802A7">
        <w:t>take</w:t>
      </w:r>
      <w:r w:rsidR="00765EFA">
        <w:t>n</w:t>
      </w:r>
      <w:r w:rsidR="007802A7">
        <w:t xml:space="preserve"> place</w:t>
      </w:r>
      <w:r w:rsidR="00486162">
        <w:t>. In stage two, the GTF Client software generates a meta-file (.torrent file) of the content generated in stage one.</w:t>
      </w:r>
    </w:p>
    <w:p w:rsidR="007802A7" w:rsidRDefault="007802A7" w:rsidP="00486162">
      <w:pPr>
        <w:pStyle w:val="BodyText"/>
      </w:pPr>
      <w:r>
        <w:t xml:space="preserve"> </w:t>
      </w:r>
      <w:r w:rsidR="00486162">
        <w:t>W</w:t>
      </w:r>
      <w:r>
        <w:t>hen content is published by a user, it is presupposed that either it is consistent with its announcement, or other users have some mechanism</w:t>
      </w:r>
      <w:r w:rsidR="002F6AFB">
        <w:t>s</w:t>
      </w:r>
      <w:r>
        <w:t xml:space="preserve"> to verify its authenticity. Although the GTF Client software is responsible for generating meta-file (.torrent file) of a shared content at stage two, its correctness </w:t>
      </w:r>
      <w:r w:rsidR="00D73365">
        <w:t xml:space="preserve">still </w:t>
      </w:r>
      <w:r>
        <w:t xml:space="preserve">depends on </w:t>
      </w:r>
      <w:r w:rsidR="00D73365">
        <w:t xml:space="preserve">the </w:t>
      </w:r>
      <w:r>
        <w:t xml:space="preserve">correctness of content. In addition, it is possible to create false meta-file </w:t>
      </w:r>
      <w:r w:rsidR="00D73365">
        <w:t xml:space="preserve">by the system owner, </w:t>
      </w:r>
      <w:r>
        <w:t xml:space="preserve">since the owner has complete access to </w:t>
      </w:r>
      <w:r w:rsidR="00D73365">
        <w:t xml:space="preserve">whole system </w:t>
      </w:r>
      <w:r>
        <w:t>to do that. As a result, the rules of etiquette were used to ensure security at stage one and two.</w:t>
      </w:r>
    </w:p>
    <w:p w:rsidR="00FF5321" w:rsidRDefault="00110EEB" w:rsidP="00286226">
      <w:pPr>
        <w:pStyle w:val="Heading3"/>
      </w:pPr>
      <w:bookmarkStart w:id="1958" w:name="_Toc192404458"/>
      <w:bookmarkStart w:id="1959" w:name="_Toc192405069"/>
      <w:bookmarkStart w:id="1960" w:name="_Toc192405954"/>
      <w:bookmarkStart w:id="1961" w:name="_Toc228272648"/>
      <w:r>
        <w:t xml:space="preserve">Security at </w:t>
      </w:r>
      <w:r w:rsidR="00FF5321">
        <w:t>Collaboration and Content Manager (CCM)</w:t>
      </w:r>
      <w:bookmarkEnd w:id="1958"/>
      <w:bookmarkEnd w:id="1959"/>
      <w:bookmarkEnd w:id="1960"/>
      <w:bookmarkEnd w:id="1961"/>
    </w:p>
    <w:p w:rsidR="000D29F6" w:rsidRDefault="00393B8A" w:rsidP="000D29F6">
      <w:pPr>
        <w:pStyle w:val="BodyText"/>
      </w:pPr>
      <w:r>
        <w:t>After a successful registration process, u</w:t>
      </w:r>
      <w:r w:rsidR="00C2575E">
        <w:t>ser</w:t>
      </w:r>
      <w:r>
        <w:t>s</w:t>
      </w:r>
      <w:r w:rsidR="00C2575E">
        <w:t xml:space="preserve"> may publish or download contents at </w:t>
      </w:r>
      <w:r>
        <w:t>step 3 and 3’ by interacting with CCM</w:t>
      </w:r>
      <w:r w:rsidR="00C2575E">
        <w:t xml:space="preserve">.  </w:t>
      </w:r>
      <w:r w:rsidR="00963D5C">
        <w:t xml:space="preserve">Possible security threats at these steps may be </w:t>
      </w:r>
      <w:r w:rsidR="00185609">
        <w:t>registering with</w:t>
      </w:r>
      <w:r w:rsidR="008152D5">
        <w:t xml:space="preserve"> fake identity, hacking registered users</w:t>
      </w:r>
      <w:r w:rsidR="00185609">
        <w:t>'</w:t>
      </w:r>
      <w:r w:rsidR="008152D5">
        <w:t xml:space="preserve"> </w:t>
      </w:r>
      <w:r w:rsidR="00963D5C">
        <w:t>identit</w:t>
      </w:r>
      <w:r w:rsidR="00185609">
        <w:t>ies</w:t>
      </w:r>
      <w:r w:rsidR="00963D5C">
        <w:t xml:space="preserve"> </w:t>
      </w:r>
      <w:r w:rsidR="008152D5">
        <w:t>(e.g. username</w:t>
      </w:r>
      <w:r w:rsidR="00185609">
        <w:t>s</w:t>
      </w:r>
      <w:r w:rsidR="008152D5">
        <w:t xml:space="preserve"> and password</w:t>
      </w:r>
      <w:r w:rsidR="00185609">
        <w:t>s</w:t>
      </w:r>
      <w:r w:rsidR="008152D5">
        <w:t xml:space="preserve">), </w:t>
      </w:r>
      <w:r w:rsidR="00963D5C">
        <w:t>and unauthorized access of information (Refer Section</w:t>
      </w:r>
      <w:r w:rsidR="00B50359">
        <w:t xml:space="preserve"> </w:t>
      </w:r>
      <w:r w:rsidR="0033544C">
        <w:fldChar w:fldCharType="begin"/>
      </w:r>
      <w:r w:rsidR="00D751FF">
        <w:instrText xml:space="preserve"> REF _Ref220608668 \r \h </w:instrText>
      </w:r>
      <w:r w:rsidR="0033544C">
        <w:fldChar w:fldCharType="separate"/>
      </w:r>
      <w:r w:rsidR="007B4C25">
        <w:t>5.5</w:t>
      </w:r>
      <w:r w:rsidR="0033544C">
        <w:fldChar w:fldCharType="end"/>
      </w:r>
      <w:r w:rsidR="00963D5C">
        <w:t>).  S</w:t>
      </w:r>
      <w:r w:rsidR="00EF6E13">
        <w:t>imilar to in stage one and two</w:t>
      </w:r>
      <w:r w:rsidR="007E0BA1">
        <w:t>, the rules</w:t>
      </w:r>
      <w:r w:rsidR="00EF6E13">
        <w:t xml:space="preserve"> of academic and social etiquette </w:t>
      </w:r>
      <w:r w:rsidR="007E0BA1">
        <w:t xml:space="preserve">were used in step 3 and </w:t>
      </w:r>
      <w:r w:rsidR="007E0BA1">
        <w:lastRenderedPageBreak/>
        <w:t>3’</w:t>
      </w:r>
      <w:r w:rsidR="001C2E4A">
        <w:t xml:space="preserve"> </w:t>
      </w:r>
      <w:r w:rsidR="002D447C">
        <w:t>to address those security threats.</w:t>
      </w:r>
      <w:r w:rsidR="007E0BA1">
        <w:t xml:space="preserve"> Or to put it another way, </w:t>
      </w:r>
      <w:r w:rsidR="002D447C">
        <w:t xml:space="preserve">identity information declared by users are assumed truthful information since users are being members of respected institutions. </w:t>
      </w:r>
      <w:r w:rsidR="001C2E4A">
        <w:t xml:space="preserve">Moreover, </w:t>
      </w:r>
      <w:r w:rsidR="002D447C">
        <w:t>there</w:t>
      </w:r>
      <w:r w:rsidR="007E0BA1">
        <w:t xml:space="preserve"> should </w:t>
      </w:r>
      <w:r w:rsidR="002D447C">
        <w:t xml:space="preserve">be </w:t>
      </w:r>
      <w:r w:rsidR="001C2E4A">
        <w:t xml:space="preserve">some </w:t>
      </w:r>
      <w:r w:rsidR="007E0BA1">
        <w:t xml:space="preserve">other </w:t>
      </w:r>
      <w:r w:rsidR="001A7620">
        <w:t xml:space="preserve">communication </w:t>
      </w:r>
      <w:r w:rsidR="007E0BA1">
        <w:t>mechanism</w:t>
      </w:r>
      <w:r w:rsidR="001A7620">
        <w:t>s, such as</w:t>
      </w:r>
      <w:r w:rsidR="007E0BA1">
        <w:t xml:space="preserve"> email</w:t>
      </w:r>
      <w:r w:rsidR="001A7620">
        <w:t xml:space="preserve"> and</w:t>
      </w:r>
      <w:r w:rsidR="007E0BA1">
        <w:t xml:space="preserve"> telephone number</w:t>
      </w:r>
      <w:r w:rsidR="001A7620">
        <w:t xml:space="preserve">, to verify </w:t>
      </w:r>
      <w:r w:rsidR="002D447C">
        <w:t>user</w:t>
      </w:r>
      <w:r w:rsidR="001A7620">
        <w:t>s</w:t>
      </w:r>
      <w:r w:rsidR="002D447C">
        <w:t xml:space="preserve">’ </w:t>
      </w:r>
      <w:r w:rsidR="001C2E4A">
        <w:t>proclaimed information</w:t>
      </w:r>
      <w:r w:rsidR="002D447C">
        <w:t xml:space="preserve"> about their </w:t>
      </w:r>
      <w:r w:rsidR="001A7620">
        <w:t>identit</w:t>
      </w:r>
      <w:r w:rsidR="002D447C">
        <w:t>ies</w:t>
      </w:r>
      <w:r w:rsidR="001A7620">
        <w:t xml:space="preserve"> </w:t>
      </w:r>
      <w:r w:rsidR="001C2E4A">
        <w:t>in order to elimi</w:t>
      </w:r>
      <w:r w:rsidR="001A7620">
        <w:t>n</w:t>
      </w:r>
      <w:r w:rsidR="001C2E4A">
        <w:t>ate possible false identity</w:t>
      </w:r>
      <w:r w:rsidR="001A7620">
        <w:t xml:space="preserve"> case</w:t>
      </w:r>
      <w:r w:rsidR="001C2E4A">
        <w:t>s.</w:t>
      </w:r>
      <w:r w:rsidR="001A7620">
        <w:t xml:space="preserve"> </w:t>
      </w:r>
    </w:p>
    <w:p w:rsidR="00AE0E3C" w:rsidRDefault="00FD4A72" w:rsidP="00AE0E3C">
      <w:pPr>
        <w:pStyle w:val="BodyText"/>
        <w:keepNext/>
        <w:ind w:firstLine="0"/>
      </w:pPr>
      <w:r>
        <w:object w:dxaOrig="8534" w:dyaOrig="5850">
          <v:shape id="_x0000_i1042" type="#_x0000_t75" style="width:422.25pt;height:317.25pt" o:ole="">
            <v:imagedata r:id="rId49" o:title=""/>
          </v:shape>
          <o:OLEObject Type="Embed" ProgID="Visio.Drawing.11" ShapeID="_x0000_i1042" DrawAspect="Content" ObjectID="_1306817421" r:id="rId50"/>
        </w:object>
      </w:r>
    </w:p>
    <w:p w:rsidR="00B61ED3" w:rsidRDefault="00AE0E3C" w:rsidP="00AE0E3C">
      <w:pPr>
        <w:pStyle w:val="Caption"/>
      </w:pPr>
      <w:bookmarkStart w:id="1962" w:name="_Ref192423639"/>
      <w:bookmarkStart w:id="1963" w:name="_Ref192423566"/>
      <w:bookmarkStart w:id="1964" w:name="_Toc228209054"/>
      <w:r>
        <w:t xml:space="preserve">Figure </w:t>
      </w:r>
      <w:r w:rsidR="0033544C">
        <w:fldChar w:fldCharType="begin"/>
      </w:r>
      <w:r w:rsidR="007A19D2">
        <w:instrText xml:space="preserve"> STYLEREF 1 \s </w:instrText>
      </w:r>
      <w:r w:rsidR="0033544C">
        <w:fldChar w:fldCharType="separate"/>
      </w:r>
      <w:r w:rsidR="007A19D2">
        <w:rPr>
          <w:noProof/>
        </w:rPr>
        <w:t>7</w:t>
      </w:r>
      <w:r w:rsidR="0033544C">
        <w:fldChar w:fldCharType="end"/>
      </w:r>
      <w:r w:rsidR="007A19D2">
        <w:noBreakHyphen/>
      </w:r>
      <w:r w:rsidR="0033544C">
        <w:fldChar w:fldCharType="begin"/>
      </w:r>
      <w:r w:rsidR="007A19D2">
        <w:instrText xml:space="preserve"> SEQ Figure \* ARABIC \s 1 </w:instrText>
      </w:r>
      <w:r w:rsidR="0033544C">
        <w:fldChar w:fldCharType="separate"/>
      </w:r>
      <w:r w:rsidR="007A19D2">
        <w:rPr>
          <w:noProof/>
        </w:rPr>
        <w:t>3</w:t>
      </w:r>
      <w:r w:rsidR="0033544C">
        <w:fldChar w:fldCharType="end"/>
      </w:r>
      <w:bookmarkEnd w:id="1962"/>
      <w:r>
        <w:t xml:space="preserve"> </w:t>
      </w:r>
      <w:bookmarkStart w:id="1965" w:name="_Ref192423629"/>
      <w:r w:rsidRPr="00341AAA">
        <w:t>Establishing security credentials at Collaboration and Content Manager Server</w:t>
      </w:r>
      <w:r>
        <w:rPr>
          <w:noProof/>
        </w:rPr>
        <w:t>.</w:t>
      </w:r>
      <w:bookmarkEnd w:id="1963"/>
      <w:bookmarkEnd w:id="1964"/>
      <w:bookmarkEnd w:id="1965"/>
    </w:p>
    <w:p w:rsidR="000D29F6" w:rsidRDefault="008A573C" w:rsidP="007802A7">
      <w:pPr>
        <w:pStyle w:val="BodyText"/>
      </w:pPr>
      <w:r>
        <w:t xml:space="preserve">CCM employs secure login mechanism to authenticate identity of people who try to log into CCM. Moreover, secure communication ensures reasonable protection from eavesdroppers and man-in-the-middle-attacks. Besides secure communication, </w:t>
      </w:r>
      <w:r w:rsidR="00385D39">
        <w:lastRenderedPageBreak/>
        <w:t xml:space="preserve">CCM </w:t>
      </w:r>
      <w:r>
        <w:t xml:space="preserve">supports the access control mechanism (Section </w:t>
      </w:r>
      <w:r w:rsidR="0033544C">
        <w:fldChar w:fldCharType="begin"/>
      </w:r>
      <w:r>
        <w:instrText xml:space="preserve"> REF _Ref202232849 \r \h </w:instrText>
      </w:r>
      <w:r w:rsidR="0033544C">
        <w:fldChar w:fldCharType="separate"/>
      </w:r>
      <w:r>
        <w:t>5.5.4</w:t>
      </w:r>
      <w:r w:rsidR="0033544C">
        <w:fldChar w:fldCharType="end"/>
      </w:r>
      <w:r>
        <w:t xml:space="preserve">) in order to </w:t>
      </w:r>
      <w:r w:rsidR="00385D39">
        <w:t>prevent unauthorized access</w:t>
      </w:r>
      <w:r>
        <w:t>es</w:t>
      </w:r>
      <w:r w:rsidR="00385D39">
        <w:t xml:space="preserve"> to </w:t>
      </w:r>
      <w:r>
        <w:t xml:space="preserve">any </w:t>
      </w:r>
      <w:r w:rsidR="00385D39">
        <w:t>user’</w:t>
      </w:r>
      <w:r>
        <w:t>s</w:t>
      </w:r>
      <w:r w:rsidR="00385D39">
        <w:t xml:space="preserve"> informatio</w:t>
      </w:r>
      <w:r w:rsidR="00407DD6">
        <w:t>n</w:t>
      </w:r>
      <w:r>
        <w:t>.</w:t>
      </w:r>
    </w:p>
    <w:p w:rsidR="007802A7" w:rsidRDefault="007802A7" w:rsidP="007802A7">
      <w:pPr>
        <w:pStyle w:val="BodyText"/>
      </w:pPr>
      <w:r>
        <w:t xml:space="preserve">In CCM, similar to many computer operating systems, a user authenticates himself by entering a user login id and a secret password known solely him and the system. </w:t>
      </w:r>
      <w:r w:rsidR="00D676ED">
        <w:t xml:space="preserve">A unique ID, in addition to them, is essential for each of GTF peers. A unique ID is required </w:t>
      </w:r>
      <w:r>
        <w:t xml:space="preserve">to </w:t>
      </w:r>
      <w:r w:rsidR="008A573C">
        <w:t xml:space="preserve">bind </w:t>
      </w:r>
      <w:r>
        <w:t xml:space="preserve">the user and </w:t>
      </w:r>
      <w:r w:rsidR="008A573C">
        <w:t>their</w:t>
      </w:r>
      <w:r>
        <w:t xml:space="preserve"> GTF </w:t>
      </w:r>
      <w:r w:rsidR="00D676ED">
        <w:t>peer</w:t>
      </w:r>
      <w:r>
        <w:t xml:space="preserve"> machine</w:t>
      </w:r>
      <w:r w:rsidR="008A573C">
        <w:t>s</w:t>
      </w:r>
      <w:r>
        <w:t xml:space="preserve"> and to identify each GTF </w:t>
      </w:r>
      <w:r w:rsidR="00D676ED">
        <w:t>peer</w:t>
      </w:r>
      <w:r>
        <w:t xml:space="preserve"> during the data sharing and communication processes. Hence, we provide a mechanism in GTF to generate a unique Grid Torrent ID (UGTID). Following UGTID </w:t>
      </w:r>
      <w:r w:rsidR="00D676ED">
        <w:t>generation</w:t>
      </w:r>
      <w:r>
        <w:t xml:space="preserve">, </w:t>
      </w:r>
      <w:r w:rsidR="00D676ED">
        <w:t>a</w:t>
      </w:r>
      <w:r>
        <w:t xml:space="preserve"> GTF </w:t>
      </w:r>
      <w:r w:rsidR="00D676ED">
        <w:t>peer</w:t>
      </w:r>
      <w:r>
        <w:t xml:space="preserve"> stores it into an ID file for future utilization. By retrieving it from the ID file, the </w:t>
      </w:r>
      <w:r w:rsidR="00D676ED">
        <w:t xml:space="preserve">owner that GTF peer </w:t>
      </w:r>
      <w:r>
        <w:t xml:space="preserve">registers this UGTID </w:t>
      </w:r>
      <w:r w:rsidR="00D676ED">
        <w:t xml:space="preserve">for CCM as a CCM user </w:t>
      </w:r>
      <w:r>
        <w:t>with the a</w:t>
      </w:r>
      <w:r w:rsidR="00D676ED">
        <w:t>f</w:t>
      </w:r>
      <w:r>
        <w:t>o</w:t>
      </w:r>
      <w:r w:rsidR="00D676ED">
        <w:t>r</w:t>
      </w:r>
      <w:r>
        <w:t>e</w:t>
      </w:r>
      <w:r w:rsidR="00EA60F0">
        <w:t>-</w:t>
      </w:r>
      <w:r>
        <w:t xml:space="preserve">required information as in presented in </w:t>
      </w:r>
      <w:r w:rsidR="0033544C">
        <w:fldChar w:fldCharType="begin"/>
      </w:r>
      <w:r>
        <w:instrText xml:space="preserve"> REF _Ref192423639 \h </w:instrText>
      </w:r>
      <w:r w:rsidR="0033544C">
        <w:fldChar w:fldCharType="separate"/>
      </w:r>
      <w:r w:rsidR="007B4C25">
        <w:t xml:space="preserve">Figure </w:t>
      </w:r>
      <w:r w:rsidR="007B4C25">
        <w:rPr>
          <w:noProof/>
        </w:rPr>
        <w:t>7</w:t>
      </w:r>
      <w:r w:rsidR="007B4C25">
        <w:noBreakHyphen/>
      </w:r>
      <w:r w:rsidR="007B4C25">
        <w:rPr>
          <w:noProof/>
        </w:rPr>
        <w:t>3</w:t>
      </w:r>
      <w:r w:rsidR="0033544C">
        <w:fldChar w:fldCharType="end"/>
      </w:r>
      <w:r>
        <w:t>.</w:t>
      </w:r>
    </w:p>
    <w:p w:rsidR="00DE615E" w:rsidRDefault="00DE615E" w:rsidP="00DE615E">
      <w:pPr>
        <w:pStyle w:val="BodyText"/>
      </w:pPr>
      <w:r>
        <w:t xml:space="preserve">We keep the security credentials of the user in </w:t>
      </w:r>
      <w:r w:rsidR="007138EB">
        <w:t xml:space="preserve">a </w:t>
      </w:r>
      <w:r>
        <w:t xml:space="preserve">database and they are never </w:t>
      </w:r>
      <w:r w:rsidR="007138EB">
        <w:t xml:space="preserve">exposed </w:t>
      </w:r>
      <w:r>
        <w:t xml:space="preserve">to public or system </w:t>
      </w:r>
      <w:r w:rsidR="007138EB">
        <w:t>administrators</w:t>
      </w:r>
      <w:r>
        <w:t xml:space="preserve"> in any way. The users are responsible to remember the</w:t>
      </w:r>
      <w:r w:rsidR="007138EB">
        <w:t>ir</w:t>
      </w:r>
      <w:r>
        <w:t xml:space="preserve"> passwords. On the other hand, CCM administrators may assign new passwords, or login ids, to users. After that, user himself can change the password but not the login id. Login id is the unique set of the characters identifying user in the system. This approach is very compatible with UNIX user authentication.</w:t>
      </w:r>
    </w:p>
    <w:p w:rsidR="009D29E6" w:rsidRDefault="009D29E6" w:rsidP="009D29E6">
      <w:pPr>
        <w:pStyle w:val="BodyText"/>
      </w:pPr>
      <w:r>
        <w:t xml:space="preserve">Another requirement is providing secure communication medium between the user and </w:t>
      </w:r>
      <w:r w:rsidR="00DE615E">
        <w:t>CCM</w:t>
      </w:r>
      <w:r>
        <w:t xml:space="preserve">. </w:t>
      </w:r>
      <w:r w:rsidR="004D666C">
        <w:t>Instead of implementing an encrypted data transfer protocol as our own, w</w:t>
      </w:r>
      <w:r>
        <w:t xml:space="preserve">e used </w:t>
      </w:r>
      <w:r w:rsidR="004D666C">
        <w:t xml:space="preserve">a completely proven </w:t>
      </w:r>
      <w:r w:rsidR="007138EB">
        <w:t xml:space="preserve">Transport Layer Security </w:t>
      </w:r>
      <w:commentRangeStart w:id="1966"/>
      <w:r w:rsidR="007138EB">
        <w:t>(</w:t>
      </w:r>
      <w:r>
        <w:t>TLS</w:t>
      </w:r>
      <w:r w:rsidR="007138EB">
        <w:t>)</w:t>
      </w:r>
      <w:commentRangeEnd w:id="1966"/>
      <w:r w:rsidR="00EA60F0">
        <w:rPr>
          <w:rStyle w:val="CommentReference"/>
          <w:rFonts w:ascii="Times" w:hAnsi="Times"/>
        </w:rPr>
        <w:commentReference w:id="1966"/>
      </w:r>
      <w:r>
        <w:t xml:space="preserve"> </w:t>
      </w:r>
      <w:r w:rsidR="004D666C">
        <w:t xml:space="preserve">technology </w:t>
      </w:r>
      <w:r>
        <w:t>to meet that requirement.</w:t>
      </w:r>
    </w:p>
    <w:p w:rsidR="00B10A2C" w:rsidRDefault="00C236DC" w:rsidP="009D29E6">
      <w:pPr>
        <w:pStyle w:val="BodyText"/>
      </w:pPr>
      <w:r>
        <w:t xml:space="preserve">The </w:t>
      </w:r>
      <w:r w:rsidR="00EA60F0">
        <w:t xml:space="preserve">events </w:t>
      </w:r>
      <w:r>
        <w:t>interact</w:t>
      </w:r>
      <w:r w:rsidR="00EA60F0">
        <w:t>ed</w:t>
      </w:r>
      <w:r>
        <w:t xml:space="preserve"> between users and CCM are recorded into a database server</w:t>
      </w:r>
      <w:r w:rsidR="007138EB">
        <w:t xml:space="preserve">. This recording process takes place between CCM and database server over </w:t>
      </w:r>
      <w:r w:rsidR="007138EB">
        <w:lastRenderedPageBreak/>
        <w:t xml:space="preserve">JDBC connections </w:t>
      </w:r>
      <w:r w:rsidR="00B10A2C">
        <w:t>at step 4. It is protected with username and password level access authorization.</w:t>
      </w:r>
    </w:p>
    <w:p w:rsidR="004D666C" w:rsidRDefault="00110EEB" w:rsidP="00286226">
      <w:pPr>
        <w:pStyle w:val="Heading3"/>
      </w:pPr>
      <w:bookmarkStart w:id="1967" w:name="_Toc192404459"/>
      <w:bookmarkStart w:id="1968" w:name="_Toc192405070"/>
      <w:bookmarkStart w:id="1969" w:name="_Toc192405955"/>
      <w:bookmarkStart w:id="1970" w:name="_Toc228272649"/>
      <w:r>
        <w:t xml:space="preserve">Security at </w:t>
      </w:r>
      <w:r w:rsidR="00541F0B">
        <w:t>WS-Tracker</w:t>
      </w:r>
      <w:bookmarkEnd w:id="1967"/>
      <w:bookmarkEnd w:id="1968"/>
      <w:bookmarkEnd w:id="1969"/>
      <w:r>
        <w:t xml:space="preserve"> Service</w:t>
      </w:r>
      <w:bookmarkEnd w:id="1970"/>
    </w:p>
    <w:p w:rsidR="00054E91" w:rsidRDefault="005021C1" w:rsidP="002F4293">
      <w:pPr>
        <w:pStyle w:val="BodyText"/>
      </w:pPr>
      <w:r>
        <w:t xml:space="preserve">WS-Tracker service </w:t>
      </w:r>
      <w:r w:rsidR="007138EB">
        <w:t>funct</w:t>
      </w:r>
      <w:r>
        <w:t>i</w:t>
      </w:r>
      <w:r w:rsidR="007138EB">
        <w:t>on</w:t>
      </w:r>
      <w:r>
        <w:t xml:space="preserve">s </w:t>
      </w:r>
      <w:r w:rsidR="007138EB">
        <w:t xml:space="preserve">as </w:t>
      </w:r>
      <w:r>
        <w:t>a hub f</w:t>
      </w:r>
      <w:r w:rsidR="007138EB">
        <w:t>or</w:t>
      </w:r>
      <w:r>
        <w:t xml:space="preserve"> the GridTorrent Framework’s communications </w:t>
      </w:r>
      <w:r w:rsidR="00407DD6">
        <w:t>occurring</w:t>
      </w:r>
      <w:r>
        <w:t xml:space="preserve"> between the CCM and the peers of GTF, and between the peers. </w:t>
      </w:r>
      <w:r w:rsidR="00D07376">
        <w:t xml:space="preserve">As a consequence, </w:t>
      </w:r>
      <w:r w:rsidR="00407DD6">
        <w:t xml:space="preserve">for communications taking place at stages 5, 6 and 6’ in the figure, there are </w:t>
      </w:r>
      <w:r w:rsidR="00C51F6C">
        <w:t>several</w:t>
      </w:r>
      <w:r w:rsidR="00D07376">
        <w:t xml:space="preserve"> security </w:t>
      </w:r>
      <w:r w:rsidR="00C51F6C">
        <w:t>issue</w:t>
      </w:r>
      <w:r w:rsidR="00D07376">
        <w:t xml:space="preserve">s </w:t>
      </w:r>
      <w:r w:rsidR="00407DD6">
        <w:t>that must be dealt effectively with. These issues can be can be classified as a</w:t>
      </w:r>
      <w:r w:rsidR="00C51F6C">
        <w:t xml:space="preserve">uthentication, authorization and secure </w:t>
      </w:r>
      <w:r w:rsidR="00407DD6">
        <w:t>data movement –if needed-</w:t>
      </w:r>
      <w:r w:rsidR="00C51F6C">
        <w:t xml:space="preserve"> between the entities</w:t>
      </w:r>
      <w:r w:rsidR="00407DD6">
        <w:t xml:space="preserve"> issues</w:t>
      </w:r>
      <w:r w:rsidR="00FF01B9">
        <w:t xml:space="preserve">. </w:t>
      </w:r>
    </w:p>
    <w:p w:rsidR="00431ADB" w:rsidRDefault="00FF01B9" w:rsidP="002F4293">
      <w:pPr>
        <w:pStyle w:val="BodyText"/>
      </w:pPr>
      <w:r>
        <w:t>A username/password level access authorization is used between WS-Tracker Service and database server</w:t>
      </w:r>
      <w:r w:rsidR="008865D6">
        <w:t xml:space="preserve"> at st</w:t>
      </w:r>
      <w:r w:rsidR="00407DD6">
        <w:t>ag</w:t>
      </w:r>
      <w:r w:rsidR="008865D6">
        <w:t>e 5</w:t>
      </w:r>
      <w:r>
        <w:t xml:space="preserve">. This type of access is secure enough at our prototype mode. However, adding secure communication layer is an unchallenging task since many newer versions of database servers supports encrypted (secure) connections between database clients and their servers using SSL protocol. </w:t>
      </w:r>
    </w:p>
    <w:p w:rsidR="00054E91" w:rsidRDefault="00054E91" w:rsidP="002F4293">
      <w:pPr>
        <w:pStyle w:val="BodyText"/>
      </w:pPr>
      <w:r>
        <w:t>The communications at st</w:t>
      </w:r>
      <w:r w:rsidR="00407DD6">
        <w:t>ag</w:t>
      </w:r>
      <w:r>
        <w:t xml:space="preserve">e 6 and 6’ </w:t>
      </w:r>
      <w:r w:rsidR="00AC32D7">
        <w:t xml:space="preserve">take place </w:t>
      </w:r>
      <w:r>
        <w:t xml:space="preserve">between GTF </w:t>
      </w:r>
      <w:r w:rsidR="00D676ED">
        <w:t>peer</w:t>
      </w:r>
      <w:r>
        <w:t xml:space="preserve">s and WS-Tracker service. Authentication and authorization are the main security concerns </w:t>
      </w:r>
      <w:r w:rsidR="00407DD6">
        <w:t>in</w:t>
      </w:r>
      <w:r>
        <w:t xml:space="preserve"> those st</w:t>
      </w:r>
      <w:r w:rsidR="00407DD6">
        <w:t>ag</w:t>
      </w:r>
      <w:r>
        <w:t xml:space="preserve">es. </w:t>
      </w:r>
      <w:r w:rsidR="007336C5">
        <w:t>Having</w:t>
      </w:r>
      <w:r w:rsidR="00AC32D7">
        <w:t xml:space="preserve"> many solutions to provide security framework for Web services, we leave selection of security mechanism to </w:t>
      </w:r>
      <w:r w:rsidR="0023220E">
        <w:t xml:space="preserve">users responsible for installation and maintenance of </w:t>
      </w:r>
      <w:r w:rsidR="00AC32D7">
        <w:t xml:space="preserve">WS-Tracker to enable them to choose proper Web services security implementation. However, in order to identify an inquiring peer (authentication) and to deliver correct task list (authorization) to it, </w:t>
      </w:r>
      <w:r w:rsidR="0024489A">
        <w:t xml:space="preserve">a basic approach that is </w:t>
      </w:r>
      <w:r w:rsidR="00AC32D7">
        <w:t>r</w:t>
      </w:r>
      <w:r w:rsidR="00655F4E">
        <w:t>equesting</w:t>
      </w:r>
      <w:r w:rsidR="00AC32D7">
        <w:t>/delivering</w:t>
      </w:r>
      <w:r w:rsidR="00655F4E">
        <w:t xml:space="preserve"> unique GridTorrent Framework ID of </w:t>
      </w:r>
      <w:r w:rsidR="00AC32D7">
        <w:t xml:space="preserve">a </w:t>
      </w:r>
      <w:r w:rsidR="00655F4E">
        <w:t>peer is the</w:t>
      </w:r>
      <w:r w:rsidR="00AC32D7">
        <w:t xml:space="preserve"> only</w:t>
      </w:r>
      <w:r w:rsidR="00655F4E">
        <w:t xml:space="preserve"> security mechanism that is </w:t>
      </w:r>
      <w:r w:rsidR="00A757BA">
        <w:t>deployed</w:t>
      </w:r>
      <w:r w:rsidR="00AC32D7">
        <w:t xml:space="preserve"> at steps 6 and 6’</w:t>
      </w:r>
      <w:r w:rsidR="00655F4E">
        <w:t>.</w:t>
      </w:r>
      <w:r w:rsidR="009D2198">
        <w:t xml:space="preserve"> </w:t>
      </w:r>
      <w:r w:rsidR="00AC32D7">
        <w:t>Apart from</w:t>
      </w:r>
      <w:r w:rsidR="007336C5">
        <w:t xml:space="preserve"> </w:t>
      </w:r>
      <w:r w:rsidR="00A970A1">
        <w:t xml:space="preserve">requesting/delivering unique </w:t>
      </w:r>
      <w:r w:rsidR="00A970A1">
        <w:lastRenderedPageBreak/>
        <w:t>GridTorrent Framework ID of a peer</w:t>
      </w:r>
      <w:r w:rsidR="009D2198">
        <w:t xml:space="preserve">, </w:t>
      </w:r>
      <w:r w:rsidR="00D46F1F">
        <w:t xml:space="preserve">there is </w:t>
      </w:r>
      <w:r w:rsidR="009D2198">
        <w:t>no</w:t>
      </w:r>
      <w:r w:rsidR="007336C5">
        <w:t xml:space="preserve"> other</w:t>
      </w:r>
      <w:r w:rsidR="009D2198">
        <w:t xml:space="preserve"> secur</w:t>
      </w:r>
      <w:r w:rsidR="00D46F1F">
        <w:t>ity</w:t>
      </w:r>
      <w:r w:rsidR="009D2198">
        <w:t xml:space="preserve"> </w:t>
      </w:r>
      <w:r w:rsidR="007336C5">
        <w:t>mechanism</w:t>
      </w:r>
      <w:r w:rsidR="009D2198">
        <w:t xml:space="preserve"> </w:t>
      </w:r>
      <w:r w:rsidR="00D46F1F">
        <w:t>against eavesdroppers or man-in-the-middle-</w:t>
      </w:r>
      <w:r w:rsidR="00380693">
        <w:t xml:space="preserve">attack between GTF peers and WS-Tracker </w:t>
      </w:r>
      <w:r w:rsidR="009D2198">
        <w:t>due to the characteristics of  the meta-data</w:t>
      </w:r>
      <w:r w:rsidR="00380693">
        <w:t xml:space="preserve"> (the infohash of the .torrent file)</w:t>
      </w:r>
      <w:r w:rsidR="009D2198">
        <w:t xml:space="preserve"> delivered by WS-Tracker service (Refer </w:t>
      </w:r>
      <w:r w:rsidR="0033544C">
        <w:fldChar w:fldCharType="begin"/>
      </w:r>
      <w:r w:rsidR="009D2198">
        <w:instrText xml:space="preserve"> REF _Ref202589731 \r \h </w:instrText>
      </w:r>
      <w:r w:rsidR="0033544C">
        <w:fldChar w:fldCharType="separate"/>
      </w:r>
      <w:r w:rsidR="007B4C25">
        <w:t>6.3.3</w:t>
      </w:r>
      <w:r w:rsidR="0033544C">
        <w:fldChar w:fldCharType="end"/>
      </w:r>
      <w:r w:rsidR="0061569D">
        <w:t>).</w:t>
      </w:r>
    </w:p>
    <w:p w:rsidR="00A757BA" w:rsidRDefault="00110EEB" w:rsidP="00286226">
      <w:pPr>
        <w:pStyle w:val="Heading3"/>
      </w:pPr>
      <w:bookmarkStart w:id="1971" w:name="_Toc228272650"/>
      <w:r>
        <w:t xml:space="preserve">Security between </w:t>
      </w:r>
      <w:r w:rsidR="00A757BA">
        <w:t>GTF Clients</w:t>
      </w:r>
      <w:bookmarkEnd w:id="1971"/>
      <w:r w:rsidR="00A757BA">
        <w:t xml:space="preserve"> </w:t>
      </w:r>
    </w:p>
    <w:p w:rsidR="00D0491C" w:rsidRDefault="00D0491C" w:rsidP="001253E5">
      <w:pPr>
        <w:pStyle w:val="BodyText"/>
      </w:pPr>
      <w:r>
        <w:t>A GTF peer interacts with other GTF peers and WS-Tracker. Similar to security issues at WS-Tracker Service, identifying GTF peers (authentication), deciding who is permitted to download/upload which content with which rights (authorization), and providing secure communications between the entities are the primary issues and challenges that we must face.</w:t>
      </w:r>
    </w:p>
    <w:p w:rsidR="00D0491C" w:rsidRDefault="00D0491C" w:rsidP="001253E5">
      <w:pPr>
        <w:pStyle w:val="BodyText"/>
      </w:pPr>
      <w:r>
        <w:t>To address those security challenges, w</w:t>
      </w:r>
      <w:r w:rsidR="00F41D13">
        <w:t xml:space="preserve">e followed </w:t>
      </w:r>
      <w:r w:rsidR="00D46F1F">
        <w:t xml:space="preserve">a security infrastructure model similar to </w:t>
      </w:r>
      <w:r w:rsidR="00F41D13">
        <w:t xml:space="preserve">GSI to build </w:t>
      </w:r>
      <w:r w:rsidR="00D46F1F">
        <w:t xml:space="preserve">authentication, authorization, and secure </w:t>
      </w:r>
      <w:r w:rsidR="00AA10D1">
        <w:t xml:space="preserve">data </w:t>
      </w:r>
      <w:r w:rsidR="00CE6019">
        <w:t>transmission</w:t>
      </w:r>
      <w:r w:rsidR="00D46F1F">
        <w:t xml:space="preserve"> services </w:t>
      </w:r>
      <w:r w:rsidR="00AA10D1">
        <w:t xml:space="preserve">in </w:t>
      </w:r>
      <w:r w:rsidR="00F41D13">
        <w:t>a</w:t>
      </w:r>
      <w:r w:rsidR="00110EEB">
        <w:t xml:space="preserve"> GTF </w:t>
      </w:r>
      <w:r w:rsidR="00D676ED">
        <w:t>peer</w:t>
      </w:r>
      <w:r w:rsidR="00F41D13">
        <w:t xml:space="preserve">. </w:t>
      </w:r>
      <w:r w:rsidR="00D46F1F">
        <w:t>T</w:t>
      </w:r>
      <w:r w:rsidR="00F41D13">
        <w:t>his security infrastructure</w:t>
      </w:r>
      <w:r w:rsidR="00D46F1F">
        <w:t xml:space="preserve"> is built on</w:t>
      </w:r>
      <w:r w:rsidR="00C2754A">
        <w:t xml:space="preserve"> </w:t>
      </w:r>
      <w:r w:rsidR="00D46F1F">
        <w:t>one-way hash function,</w:t>
      </w:r>
      <w:r w:rsidR="00C2754A">
        <w:t xml:space="preserve"> security cred</w:t>
      </w:r>
      <w:r w:rsidR="00D46F1F">
        <w:t>en</w:t>
      </w:r>
      <w:r w:rsidR="00C2754A">
        <w:t>tials</w:t>
      </w:r>
      <w:r w:rsidR="00FA749D">
        <w:t xml:space="preserve">, symmetric and asymmetric keys </w:t>
      </w:r>
      <w:r w:rsidR="00C2754A">
        <w:t>(</w:t>
      </w:r>
      <w:r w:rsidR="00D46F1F">
        <w:t>i.</w:t>
      </w:r>
      <w:r w:rsidR="00C2754A">
        <w:t>e.</w:t>
      </w:r>
      <w:r w:rsidR="00D46F1F">
        <w:t>,</w:t>
      </w:r>
      <w:r w:rsidR="00C2754A">
        <w:t xml:space="preserve"> certificates, public-private keys, and secure keys)</w:t>
      </w:r>
      <w:r w:rsidR="00D46F1F">
        <w:t xml:space="preserve">. </w:t>
      </w:r>
      <w:r w:rsidR="00380693">
        <w:t>When a</w:t>
      </w:r>
      <w:r w:rsidR="00AA10D1">
        <w:t>n owner of a</w:t>
      </w:r>
      <w:r w:rsidR="00380693">
        <w:t xml:space="preserve"> GTF peer </w:t>
      </w:r>
      <w:r w:rsidR="00AA10D1">
        <w:t xml:space="preserve">wishes to </w:t>
      </w:r>
      <w:r w:rsidR="00380693">
        <w:t xml:space="preserve">share </w:t>
      </w:r>
      <w:r w:rsidR="00AA10D1">
        <w:t>their</w:t>
      </w:r>
      <w:r w:rsidR="00380693">
        <w:t xml:space="preserve"> content, t</w:t>
      </w:r>
      <w:r w:rsidR="00AA10D1">
        <w:t>heir GTF peer</w:t>
      </w:r>
      <w:r w:rsidR="00380693">
        <w:t xml:space="preserve"> generates a checksum for each piece, using o</w:t>
      </w:r>
      <w:r w:rsidR="00D46F1F">
        <w:t>ne-way hash function</w:t>
      </w:r>
      <w:r w:rsidR="00380693">
        <w:t>. All of these hash code for each piece are used by download</w:t>
      </w:r>
      <w:r w:rsidR="00CE6019">
        <w:t>ing</w:t>
      </w:r>
      <w:r w:rsidR="00380693">
        <w:t xml:space="preserve"> peers to verify the integrity of the data they receive. </w:t>
      </w:r>
      <w:r w:rsidR="00D46F1F">
        <w:t xml:space="preserve"> </w:t>
      </w:r>
      <w:r w:rsidR="0024489A">
        <w:t>To support authentication, integrity pro</w:t>
      </w:r>
      <w:r w:rsidR="00AA10D1">
        <w:t>t</w:t>
      </w:r>
      <w:r w:rsidR="0024489A">
        <w:t xml:space="preserve">ection, and confidentiality controls, the security model of a GTF peer </w:t>
      </w:r>
      <w:r w:rsidR="00D46F1F">
        <w:t xml:space="preserve">is </w:t>
      </w:r>
      <w:r>
        <w:t>implemented by using the Java Authentication and A</w:t>
      </w:r>
      <w:r w:rsidR="00D46F1F">
        <w:t>ut</w:t>
      </w:r>
      <w:r>
        <w:t xml:space="preserve">horization Service (JAAS) and the Java Secure Socket Extension (JSSE). </w:t>
      </w:r>
    </w:p>
    <w:p w:rsidR="004F10A8" w:rsidRDefault="00D0491C" w:rsidP="00175BCD">
      <w:pPr>
        <w:pStyle w:val="BodyText"/>
      </w:pPr>
      <w:r>
        <w:t xml:space="preserve">We explained how </w:t>
      </w:r>
      <w:r w:rsidR="004A5686">
        <w:t xml:space="preserve">the security issues between a GTF </w:t>
      </w:r>
      <w:r w:rsidR="00D676ED">
        <w:t>peer</w:t>
      </w:r>
      <w:r w:rsidR="004A5686">
        <w:t xml:space="preserve"> and the WS-Tracker service </w:t>
      </w:r>
      <w:r>
        <w:t>were handled</w:t>
      </w:r>
      <w:r w:rsidR="004A5686">
        <w:t xml:space="preserve"> in </w:t>
      </w:r>
      <w:r>
        <w:t xml:space="preserve">the </w:t>
      </w:r>
      <w:r w:rsidR="004A5686">
        <w:t xml:space="preserve">previous section. </w:t>
      </w:r>
      <w:r w:rsidR="009D29E6">
        <w:t xml:space="preserve">To </w:t>
      </w:r>
      <w:r w:rsidR="00AA10D1">
        <w:t>deal adequately with</w:t>
      </w:r>
      <w:r w:rsidR="009D29E6">
        <w:t xml:space="preserve"> the security </w:t>
      </w:r>
      <w:r w:rsidR="00AA10D1">
        <w:lastRenderedPageBreak/>
        <w:t>matter</w:t>
      </w:r>
      <w:r>
        <w:t>s between GTF peers</w:t>
      </w:r>
      <w:r w:rsidR="00175BCD">
        <w:t>, a</w:t>
      </w:r>
      <w:r w:rsidR="00175BCD" w:rsidRPr="00175BCD">
        <w:t xml:space="preserve"> user needs to obtain both public-private key pair, and X.509 certificate. Nowadays because of availability of myriad software tools to generate public-private key pair, it is a</w:t>
      </w:r>
      <w:r w:rsidR="00AA10D1">
        <w:t xml:space="preserve"> simple</w:t>
      </w:r>
      <w:r w:rsidR="00175BCD" w:rsidRPr="00175BCD">
        <w:t xml:space="preserve"> process. As a result</w:t>
      </w:r>
      <w:r w:rsidR="00AA10D1">
        <w:t xml:space="preserve"> of this</w:t>
      </w:r>
      <w:r w:rsidR="00175BCD" w:rsidRPr="00175BCD">
        <w:t>, it is user’s</w:t>
      </w:r>
      <w:r w:rsidR="00175BCD">
        <w:t xml:space="preserve"> responsibility to generate their public-private key and initiate the X.509 certification request process</w:t>
      </w:r>
      <w:r w:rsidR="0013021D">
        <w:t>. Upon user</w:t>
      </w:r>
      <w:r w:rsidR="00750ADA">
        <w:t>’</w:t>
      </w:r>
      <w:r w:rsidR="0013021D">
        <w:t xml:space="preserve">s X.509 certification </w:t>
      </w:r>
      <w:r w:rsidR="00163E29">
        <w:t>acquisition</w:t>
      </w:r>
      <w:r w:rsidR="0013021D">
        <w:t xml:space="preserve">, it </w:t>
      </w:r>
      <w:r w:rsidR="0067173A">
        <w:t>satisfies</w:t>
      </w:r>
      <w:r w:rsidR="0013021D">
        <w:t xml:space="preserve"> all the preconditions</w:t>
      </w:r>
      <w:r w:rsidR="00E41799">
        <w:t xml:space="preserve">, as shown in </w:t>
      </w:r>
      <w:r w:rsidR="0033544C">
        <w:fldChar w:fldCharType="begin"/>
      </w:r>
      <w:r w:rsidR="006B1140">
        <w:instrText xml:space="preserve"> REF _Ref231412862 \h </w:instrText>
      </w:r>
      <w:r w:rsidR="0033544C">
        <w:fldChar w:fldCharType="separate"/>
      </w:r>
      <w:r w:rsidR="006B1140">
        <w:t xml:space="preserve">Figure </w:t>
      </w:r>
      <w:r w:rsidR="006B1140">
        <w:rPr>
          <w:noProof/>
        </w:rPr>
        <w:t>7</w:t>
      </w:r>
      <w:r w:rsidR="006B1140">
        <w:noBreakHyphen/>
      </w:r>
      <w:r w:rsidR="006B1140">
        <w:rPr>
          <w:noProof/>
        </w:rPr>
        <w:t>4</w:t>
      </w:r>
      <w:r w:rsidR="0033544C">
        <w:fldChar w:fldCharType="end"/>
      </w:r>
      <w:r w:rsidR="00E41799">
        <w:t xml:space="preserve">, </w:t>
      </w:r>
      <w:r w:rsidR="0013021D">
        <w:t>for secure communications taking place among the GTC Clients and WS-Tracker.</w:t>
      </w:r>
      <w:r w:rsidR="008C216B">
        <w:t xml:space="preserve"> </w:t>
      </w:r>
    </w:p>
    <w:p w:rsidR="00407DD6" w:rsidRDefault="00DF1228">
      <w:pPr>
        <w:pStyle w:val="BodyText"/>
        <w:keepNext/>
        <w:ind w:firstLine="0"/>
      </w:pPr>
      <w:r>
        <w:object w:dxaOrig="14960" w:dyaOrig="4868">
          <v:shape id="_x0000_i1043" type="#_x0000_t75" style="width:422.25pt;height:137.25pt" o:ole="">
            <v:imagedata r:id="rId51" o:title=""/>
          </v:shape>
          <o:OLEObject Type="Embed" ProgID="Visio.Drawing.11" ShapeID="_x0000_i1043" DrawAspect="Content" ObjectID="_1306817422" r:id="rId52"/>
        </w:object>
      </w:r>
    </w:p>
    <w:p w:rsidR="00407DD6" w:rsidRDefault="003D3922">
      <w:pPr>
        <w:pStyle w:val="Caption"/>
      </w:pPr>
      <w:bookmarkStart w:id="1972" w:name="_Ref231412862"/>
      <w:r>
        <w:t xml:space="preserve">Figure </w:t>
      </w:r>
      <w:r w:rsidR="0033544C">
        <w:fldChar w:fldCharType="begin"/>
      </w:r>
      <w:r w:rsidR="007A19D2">
        <w:instrText xml:space="preserve"> STYLEREF 1 \s </w:instrText>
      </w:r>
      <w:r w:rsidR="0033544C">
        <w:fldChar w:fldCharType="separate"/>
      </w:r>
      <w:r w:rsidR="007A19D2">
        <w:rPr>
          <w:noProof/>
        </w:rPr>
        <w:t>7</w:t>
      </w:r>
      <w:r w:rsidR="0033544C">
        <w:fldChar w:fldCharType="end"/>
      </w:r>
      <w:r w:rsidR="007A19D2">
        <w:noBreakHyphen/>
      </w:r>
      <w:r w:rsidR="0033544C">
        <w:fldChar w:fldCharType="begin"/>
      </w:r>
      <w:r w:rsidR="007A19D2">
        <w:instrText xml:space="preserve"> SEQ Figure \* ARABIC \s 1 </w:instrText>
      </w:r>
      <w:r w:rsidR="0033544C">
        <w:fldChar w:fldCharType="separate"/>
      </w:r>
      <w:r w:rsidR="007A19D2">
        <w:rPr>
          <w:noProof/>
        </w:rPr>
        <w:t>4</w:t>
      </w:r>
      <w:r w:rsidR="0033544C">
        <w:fldChar w:fldCharType="end"/>
      </w:r>
      <w:bookmarkEnd w:id="1972"/>
      <w:r>
        <w:t xml:space="preserve"> Security credentials and security mechanism between GTF Peers</w:t>
      </w:r>
    </w:p>
    <w:p w:rsidR="009A4A4A" w:rsidRDefault="00CF1EDE" w:rsidP="00175BCD">
      <w:pPr>
        <w:pStyle w:val="BodyText"/>
      </w:pPr>
      <w:r>
        <w:t xml:space="preserve">Although secure data transmission is optional, </w:t>
      </w:r>
      <w:r w:rsidR="004F10A8">
        <w:t>GTF peer utilizes symmetric block ciphers to encrypt every single block</w:t>
      </w:r>
      <w:r>
        <w:t xml:space="preserve"> of data to send data over a secure channel</w:t>
      </w:r>
      <w:r w:rsidR="004F10A8">
        <w:t>. A common cipher key -secret key- is needed at both ends for encryptin</w:t>
      </w:r>
      <w:r>
        <w:t>g</w:t>
      </w:r>
      <w:r w:rsidR="004F10A8">
        <w:t xml:space="preserve"> and decryptin</w:t>
      </w:r>
      <w:r>
        <w:t>g</w:t>
      </w:r>
      <w:r w:rsidR="004F10A8">
        <w:t xml:space="preserve"> process</w:t>
      </w:r>
      <w:r>
        <w:t>es</w:t>
      </w:r>
      <w:r w:rsidR="004F10A8">
        <w:t xml:space="preserve">. Hence, a </w:t>
      </w:r>
      <w:r>
        <w:t>s</w:t>
      </w:r>
      <w:r w:rsidR="008C216B">
        <w:t>ecret key</w:t>
      </w:r>
      <w:r>
        <w:t>,</w:t>
      </w:r>
      <w:r w:rsidR="008C216B">
        <w:t xml:space="preserve"> unique for each content</w:t>
      </w:r>
      <w:r>
        <w:t>, is</w:t>
      </w:r>
      <w:r w:rsidR="008C216B">
        <w:t xml:space="preserve"> generated by the original owner of content when the .torrent meta-file of the content is constructed. This secret key</w:t>
      </w:r>
      <w:r>
        <w:t xml:space="preserve"> is</w:t>
      </w:r>
      <w:r w:rsidR="004F10A8">
        <w:t xml:space="preserve"> </w:t>
      </w:r>
      <w:r w:rsidR="008C216B">
        <w:t xml:space="preserve">distributed </w:t>
      </w:r>
      <w:r>
        <w:t xml:space="preserve">securely </w:t>
      </w:r>
      <w:r w:rsidR="008C216B">
        <w:t xml:space="preserve">to other GTF peers interested </w:t>
      </w:r>
      <w:r>
        <w:t xml:space="preserve">in </w:t>
      </w:r>
      <w:r w:rsidR="008C216B">
        <w:t>the same content</w:t>
      </w:r>
      <w:r>
        <w:t xml:space="preserve"> via the TLS encrypted communication at which authentication and authorization activities take place</w:t>
      </w:r>
      <w:r w:rsidR="004F10A8">
        <w:t xml:space="preserve">. If secure data transmission is requested, GTF peers use the same key for the </w:t>
      </w:r>
      <w:r w:rsidR="004F10A8">
        <w:lastRenderedPageBreak/>
        <w:t xml:space="preserve">same content to encrypt and decrypt exchanged </w:t>
      </w:r>
      <w:r w:rsidR="008C216B">
        <w:t>data.</w:t>
      </w:r>
      <w:r w:rsidR="0034080B">
        <w:t xml:space="preserve"> </w:t>
      </w:r>
      <w:r w:rsidR="004F10A8">
        <w:t>Note that p</w:t>
      </w:r>
      <w:r w:rsidR="0034080B">
        <w:t>rotection of those credentials is user’s responsibility as well.</w:t>
      </w:r>
    </w:p>
    <w:p w:rsidR="003D3922" w:rsidRDefault="000D29F6" w:rsidP="000D29F6">
      <w:pPr>
        <w:pStyle w:val="BodyText"/>
      </w:pPr>
      <w:r>
        <w:t>As it is illustrated in</w:t>
      </w:r>
      <w:r w:rsidR="009C6AB5">
        <w:t xml:space="preserve"> </w:t>
      </w:r>
      <w:r w:rsidR="0033544C">
        <w:fldChar w:fldCharType="begin"/>
      </w:r>
      <w:r w:rsidR="009C6AB5">
        <w:instrText xml:space="preserve"> REF _Ref220608834 \h </w:instrText>
      </w:r>
      <w:r w:rsidR="0033544C">
        <w:fldChar w:fldCharType="separate"/>
      </w:r>
      <w:r w:rsidR="007B4C25">
        <w:t xml:space="preserve">Figure </w:t>
      </w:r>
      <w:r w:rsidR="007B4C25">
        <w:rPr>
          <w:noProof/>
        </w:rPr>
        <w:t>7</w:t>
      </w:r>
      <w:r w:rsidR="007B4C25">
        <w:noBreakHyphen/>
      </w:r>
      <w:r w:rsidR="007B4C25">
        <w:rPr>
          <w:noProof/>
        </w:rPr>
        <w:t>2</w:t>
      </w:r>
      <w:r w:rsidR="0033544C">
        <w:fldChar w:fldCharType="end"/>
      </w:r>
      <w:r>
        <w:t xml:space="preserve">, following the step 6 or 6’, the downloading GTF </w:t>
      </w:r>
      <w:r w:rsidR="00D676ED">
        <w:t>peer</w:t>
      </w:r>
      <w:r>
        <w:t xml:space="preserve"> </w:t>
      </w:r>
      <w:r w:rsidR="00CF1EDE">
        <w:t>B</w:t>
      </w:r>
      <w:r w:rsidR="004472BB">
        <w:t xml:space="preserve"> in organization </w:t>
      </w:r>
      <w:r w:rsidR="00CF1EDE">
        <w:t>B</w:t>
      </w:r>
      <w:r>
        <w:t xml:space="preserve">  asks for and receives the metadata file (.torrent file) of </w:t>
      </w:r>
      <w:r w:rsidR="006124D3">
        <w:t xml:space="preserve">the </w:t>
      </w:r>
      <w:r>
        <w:t xml:space="preserve">content since its owner scheduled that task at step  3 or 3’. </w:t>
      </w:r>
      <w:r w:rsidR="007441FB">
        <w:t>Subsequently</w:t>
      </w:r>
      <w:r>
        <w:t xml:space="preserve">, it starts establishing connections with other GTF </w:t>
      </w:r>
      <w:r w:rsidR="00D676ED">
        <w:t>peer</w:t>
      </w:r>
      <w:r>
        <w:t xml:space="preserve">s whose </w:t>
      </w:r>
      <w:r w:rsidR="006B1140">
        <w:t>IP</w:t>
      </w:r>
      <w:r w:rsidR="006124D3">
        <w:t xml:space="preserve"> address and port number</w:t>
      </w:r>
      <w:r>
        <w:t xml:space="preserve"> information </w:t>
      </w:r>
      <w:r w:rsidR="006B1140">
        <w:t>is</w:t>
      </w:r>
      <w:r>
        <w:t xml:space="preserve"> acquired from the </w:t>
      </w:r>
      <w:r w:rsidR="006124D3">
        <w:t xml:space="preserve">.torrent file that is obtained from </w:t>
      </w:r>
      <w:r>
        <w:t xml:space="preserve">WS-Tracker. At </w:t>
      </w:r>
    </w:p>
    <w:bookmarkStart w:id="1973" w:name="OLE_LINK29"/>
    <w:bookmarkStart w:id="1974" w:name="OLE_LINK30"/>
    <w:p w:rsidR="00407DD6" w:rsidRDefault="00B73BFB">
      <w:pPr>
        <w:pStyle w:val="BodyText"/>
        <w:keepNext/>
        <w:ind w:firstLine="0"/>
      </w:pPr>
      <w:r>
        <w:object w:dxaOrig="15214" w:dyaOrig="10884">
          <v:shape id="_x0000_i1044" type="#_x0000_t75" style="width:422.25pt;height:365.25pt" o:ole="">
            <v:imagedata r:id="rId53" o:title=""/>
          </v:shape>
          <o:OLEObject Type="Embed" ProgID="Visio.Drawing.11" ShapeID="_x0000_i1044" DrawAspect="Content" ObjectID="_1306817423" r:id="rId54"/>
        </w:object>
      </w:r>
      <w:bookmarkEnd w:id="1973"/>
      <w:bookmarkEnd w:id="1974"/>
    </w:p>
    <w:p w:rsidR="00407DD6" w:rsidRDefault="003D3922">
      <w:pPr>
        <w:pStyle w:val="Caption"/>
      </w:pPr>
      <w:bookmarkStart w:id="1975" w:name="_Ref231413000"/>
      <w:r>
        <w:t xml:space="preserve">Figure </w:t>
      </w:r>
      <w:r w:rsidR="0033544C">
        <w:fldChar w:fldCharType="begin"/>
      </w:r>
      <w:r w:rsidR="007A19D2">
        <w:instrText xml:space="preserve"> STYLEREF 1 \s </w:instrText>
      </w:r>
      <w:r w:rsidR="0033544C">
        <w:fldChar w:fldCharType="separate"/>
      </w:r>
      <w:r w:rsidR="007A19D2">
        <w:rPr>
          <w:noProof/>
        </w:rPr>
        <w:t>7</w:t>
      </w:r>
      <w:r w:rsidR="0033544C">
        <w:fldChar w:fldCharType="end"/>
      </w:r>
      <w:r w:rsidR="007A19D2">
        <w:noBreakHyphen/>
      </w:r>
      <w:r w:rsidR="0033544C">
        <w:fldChar w:fldCharType="begin"/>
      </w:r>
      <w:r w:rsidR="007A19D2">
        <w:instrText xml:space="preserve"> SEQ Figure \* ARABIC \s 1 </w:instrText>
      </w:r>
      <w:r w:rsidR="0033544C">
        <w:fldChar w:fldCharType="separate"/>
      </w:r>
      <w:r w:rsidR="007A19D2">
        <w:rPr>
          <w:noProof/>
        </w:rPr>
        <w:t>5</w:t>
      </w:r>
      <w:r w:rsidR="0033544C">
        <w:fldChar w:fldCharType="end"/>
      </w:r>
      <w:bookmarkEnd w:id="1975"/>
      <w:r>
        <w:t xml:space="preserve"> Authentication, authorization and exchanging secret key </w:t>
      </w:r>
      <w:r>
        <w:rPr>
          <w:noProof/>
        </w:rPr>
        <w:t>processes between two GTF Peers</w:t>
      </w:r>
    </w:p>
    <w:p w:rsidR="00407DD6" w:rsidRDefault="000D29F6">
      <w:pPr>
        <w:pStyle w:val="BodyText"/>
        <w:ind w:firstLine="0"/>
      </w:pPr>
      <w:r>
        <w:lastRenderedPageBreak/>
        <w:t xml:space="preserve">step </w:t>
      </w:r>
      <w:r w:rsidR="006124D3">
        <w:t>7</w:t>
      </w:r>
      <w:r>
        <w:t xml:space="preserve">, </w:t>
      </w:r>
      <w:r w:rsidR="004472BB">
        <w:t>GTF Peer</w:t>
      </w:r>
      <w:r w:rsidR="006124D3">
        <w:t xml:space="preserve"> </w:t>
      </w:r>
      <w:r w:rsidR="00CF1EDE">
        <w:t>B</w:t>
      </w:r>
      <w:r w:rsidR="006124D3">
        <w:t xml:space="preserve"> </w:t>
      </w:r>
      <w:r w:rsidR="00271F84">
        <w:t xml:space="preserve">initiates </w:t>
      </w:r>
      <w:r>
        <w:t xml:space="preserve">authentication </w:t>
      </w:r>
      <w:r w:rsidR="006124D3">
        <w:t xml:space="preserve">and </w:t>
      </w:r>
      <w:r w:rsidR="00271F84">
        <w:t xml:space="preserve">authorization procedures because each peer has to be authenticated and authorized before starting the content download process. Both GTF peers use their credentials to authenticate themselves to other party. Upon receiving the authentication request of </w:t>
      </w:r>
      <w:bookmarkStart w:id="1976" w:name="OLE_LINK17"/>
      <w:bookmarkStart w:id="1977" w:name="OLE_LINK18"/>
      <w:r w:rsidR="004472BB">
        <w:t xml:space="preserve">GTF Peer </w:t>
      </w:r>
      <w:r w:rsidR="00CF1EDE">
        <w:t>B</w:t>
      </w:r>
      <w:bookmarkEnd w:id="1976"/>
      <w:bookmarkEnd w:id="1977"/>
      <w:r w:rsidR="004472BB">
        <w:t xml:space="preserve">, GTF Peer </w:t>
      </w:r>
      <w:r w:rsidR="00CF1EDE">
        <w:t>A</w:t>
      </w:r>
      <w:r w:rsidR="004472BB">
        <w:t xml:space="preserve"> verifies t</w:t>
      </w:r>
      <w:r w:rsidR="00271F84">
        <w:t>he</w:t>
      </w:r>
      <w:r w:rsidR="004472BB">
        <w:t xml:space="preserve"> access rights of</w:t>
      </w:r>
      <w:r w:rsidR="00271F84">
        <w:t xml:space="preserve"> </w:t>
      </w:r>
      <w:r w:rsidR="004472BB">
        <w:t xml:space="preserve">GTF Peer </w:t>
      </w:r>
      <w:r w:rsidR="00CF1EDE">
        <w:t>B</w:t>
      </w:r>
      <w:r w:rsidR="004472BB">
        <w:t xml:space="preserve"> by using the Access Control List Registration Table (ACLRETAB).</w:t>
      </w:r>
      <w:r w:rsidR="00271F84">
        <w:t xml:space="preserve"> </w:t>
      </w:r>
      <w:r w:rsidR="004472BB">
        <w:t xml:space="preserve">GTF Peer </w:t>
      </w:r>
      <w:r w:rsidR="00CF1EDE">
        <w:t>A</w:t>
      </w:r>
      <w:r w:rsidR="004472BB">
        <w:t xml:space="preserve"> terminates the GTF Peer </w:t>
      </w:r>
      <w:r w:rsidR="00CF1EDE">
        <w:t>B</w:t>
      </w:r>
      <w:r w:rsidR="004472BB">
        <w:t>’s connection promptly if either one of the authentication or authorization process fails.</w:t>
      </w:r>
      <w:bookmarkStart w:id="1978" w:name="OLE_LINK23"/>
      <w:bookmarkStart w:id="1979" w:name="OLE_LINK24"/>
      <w:r w:rsidR="003D3922" w:rsidDel="00CF1EDE">
        <w:t xml:space="preserve"> </w:t>
      </w:r>
      <w:r w:rsidR="006B1140">
        <w:t xml:space="preserve">The internal mechanism of authentication, authorization, and exchange of secret key between two GTF peers is illustrated in </w:t>
      </w:r>
      <w:r w:rsidR="0033544C">
        <w:fldChar w:fldCharType="begin"/>
      </w:r>
      <w:r w:rsidR="006B1140">
        <w:instrText xml:space="preserve"> REF _Ref231413000 \h </w:instrText>
      </w:r>
      <w:r w:rsidR="0033544C">
        <w:fldChar w:fldCharType="separate"/>
      </w:r>
      <w:r w:rsidR="006B1140">
        <w:t xml:space="preserve">Figure </w:t>
      </w:r>
      <w:r w:rsidR="006B1140">
        <w:rPr>
          <w:noProof/>
        </w:rPr>
        <w:t>7</w:t>
      </w:r>
      <w:r w:rsidR="006B1140">
        <w:noBreakHyphen/>
      </w:r>
      <w:r w:rsidR="006B1140">
        <w:rPr>
          <w:noProof/>
        </w:rPr>
        <w:t>5</w:t>
      </w:r>
      <w:r w:rsidR="0033544C">
        <w:fldChar w:fldCharType="end"/>
      </w:r>
      <w:r w:rsidR="006B1140">
        <w:t>.</w:t>
      </w:r>
    </w:p>
    <w:p w:rsidR="000D29F6" w:rsidRDefault="000D29F6" w:rsidP="00286226">
      <w:pPr>
        <w:pStyle w:val="Caption"/>
        <w:keepNext/>
        <w:outlineLvl w:val="0"/>
      </w:pPr>
      <w:bookmarkStart w:id="1980" w:name="_Ref212397031"/>
      <w:bookmarkStart w:id="1981" w:name="_Toc228209096"/>
      <w:bookmarkEnd w:id="1978"/>
      <w:bookmarkEnd w:id="1979"/>
      <w:r>
        <w:t xml:space="preserve">Table </w:t>
      </w:r>
      <w:r w:rsidR="0033544C">
        <w:fldChar w:fldCharType="begin"/>
      </w:r>
      <w:r w:rsidR="00B343AF">
        <w:instrText xml:space="preserve"> STYLEREF 1 \s </w:instrText>
      </w:r>
      <w:r w:rsidR="0033544C">
        <w:fldChar w:fldCharType="separate"/>
      </w:r>
      <w:r w:rsidR="00B343AF">
        <w:rPr>
          <w:noProof/>
        </w:rPr>
        <w:t>7</w:t>
      </w:r>
      <w:r w:rsidR="0033544C">
        <w:fldChar w:fldCharType="end"/>
      </w:r>
      <w:r w:rsidR="00B343AF">
        <w:noBreakHyphen/>
      </w:r>
      <w:r w:rsidR="0033544C">
        <w:fldChar w:fldCharType="begin"/>
      </w:r>
      <w:r w:rsidR="00B343AF">
        <w:instrText xml:space="preserve"> SEQ Table \* ARABIC \s 1 </w:instrText>
      </w:r>
      <w:r w:rsidR="0033544C">
        <w:fldChar w:fldCharType="separate"/>
      </w:r>
      <w:r w:rsidR="00B343AF">
        <w:rPr>
          <w:noProof/>
        </w:rPr>
        <w:t>2</w:t>
      </w:r>
      <w:r w:rsidR="0033544C">
        <w:fldChar w:fldCharType="end"/>
      </w:r>
      <w:bookmarkEnd w:id="1980"/>
      <w:r>
        <w:t xml:space="preserve"> Summary of security issues between GTF components</w:t>
      </w:r>
      <w:bookmarkEnd w:id="1981"/>
    </w:p>
    <w:tbl>
      <w:tblPr>
        <w:tblStyle w:val="TableGrid"/>
        <w:tblW w:w="0" w:type="auto"/>
        <w:tblLook w:val="04A0"/>
      </w:tblPr>
      <w:tblGrid>
        <w:gridCol w:w="1750"/>
        <w:gridCol w:w="2858"/>
        <w:gridCol w:w="4061"/>
      </w:tblGrid>
      <w:tr w:rsidR="000D29F6" w:rsidTr="00527570">
        <w:tc>
          <w:tcPr>
            <w:tcW w:w="1750" w:type="dxa"/>
          </w:tcPr>
          <w:p w:rsidR="000D29F6" w:rsidRPr="005A4026" w:rsidRDefault="000D29F6" w:rsidP="00527570">
            <w:pPr>
              <w:pStyle w:val="BodyText"/>
              <w:ind w:firstLine="0"/>
              <w:jc w:val="center"/>
              <w:rPr>
                <w:b/>
              </w:rPr>
            </w:pPr>
            <w:r w:rsidRPr="005A4026">
              <w:rPr>
                <w:b/>
              </w:rPr>
              <w:t>Security Issues</w:t>
            </w:r>
          </w:p>
        </w:tc>
        <w:tc>
          <w:tcPr>
            <w:tcW w:w="2858" w:type="dxa"/>
          </w:tcPr>
          <w:p w:rsidR="000D29F6" w:rsidRPr="005A4026" w:rsidRDefault="000D29F6" w:rsidP="00527570">
            <w:pPr>
              <w:pStyle w:val="BodyText"/>
              <w:ind w:firstLine="0"/>
              <w:jc w:val="center"/>
              <w:rPr>
                <w:b/>
              </w:rPr>
            </w:pPr>
            <w:r>
              <w:rPr>
                <w:b/>
              </w:rPr>
              <w:t>User</w:t>
            </w:r>
            <w:r w:rsidR="00D92754">
              <w:rPr>
                <w:b/>
              </w:rPr>
              <w:t xml:space="preserve"> </w:t>
            </w:r>
            <w:r w:rsidRPr="000E59BC">
              <w:rPr>
                <w:b/>
              </w:rPr>
              <w:sym w:font="Wingdings" w:char="F0E0"/>
            </w:r>
            <w:r w:rsidR="00D92754">
              <w:rPr>
                <w:b/>
              </w:rPr>
              <w:t xml:space="preserve"> </w:t>
            </w:r>
            <w:r>
              <w:rPr>
                <w:b/>
              </w:rPr>
              <w:t>The CCM</w:t>
            </w:r>
          </w:p>
        </w:tc>
        <w:tc>
          <w:tcPr>
            <w:tcW w:w="4061" w:type="dxa"/>
          </w:tcPr>
          <w:p w:rsidR="000D29F6" w:rsidRPr="005A4026" w:rsidRDefault="000D29F6" w:rsidP="00527570">
            <w:pPr>
              <w:pStyle w:val="BodyText"/>
              <w:ind w:firstLine="0"/>
              <w:jc w:val="center"/>
              <w:rPr>
                <w:b/>
              </w:rPr>
            </w:pPr>
            <w:r>
              <w:rPr>
                <w:b/>
              </w:rPr>
              <w:t>The GT</w:t>
            </w:r>
            <w:r w:rsidRPr="005A4026">
              <w:rPr>
                <w:b/>
              </w:rPr>
              <w:t xml:space="preserve"> Client </w:t>
            </w:r>
            <w:r w:rsidRPr="000E59BC">
              <w:rPr>
                <w:b/>
              </w:rPr>
              <w:sym w:font="Wingdings" w:char="F0DF"/>
            </w:r>
            <w:r w:rsidRPr="000E59BC">
              <w:rPr>
                <w:b/>
              </w:rPr>
              <w:sym w:font="Wingdings" w:char="F0E0"/>
            </w:r>
            <w:r w:rsidR="00D92754">
              <w:rPr>
                <w:b/>
              </w:rPr>
              <w:t xml:space="preserve"> </w:t>
            </w:r>
            <w:r>
              <w:rPr>
                <w:b/>
              </w:rPr>
              <w:t xml:space="preserve">The </w:t>
            </w:r>
            <w:r w:rsidRPr="005A4026">
              <w:rPr>
                <w:b/>
              </w:rPr>
              <w:t>G</w:t>
            </w:r>
            <w:r>
              <w:rPr>
                <w:b/>
              </w:rPr>
              <w:t xml:space="preserve">T </w:t>
            </w:r>
            <w:r w:rsidRPr="005A4026">
              <w:rPr>
                <w:b/>
              </w:rPr>
              <w:t>Client</w:t>
            </w:r>
          </w:p>
        </w:tc>
      </w:tr>
      <w:tr w:rsidR="000D29F6" w:rsidTr="00527570">
        <w:tc>
          <w:tcPr>
            <w:tcW w:w="1750" w:type="dxa"/>
          </w:tcPr>
          <w:p w:rsidR="000D29F6" w:rsidRPr="005A4026" w:rsidRDefault="000D29F6" w:rsidP="00527570">
            <w:pPr>
              <w:pStyle w:val="BodyText"/>
              <w:ind w:firstLine="0"/>
              <w:rPr>
                <w:b/>
              </w:rPr>
            </w:pPr>
            <w:r w:rsidRPr="005A4026">
              <w:rPr>
                <w:b/>
              </w:rPr>
              <w:t>Authentication</w:t>
            </w:r>
          </w:p>
        </w:tc>
        <w:tc>
          <w:tcPr>
            <w:tcW w:w="2858" w:type="dxa"/>
          </w:tcPr>
          <w:p w:rsidR="000D29F6" w:rsidRDefault="000D29F6" w:rsidP="00527570">
            <w:pPr>
              <w:pStyle w:val="BodyText"/>
              <w:ind w:firstLine="0"/>
            </w:pPr>
            <w:r>
              <w:t>User uses username and password are to access the CCM.</w:t>
            </w:r>
          </w:p>
        </w:tc>
        <w:tc>
          <w:tcPr>
            <w:tcW w:w="4061" w:type="dxa"/>
          </w:tcPr>
          <w:p w:rsidR="000D29F6" w:rsidRDefault="000D29F6" w:rsidP="00CF1EDE">
            <w:pPr>
              <w:pStyle w:val="BodyText"/>
              <w:ind w:firstLine="0"/>
            </w:pPr>
            <w:r>
              <w:t>Credential</w:t>
            </w:r>
            <w:r w:rsidR="00CF1EDE">
              <w:t>s</w:t>
            </w:r>
            <w:r>
              <w:t xml:space="preserve">  (</w:t>
            </w:r>
            <w:r w:rsidR="00CF1EDE">
              <w:t>certificates, public-private keys</w:t>
            </w:r>
            <w:r>
              <w:t>)</w:t>
            </w:r>
          </w:p>
        </w:tc>
      </w:tr>
      <w:tr w:rsidR="000D29F6" w:rsidTr="00527570">
        <w:tc>
          <w:tcPr>
            <w:tcW w:w="1750" w:type="dxa"/>
          </w:tcPr>
          <w:p w:rsidR="000D29F6" w:rsidRPr="005A4026" w:rsidRDefault="000D29F6" w:rsidP="00527570">
            <w:pPr>
              <w:pStyle w:val="BodyText"/>
              <w:ind w:firstLine="0"/>
              <w:rPr>
                <w:b/>
              </w:rPr>
            </w:pPr>
            <w:r w:rsidRPr="005A4026">
              <w:rPr>
                <w:b/>
              </w:rPr>
              <w:t>Authorization</w:t>
            </w:r>
          </w:p>
        </w:tc>
        <w:tc>
          <w:tcPr>
            <w:tcW w:w="2858" w:type="dxa"/>
          </w:tcPr>
          <w:p w:rsidR="000D29F6" w:rsidRDefault="000D29F6" w:rsidP="00527570">
            <w:pPr>
              <w:pStyle w:val="BodyText"/>
              <w:ind w:firstLine="0"/>
            </w:pPr>
            <w:r>
              <w:t>Content owner decides who is authorized to what</w:t>
            </w:r>
          </w:p>
        </w:tc>
        <w:tc>
          <w:tcPr>
            <w:tcW w:w="4061" w:type="dxa"/>
          </w:tcPr>
          <w:p w:rsidR="000D29F6" w:rsidRDefault="000D29F6" w:rsidP="00527570">
            <w:pPr>
              <w:pStyle w:val="BodyText"/>
              <w:ind w:firstLine="0"/>
            </w:pPr>
            <w:r>
              <w:t>It enforces the authorization settings provided by owner through the CCM and the WS-Tracker service</w:t>
            </w:r>
          </w:p>
        </w:tc>
      </w:tr>
      <w:tr w:rsidR="000D29F6" w:rsidTr="00527570">
        <w:tc>
          <w:tcPr>
            <w:tcW w:w="1750" w:type="dxa"/>
          </w:tcPr>
          <w:p w:rsidR="000D29F6" w:rsidRPr="005A4026" w:rsidRDefault="000D29F6" w:rsidP="00527570">
            <w:pPr>
              <w:pStyle w:val="BodyText"/>
              <w:ind w:firstLine="0"/>
              <w:rPr>
                <w:b/>
              </w:rPr>
            </w:pPr>
            <w:r w:rsidRPr="005A4026">
              <w:rPr>
                <w:b/>
              </w:rPr>
              <w:t>Message Integrity</w:t>
            </w:r>
          </w:p>
        </w:tc>
        <w:tc>
          <w:tcPr>
            <w:tcW w:w="2858" w:type="dxa"/>
          </w:tcPr>
          <w:p w:rsidR="000D29F6" w:rsidRDefault="000D29F6" w:rsidP="00527570">
            <w:pPr>
              <w:pStyle w:val="BodyText"/>
              <w:ind w:firstLine="0"/>
            </w:pPr>
            <w:r>
              <w:t>SSL/TSL used during the communication</w:t>
            </w:r>
          </w:p>
        </w:tc>
        <w:tc>
          <w:tcPr>
            <w:tcW w:w="4061" w:type="dxa"/>
          </w:tcPr>
          <w:p w:rsidR="000D29F6" w:rsidRDefault="000D29F6" w:rsidP="00CF1EDE">
            <w:pPr>
              <w:pStyle w:val="BodyText"/>
              <w:ind w:firstLine="0"/>
            </w:pPr>
            <w:r>
              <w:t xml:space="preserve">Content data transferred </w:t>
            </w:r>
            <w:r w:rsidR="00CF1EDE">
              <w:t>with/</w:t>
            </w:r>
            <w:r>
              <w:t>without encryption</w:t>
            </w:r>
            <w:r w:rsidR="00CF1EDE">
              <w:t>. Secret key is employed fo</w:t>
            </w:r>
            <w:r w:rsidR="001A2E90">
              <w:t>r</w:t>
            </w:r>
            <w:r w:rsidR="00CF1EDE">
              <w:t xml:space="preserve"> secure data transfer. </w:t>
            </w:r>
            <w:r>
              <w:t xml:space="preserve"> </w:t>
            </w:r>
          </w:p>
        </w:tc>
      </w:tr>
    </w:tbl>
    <w:p w:rsidR="003D3922" w:rsidRDefault="003D3922" w:rsidP="003D3922">
      <w:pPr>
        <w:pStyle w:val="BodyText"/>
      </w:pPr>
    </w:p>
    <w:p w:rsidR="00407DD6" w:rsidRDefault="003D3922">
      <w:pPr>
        <w:pStyle w:val="BodyText"/>
      </w:pPr>
      <w:r>
        <w:lastRenderedPageBreak/>
        <w:t xml:space="preserve">After a successful authentication and authorization operation, GTF Peer A allows GTF Peer B to start </w:t>
      </w:r>
      <w:r w:rsidR="007441FB">
        <w:t xml:space="preserve">the process of </w:t>
      </w:r>
      <w:r>
        <w:t xml:space="preserve">actual data </w:t>
      </w:r>
      <w:r w:rsidR="007441FB">
        <w:t>movement</w:t>
      </w:r>
      <w:r>
        <w:t xml:space="preserve">, occurring at step 9, by passing data port number, secret key, and pass-phrase. Secret key is used for data encryption and decryption if one of the peers requires the transmission of data over a secure channel. Pass-phrase is used to revalidate the identity of GTF Peer A on data port. Upon arrival of secret key and pass-phrase, GTF Peer B passes this information to its Data Sharing Module to commence the actual data transfer process. Then, the Data Sharing Module of GTF Peer B connects to the Data Sharing Module of GTF Peer A and starts downloading actual data. Finally, all downloaded data segments are coalesced at step 9’ after downloading all pieces successfully (Refer Section </w:t>
      </w:r>
      <w:r w:rsidR="0033544C">
        <w:fldChar w:fldCharType="begin"/>
      </w:r>
      <w:r>
        <w:instrText xml:space="preserve"> REF _Ref202594843 \r \h </w:instrText>
      </w:r>
      <w:r w:rsidR="0033544C">
        <w:fldChar w:fldCharType="separate"/>
      </w:r>
      <w:r>
        <w:t>4.5</w:t>
      </w:r>
      <w:r w:rsidR="0033544C">
        <w:fldChar w:fldCharType="end"/>
      </w:r>
      <w:r>
        <w:t xml:space="preserve">). We also summarized the major security concepts used in the GTF in </w:t>
      </w:r>
      <w:r w:rsidR="0033544C">
        <w:fldChar w:fldCharType="begin"/>
      </w:r>
      <w:r>
        <w:instrText xml:space="preserve"> REF _Ref212397031 \h </w:instrText>
      </w:r>
      <w:r w:rsidR="0033544C">
        <w:fldChar w:fldCharType="separate"/>
      </w:r>
      <w:r>
        <w:t xml:space="preserve">Table </w:t>
      </w:r>
      <w:r>
        <w:rPr>
          <w:noProof/>
        </w:rPr>
        <w:t>7</w:t>
      </w:r>
      <w:r>
        <w:noBreakHyphen/>
      </w:r>
      <w:r>
        <w:rPr>
          <w:noProof/>
        </w:rPr>
        <w:t>2</w:t>
      </w:r>
      <w:r w:rsidR="0033544C">
        <w:fldChar w:fldCharType="end"/>
      </w:r>
      <w:r>
        <w:t>.</w:t>
      </w:r>
      <w:r w:rsidDel="00CF1EDE">
        <w:t xml:space="preserve"> </w:t>
      </w:r>
    </w:p>
    <w:p w:rsidR="0080379A" w:rsidRDefault="00A80574" w:rsidP="00286226">
      <w:pPr>
        <w:pStyle w:val="Heading2"/>
        <w:rPr>
          <w:b/>
        </w:rPr>
      </w:pPr>
      <w:bookmarkStart w:id="1982" w:name="_Toc228272651"/>
      <w:bookmarkStart w:id="1983" w:name="_Toc192404460"/>
      <w:bookmarkStart w:id="1984" w:name="_Toc192405071"/>
      <w:bookmarkStart w:id="1985" w:name="_Toc192405956"/>
      <w:r w:rsidRPr="00A80574">
        <w:t>Dealing with Various Attack Scenarios</w:t>
      </w:r>
      <w:bookmarkEnd w:id="1982"/>
      <w:r>
        <w:t xml:space="preserve"> </w:t>
      </w:r>
      <w:bookmarkEnd w:id="1983"/>
      <w:bookmarkEnd w:id="1984"/>
      <w:bookmarkEnd w:id="1985"/>
    </w:p>
    <w:p w:rsidR="00A80574" w:rsidRDefault="00D04987" w:rsidP="0068781D">
      <w:pPr>
        <w:pStyle w:val="BodyText"/>
      </w:pPr>
      <w:r>
        <w:t xml:space="preserve"> </w:t>
      </w:r>
      <w:r w:rsidR="00A856BE">
        <w:t xml:space="preserve">In this </w:t>
      </w:r>
      <w:r w:rsidR="00A80574">
        <w:t xml:space="preserve">section we </w:t>
      </w:r>
      <w:r w:rsidR="00A856BE">
        <w:t xml:space="preserve">explain the </w:t>
      </w:r>
      <w:r w:rsidR="00A80574">
        <w:t xml:space="preserve">various attack scenarios that we try to cope with. </w:t>
      </w:r>
      <w:bookmarkStart w:id="1986" w:name="_Toc192404461"/>
      <w:bookmarkEnd w:id="28"/>
      <w:bookmarkEnd w:id="29"/>
      <w:bookmarkEnd w:id="30"/>
      <w:bookmarkEnd w:id="31"/>
      <w:bookmarkEnd w:id="32"/>
      <w:bookmarkEnd w:id="33"/>
      <w:bookmarkEnd w:id="34"/>
      <w:bookmarkEnd w:id="35"/>
      <w:bookmarkEnd w:id="36"/>
      <w:bookmarkEnd w:id="37"/>
      <w:r w:rsidR="00A80574">
        <w:t>As considering cryptographic attacks out of our research, we do not address it.</w:t>
      </w:r>
    </w:p>
    <w:p w:rsidR="00A80574" w:rsidRDefault="00A80574" w:rsidP="00286226">
      <w:pPr>
        <w:pStyle w:val="Heading3"/>
      </w:pPr>
      <w:bookmarkStart w:id="1987" w:name="_Toc228272652"/>
      <w:r>
        <w:t>Man-in-the-middle Attacks</w:t>
      </w:r>
      <w:bookmarkEnd w:id="1987"/>
    </w:p>
    <w:p w:rsidR="00474C2C" w:rsidRDefault="007F60F9" w:rsidP="00474C2C">
      <w:pPr>
        <w:pStyle w:val="BodyText"/>
      </w:pPr>
      <w:r>
        <w:t xml:space="preserve">In </w:t>
      </w:r>
      <w:r w:rsidR="00474C2C">
        <w:t>Man-in-</w:t>
      </w:r>
      <w:r>
        <w:t>th</w:t>
      </w:r>
      <w:r w:rsidR="00474C2C">
        <w:t xml:space="preserve">e-middle (MITM) attacks, an attacker intercepts and replaces public keys of two communication parties with its own public key, which enables the attacker to decrypt communications using his or her private key. The initial key exchanges between the GridTorrent Clients (GTCs) are vulnerable to this kind of attack. We address this by requiring that all initial communications with between the GTCs be over SSL, which eliminates MITM attacks. MITM attacks are not a problem </w:t>
      </w:r>
      <w:r w:rsidR="00474C2C">
        <w:lastRenderedPageBreak/>
        <w:t>for content sharing, since their credentials have already been exchanged over SSL and content data can be encrypted and signed if it is necessary.</w:t>
      </w:r>
    </w:p>
    <w:p w:rsidR="00A80574" w:rsidRDefault="00A80574" w:rsidP="00286226">
      <w:pPr>
        <w:pStyle w:val="Heading3"/>
      </w:pPr>
      <w:bookmarkStart w:id="1988" w:name="_Toc228272653"/>
      <w:r>
        <w:t>Replay Attacks</w:t>
      </w:r>
      <w:bookmarkEnd w:id="1988"/>
    </w:p>
    <w:p w:rsidR="000D46DB" w:rsidRDefault="000D46DB" w:rsidP="00A80574">
      <w:pPr>
        <w:pStyle w:val="BodyText"/>
        <w:ind w:firstLine="0"/>
      </w:pPr>
      <w:r>
        <w:t>Replay attacks involve the attacker storing network packets and resend</w:t>
      </w:r>
      <w:r w:rsidR="00811B19">
        <w:t>ing</w:t>
      </w:r>
      <w:r>
        <w:t xml:space="preserve"> them at a later time.</w:t>
      </w:r>
      <w:r w:rsidR="00811B19">
        <w:t xml:space="preserve"> SSL/TLS defeats this during initial communications between the GTCs.</w:t>
      </w:r>
      <w:r>
        <w:t xml:space="preserve"> </w:t>
      </w:r>
      <w:r w:rsidR="00811B19">
        <w:t>Since each data chunk has its own SHA-1 hash code in its .torrent metafile, the downloader can easily verify the incoming data i</w:t>
      </w:r>
      <w:r w:rsidR="00F71A68">
        <w:t>ntegrity</w:t>
      </w:r>
      <w:r w:rsidR="00811B19">
        <w:t xml:space="preserve">. If it is compromised, the GTC just ignores it. </w:t>
      </w:r>
      <w:r w:rsidR="00C12425">
        <w:t>Furthermore, if necessary, both parties can send the content data signed with their credentials.</w:t>
      </w:r>
    </w:p>
    <w:p w:rsidR="00A80574" w:rsidRDefault="00A80574" w:rsidP="00286226">
      <w:pPr>
        <w:pStyle w:val="Heading3"/>
      </w:pPr>
      <w:bookmarkStart w:id="1989" w:name="_Toc228272654"/>
      <w:r>
        <w:t>Denial of Service Attacks</w:t>
      </w:r>
      <w:bookmarkEnd w:id="1989"/>
    </w:p>
    <w:p w:rsidR="007F60F9" w:rsidRDefault="007F60F9" w:rsidP="005D2403">
      <w:pPr>
        <w:pStyle w:val="BodyText"/>
      </w:pPr>
      <w:r>
        <w:t xml:space="preserve">In this </w:t>
      </w:r>
      <w:r w:rsidR="00746F86">
        <w:t>type of attacks, the attacker may try to overload the system resources (CPU and network cycles) by generating a large number of spurious content data packet that are processed by the system. Since each peer needs to authenticate before the actual data transmission, unauthorized entities would be rejected at GTCs that receive them.</w:t>
      </w:r>
      <w:r w:rsidR="005D2403">
        <w:t xml:space="preserve"> The WS-Tracker service may be vulnerable to multiple bogus requests originating from a malicious entity. This particular vulnerability may be addressed in the implementation by rejecting socket connections from IP addresses that have made multiple bogus attempts.  By their nature, distributed systems generally tend to be less susceptible to denial of service attacks.</w:t>
      </w:r>
    </w:p>
    <w:p w:rsidR="00A80574" w:rsidRDefault="007F60F9" w:rsidP="00286226">
      <w:pPr>
        <w:pStyle w:val="Heading3"/>
      </w:pPr>
      <w:bookmarkStart w:id="1990" w:name="_Toc228272655"/>
      <w:r>
        <w:t>Non-Repudiation</w:t>
      </w:r>
      <w:bookmarkEnd w:id="1990"/>
    </w:p>
    <w:p w:rsidR="00D5369F" w:rsidRDefault="006712F7" w:rsidP="00530F3E">
      <w:pPr>
        <w:pStyle w:val="BodyText"/>
      </w:pPr>
      <w:r>
        <w:t xml:space="preserve">Non-repudiation </w:t>
      </w:r>
      <w:r w:rsidR="00D5369F">
        <w:t xml:space="preserve">is more of a system abuse than an attack. </w:t>
      </w:r>
      <w:r>
        <w:t xml:space="preserve">It can be taken place in two ways. In the first one, a user may claim his or her username and password </w:t>
      </w:r>
      <w:r>
        <w:lastRenderedPageBreak/>
        <w:t xml:space="preserve">hacked and abused by an attacker . </w:t>
      </w:r>
      <w:r w:rsidR="00530F3E">
        <w:t xml:space="preserve">The attacker is only able to change the user settings in the CCM which is mere metadata and does not contain any useful content data. </w:t>
      </w:r>
      <w:r>
        <w:t xml:space="preserve">This is defeated by SSL and mutual authentication in the transport layer during the communication between the user and the CCM. </w:t>
      </w:r>
      <w:r w:rsidR="00530F3E">
        <w:t xml:space="preserve">If </w:t>
      </w:r>
      <w:r w:rsidR="0057654A">
        <w:t>the user’s CCM account is</w:t>
      </w:r>
      <w:r w:rsidR="00530F3E">
        <w:t xml:space="preserve"> stolen by his or her mistake, then it becomes a legitim</w:t>
      </w:r>
      <w:r w:rsidR="0057654A">
        <w:t xml:space="preserve">ately stolen username/password and </w:t>
      </w:r>
      <w:r w:rsidR="00530F3E">
        <w:t xml:space="preserve">the CCM system admin provides a new username/password to the user.  </w:t>
      </w:r>
      <w:r>
        <w:t xml:space="preserve">Other abuse is that the </w:t>
      </w:r>
      <w:r w:rsidR="00D5369F">
        <w:t xml:space="preserve">user publishes </w:t>
      </w:r>
      <w:r>
        <w:t>his/her malicious content through the CCM, and informs or allows other people to download his/her content using facilities provided by the CCM</w:t>
      </w:r>
      <w:r w:rsidR="00530F3E">
        <w:t xml:space="preserve"> and then denies it</w:t>
      </w:r>
      <w:r>
        <w:t xml:space="preserve">. </w:t>
      </w:r>
      <w:r w:rsidR="00530F3E">
        <w:t>Again, the useful content data transferred only from users’ machine, so it is impossible for an outside attacker to know what resides on users’ machine unless he or she hacks them as well. Thus, the security of the users’ machines is the users responsibility and out of our research.</w:t>
      </w:r>
    </w:p>
    <w:p w:rsidR="00A80574" w:rsidRDefault="00A80574" w:rsidP="00286226">
      <w:pPr>
        <w:pStyle w:val="Heading2"/>
        <w:rPr>
          <w:b/>
        </w:rPr>
      </w:pPr>
      <w:bookmarkStart w:id="1991" w:name="_Toc228272656"/>
      <w:bookmarkStart w:id="1992" w:name="OLE_LINK7"/>
      <w:bookmarkStart w:id="1993" w:name="OLE_LINK8"/>
      <w:r>
        <w:t>Summary</w:t>
      </w:r>
      <w:bookmarkEnd w:id="1991"/>
    </w:p>
    <w:bookmarkEnd w:id="1992"/>
    <w:bookmarkEnd w:id="1993"/>
    <w:p w:rsidR="00DD2097" w:rsidRDefault="00A80574" w:rsidP="00A80574">
      <w:pPr>
        <w:pStyle w:val="BodyText"/>
      </w:pPr>
      <w:r>
        <w:t xml:space="preserve"> In this chapter, we explained the security infrastructure used in the GridTorrent framework and motivations and design decisions behind it. Then, we presented a very detailed description of interactions taking place between all components. Next, we mentioned what type of security issues arises at which step and how we addressed them.</w:t>
      </w:r>
      <w:bookmarkEnd w:id="1922"/>
      <w:bookmarkEnd w:id="1923"/>
      <w:r>
        <w:t xml:space="preserve"> </w:t>
      </w:r>
    </w:p>
    <w:p w:rsidR="00911D9A" w:rsidRPr="006F4121" w:rsidRDefault="00DD2097" w:rsidP="006F4121">
      <w:pPr>
        <w:rPr>
          <w:rFonts w:ascii="Times New Roman" w:hAnsi="Times New Roman"/>
        </w:rPr>
      </w:pPr>
      <w:r>
        <w:br w:type="page"/>
      </w:r>
    </w:p>
    <w:p w:rsidR="00911D9A" w:rsidRDefault="00911D9A" w:rsidP="006F4121">
      <w:pPr>
        <w:pStyle w:val="BodyText"/>
        <w:ind w:firstLine="0"/>
      </w:pPr>
    </w:p>
    <w:p w:rsidR="00911D9A" w:rsidRDefault="00911D9A" w:rsidP="00286226">
      <w:pPr>
        <w:pStyle w:val="Heading1"/>
      </w:pPr>
    </w:p>
    <w:p w:rsidR="00911D9A" w:rsidRDefault="00911D9A" w:rsidP="00286226">
      <w:pPr>
        <w:pStyle w:val="ChapterTitle"/>
        <w:outlineLvl w:val="0"/>
      </w:pPr>
      <w:bookmarkStart w:id="1994" w:name="_Toc228272657"/>
      <w:r>
        <w:t>Performance Evaluation</w:t>
      </w:r>
      <w:bookmarkEnd w:id="1994"/>
    </w:p>
    <w:p w:rsidR="00911D9A" w:rsidRDefault="00911D9A" w:rsidP="00286226">
      <w:pPr>
        <w:pStyle w:val="Heading2"/>
      </w:pPr>
      <w:bookmarkStart w:id="1995" w:name="_Toc228272658"/>
      <w:r>
        <w:t>Introduction</w:t>
      </w:r>
      <w:bookmarkEnd w:id="1995"/>
    </w:p>
    <w:p w:rsidR="007D0955" w:rsidRDefault="002C3E2A" w:rsidP="00720802">
      <w:pPr>
        <w:pStyle w:val="BodyText"/>
      </w:pPr>
      <w:r w:rsidRPr="002C3E2A">
        <w:t>It is a well-known fact that TCP’s window based congestion control mechanism prevents</w:t>
      </w:r>
      <w:r w:rsidR="00B805BC">
        <w:t xml:space="preserve"> </w:t>
      </w:r>
      <w:r w:rsidR="0033544C">
        <w:fldChar w:fldCharType="begin"/>
      </w:r>
      <w:r w:rsidR="00CF1EDE">
        <w:instrText xml:space="preserve"> ADDIN EN.CITE &lt;EndNote&gt;&lt;Cite&gt;&lt;Author&gt;Katabi&lt;/Author&gt;&lt;Year&gt;2002&lt;/Year&gt;&lt;RecNum&gt;29&lt;/RecNum&gt;&lt;record&gt;&lt;rec-number&gt;29&lt;/rec-number&gt;&lt;foreign-keys&gt;&lt;key app="EN" db-id="eref9pfvov2rdiedsstvpxdme2tz0v2ew02z"&gt;29&lt;/key&gt;&lt;/foreign-keys&gt;&lt;ref-type name="Journal Article"&gt;17&lt;/ref-type&gt;&lt;contributors&gt;&lt;authors&gt;&lt;author&gt;Katabi, D.&lt;/author&gt;&lt;author&gt;Handley, M.&lt;/author&gt;&lt;author&gt;Rohrs, C.&lt;/author&gt;&lt;/authors&gt;&lt;/contributors&gt;&lt;titles&gt;&lt;title&gt;Internet Congestion Control for Future High Bandwidth-Delay Product Environments&lt;/title&gt;&lt;secondary-title&gt;Dina Katabi, Mark Handley, and Charles Rohrs, Internet Congestion Control for Future High Bandwidth-Delay Product Environments. ACM Sigcomm 2002, August 2002. URL http://ana.lcs.mit.edu/dina/XCP/.&lt;/secondary-title&gt;&lt;/titles&gt;&lt;periodical&gt;&lt;full-title&gt;Dina Katabi, Mark Handley, and Charles Rohrs, Internet Congestion Control for Future High Bandwidth-Delay Product Environments. ACM Sigcomm 2002, August 2002. URL http://ana.lcs.mit.edu/dina/XCP/.&lt;/full-title&gt;&lt;/periodical&gt;&lt;dates&gt;&lt;year&gt;2002&lt;/year&gt;&lt;/dates&gt;&lt;label&gt;Network TCP PTCP&lt;/label&gt;&lt;urls&gt;&lt;related-urls&gt;&lt;url&gt;citeseer.ist.psu.edu/katabi02internet.html&lt;/url&gt;&lt;/related-urls&gt;&lt;/urls&gt;&lt;/record&gt;&lt;/Cite&gt;&lt;/EndNote&gt;</w:instrText>
      </w:r>
      <w:r w:rsidR="005876AF" w:rsidDel="00CF1EDE">
        <w:instrText xml:space="preserve"> ADDIN EN.CITE &lt;EndNote&gt;&lt;Cite&gt;&lt;Author&gt;Katabi&lt;/Author&gt;&lt;Year&gt;2002&lt;/Year&gt;&lt;RecNum&gt;29&lt;/RecNum&gt;&lt;record&gt;&lt;rec-number&gt;29&lt;/rec-number&gt;&lt;foreign-keys&gt;&lt;key app="EN" db-id="eref9pfvov2rdiedsstvpxdme2tz0v2ew02z"&gt;29&lt;/key&gt;&lt;/foreign-keys&gt;&lt;ref-type name="Journal Article"&gt;17&lt;/ref-type&gt;&lt;contributors&gt;&lt;authors&gt;&lt;author&gt;Katabi, D.&lt;/author&gt;&lt;author&gt;Handley, M.&lt;/author&gt;&lt;author&gt;Rohrs, C.&lt;/author&gt;&lt;/authors&gt;&lt;/contributors&gt;&lt;titles&gt;&lt;title&gt;Internet Congestion Control for Future High Bandwidth-Delay Product Environments&lt;/title&gt;&lt;secondary-title&gt;Dina Katabi, Mark Handley, and Charles Rohrs, Internet Congestion Control for Future High Bandwidth-Delay Product Environments. ACM Sigcomm 2002, August 2002. URL http://ana.lcs.mit.edu/dina/XCP/.&lt;/secondary-title&gt;&lt;/titles&gt;&lt;periodical&gt;&lt;full-title&gt;Dina Katabi, Mark Handley, and Charles Rohrs, Internet Congestion Control for Future High Bandwidth-Delay Product Environments. ACM Sigcomm 2002, August 2002. URL http://ana.lcs.mit.edu/dina/XCP/.&lt;/full-title&gt;&lt;/periodical&gt;&lt;dates&gt;&lt;year&gt;2002&lt;/year&gt;&lt;/dates&gt;&lt;label&gt;Network TCP PTCP&lt;/label&gt;&lt;urls&gt;&lt;related-urls&gt;&lt;url&gt;citeseer.ist.psu.edu/katabi02internet.html&lt;/url&gt;&lt;/related-urls&gt;&lt;/urls&gt;&lt;/record&gt;&lt;/Cite&gt;&lt;/EndNote&gt;</w:instrText>
      </w:r>
      <w:r w:rsidR="0033544C">
        <w:fldChar w:fldCharType="separate"/>
      </w:r>
      <w:r w:rsidR="00C53B60">
        <w:rPr>
          <w:noProof/>
        </w:rPr>
        <w:t>[147]</w:t>
      </w:r>
      <w:r w:rsidR="0033544C">
        <w:fldChar w:fldCharType="end"/>
      </w:r>
      <w:r w:rsidRPr="002C3E2A">
        <w:t xml:space="preserve"> full-scale usage of high bandwidth-delay product. Hence, transferring large data set across high-performance networks is suffering from limitations of the current TCP implementation</w:t>
      </w:r>
      <w:r w:rsidR="00B805BC">
        <w:t xml:space="preserve"> </w:t>
      </w:r>
      <w:r w:rsidR="0033544C">
        <w:fldChar w:fldCharType="begin">
          <w:fldData xml:space="preserve">PEVuZE5vdGU+PENpdGU+PEF1dGhvcj5LYXRhYmk8L0F1dGhvcj48WWVhcj4yMDAyPC9ZZWFyPjxS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PEVuZE5vdGU+PENpdGU+PEF1dGhvcj5LYXRhYmk8L0F1dGhvcj48WWVhcj4yMDAyPC9ZZWFyPjxS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</w:fldData>
        </w:fldChar>
      </w:r>
      <w:r w:rsidR="005876AF" w:rsidDel="00CF1EDE">
        <w:instrText xml:space="preserve"> ADDIN EN.CITE.DATA </w:instrText>
      </w:r>
      <w:r w:rsidR="0033544C" w:rsidDel="00CF1EDE">
        <w:fldChar w:fldCharType="end"/>
      </w:r>
      <w:r w:rsidR="0033544C">
        <w:fldChar w:fldCharType="begin">
          <w:fldData xml:space="preserve">PEVuZE5vdGU+PENpdGU+PEF1dGhvcj5LYXRhYmk8L0F1dGhvcj48WWVhcj4yMDAyPC9ZZWFyPjxS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</w:fldData>
        </w:fldChar>
      </w:r>
      <w:r w:rsidR="00CF1EDE">
        <w:instrText xml:space="preserve"> ADDIN EN.CITE.DATA </w:instrText>
      </w:r>
      <w:r w:rsidR="0033544C">
        <w:fldChar w:fldCharType="end"/>
      </w:r>
      <w:r w:rsidR="0033544C">
        <w:fldChar w:fldCharType="separate"/>
      </w:r>
      <w:r w:rsidR="00C53B60">
        <w:rPr>
          <w:noProof/>
        </w:rPr>
        <w:t>[147, 148]</w:t>
      </w:r>
      <w:r w:rsidR="0033544C">
        <w:fldChar w:fldCharType="end"/>
      </w:r>
      <w:r w:rsidRPr="002C3E2A">
        <w:t xml:space="preserve"> as it prevents the use of maximum bandwidth. </w:t>
      </w:r>
      <w:r w:rsidR="00720802">
        <w:t>Thus, t</w:t>
      </w:r>
      <w:r w:rsidR="00587AE5">
        <w:t xml:space="preserve">hroughput efficiency is one of the major motivations of GridTorrent, which is supposed to utilize the high bandwidth efficiently, that is, utilize as much bandwidth as possible. </w:t>
      </w:r>
      <w:r w:rsidR="00720802">
        <w:t xml:space="preserve">GridTorrent accomplishes this goal by aggregating throughput of all concurrent </w:t>
      </w:r>
      <w:r w:rsidR="007D0955">
        <w:t xml:space="preserve">incoming </w:t>
      </w:r>
      <w:r w:rsidR="00720802">
        <w:t>TCP streams</w:t>
      </w:r>
      <w:r w:rsidR="004D0052">
        <w:t xml:space="preserve"> from distinct sources</w:t>
      </w:r>
      <w:r w:rsidR="00720802">
        <w:t xml:space="preserve">. </w:t>
      </w:r>
      <w:r w:rsidR="0052728D">
        <w:t>As a matter of fact,</w:t>
      </w:r>
      <w:r w:rsidR="00720802">
        <w:t xml:space="preserve"> using </w:t>
      </w:r>
      <w:r w:rsidR="00720802" w:rsidRPr="002C3E2A">
        <w:t>parallel TCP implementations</w:t>
      </w:r>
      <w:r w:rsidR="00720802">
        <w:t xml:space="preserve"> </w:t>
      </w:r>
      <w:r w:rsidR="0033544C">
        <w:fldChar w:fldCharType="begin"/>
      </w:r>
      <w:r w:rsidR="00CF1EDE">
        <w:instrText xml:space="preserve"> ADDIN EN.CITE &lt;EndNote&gt;&lt;Cite&gt;&lt;Author&gt;Floyd&lt;/Author&gt;&lt;Year&gt;2000&lt;/Year&gt;&lt;RecNum&gt;30&lt;/RecNum&gt;&lt;record&gt;&lt;rec-number&gt;30&lt;/rec-number&gt;&lt;foreign-keys&gt;&lt;key app="EN" db-id="eref9pfvov2rdiedsstvpxdme2tz0v2ew02z"&gt;30&lt;/key&gt;&lt;/foreign-keys&gt;&lt;ref-type name="Journal Article"&gt;17&lt;/ref-type&gt;&lt;contributors&gt;&lt;authors&gt;&lt;author&gt;Floyd, S.&lt;/author&gt;&lt;author&gt;Handley, M.&lt;/author&gt;&lt;author&gt;Padhye, J.&lt;/author&gt;&lt;author&gt;Widmer, J.&lt;/author&gt;&lt;/authors&gt;&lt;/contributors&gt;&lt;titles&gt;&lt;title&gt;Equation-based congestion control for unicast applications&lt;/title&gt;&lt;secondary-title&gt;Proceedings of the conference on Applications, Technologies, Architectures, and Protocols for Computer Communication&lt;/secondary-title&gt;&lt;/titles&gt;&lt;periodical&gt;&lt;full-title&gt;Proceedings of the conference on Applications, Technologies, Architectures, and Protocols for Computer Communication&lt;/full-title&gt;&lt;/periodical&gt;&lt;pages&gt;43-56&lt;/pages&gt;&lt;dates&gt;&lt;year&gt;2000&lt;/year&gt;&lt;/dates&gt;&lt;label&gt;Network TCP PTCP&lt;/label&gt;&lt;urls&gt;&lt;/urls&gt;&lt;/record&gt;&lt;/Cite&gt;&lt;Cite&gt;&lt;Author&gt;Zhang&lt;/Author&gt;&lt;Year&gt;1998&lt;/Year&gt;&lt;RecNum&gt;32&lt;/RecNum&gt;&lt;record&gt;&lt;rec-number&gt;32&lt;/rec-number&gt;&lt;foreign-keys&gt;&lt;key app="EN" db-id="eref9pfvov2rdiedsstvpxdme2tz0v2ew02z"&gt;32&lt;/key&gt;&lt;/foreign-keys&gt;&lt;ref-type name="Journal Article"&gt;17&lt;/ref-type&gt;&lt;contributors&gt;&lt;authors&gt;&lt;author&gt;Zhang, Y.&lt;/author&gt;&lt;author&gt;Yan, E.&lt;/author&gt;&lt;author&gt;Dao, S.&lt;/author&gt;&lt;/authors&gt;&lt;/contributors&gt;&lt;titles&gt;&lt;title&gt;A Measurement of TCP over Long-Delay Network&lt;/title&gt;&lt;secondary-title&gt;Proceedings of 6th Int’l Conference on Telecommunication Systems, Modelling, and Analysis&lt;/secondary-title&gt;&lt;/titles&gt;&lt;periodical&gt;&lt;full-title&gt;Proceedings of 6th Int’l Conference on Telecommunication Systems, Modelling, and Analysis&lt;/full-title&gt;&lt;/periodical&gt;&lt;dates&gt;&lt;year&gt;1998&lt;/year&gt;&lt;/dates&gt;&lt;label&gt;Network TCP PTCP&lt;/label&gt;&lt;urls&gt;&lt;/urls&gt;&lt;/record&gt;&lt;/Cite&gt;&lt;/EndNote&gt;</w:instrText>
      </w:r>
      <w:r w:rsidR="005876AF" w:rsidDel="00CF1EDE">
        <w:instrText xml:space="preserve"> ADDIN EN.CITE &lt;EndNote&gt;&lt;Cite&gt;&lt;Author&gt;Floyd&lt;/Author&gt;&lt;Year&gt;2000&lt;/Year&gt;&lt;RecNum&gt;30&lt;/RecNum&gt;&lt;record&gt;&lt;rec-number&gt;30&lt;/rec-number&gt;&lt;foreign-keys&gt;&lt;key app="EN" db-id="eref9pfvov2rdiedsstvpxdme2tz0v2ew02z"&gt;30&lt;/key&gt;&lt;/foreign-keys&gt;&lt;ref-type name="Journal Article"&gt;17&lt;/ref-type&gt;&lt;contributors&gt;&lt;authors&gt;&lt;author&gt;Floyd, S.&lt;/author&gt;&lt;author&gt;Handley, M.&lt;/author&gt;&lt;author&gt;Padhye, J.&lt;/author&gt;&lt;author&gt;Widmer, J.&lt;/author&gt;&lt;/authors&gt;&lt;/contributors&gt;&lt;titles&gt;&lt;title&gt;Equation-based congestion control for unicast applications&lt;/title&gt;&lt;secondary-title&gt;Proceedings of the conference on Applications, Technologies, Architectures, and Protocols for Computer Communication&lt;/secondary-title&gt;&lt;/titles&gt;&lt;periodical&gt;&lt;full-title&gt;Proceedings of the conference on Applications, Technologies, Architectures, and Protocols for Computer Communication&lt;/full-title&gt;&lt;/periodical&gt;&lt;pages&gt;43-56&lt;/pages&gt;&lt;dates&gt;&lt;year&gt;2000&lt;/year&gt;&lt;/dates&gt;&lt;label&gt;Network TCP PTCP&lt;/label&gt;&lt;urls&gt;&lt;/urls&gt;&lt;/record&gt;&lt;/Cite&gt;&lt;Cite&gt;&lt;Author&gt;Zhang&lt;/Author&gt;&lt;Year&gt;1998&lt;/Year&gt;&lt;RecNum&gt;32&lt;/RecNum&gt;&lt;record&gt;&lt;rec-number&gt;32&lt;/rec-number&gt;&lt;foreign-keys&gt;&lt;key app="EN" db-id="eref9pfvov2rdiedsstvpxdme2tz0v2ew02z"&gt;32&lt;/key&gt;&lt;/foreign-keys&gt;&lt;ref-type name="Journal Article"&gt;17&lt;/ref-type&gt;&lt;contributors&gt;&lt;authors&gt;&lt;author&gt;Zhang, Y.&lt;/author&gt;&lt;author&gt;Yan, E.&lt;/author&gt;&lt;author&gt;Dao, S.&lt;/author&gt;&lt;/authors&gt;&lt;/contributors&gt;&lt;titles&gt;&lt;title&gt;A Measurement of TCP over Long-Delay Network&lt;/title&gt;&lt;secondary-title&gt;Proceedings of 6th Int’l Conference on Telecommunication Systems, Modelling, and Analysis&lt;/secondary-title&gt;&lt;/titles&gt;&lt;periodical&gt;&lt;full-title&gt;Proceedings of 6th Int’l Conference on Telecommunication Systems, Modelling, and Analysis&lt;/full-title&gt;&lt;/periodical&gt;&lt;dates&gt;&lt;year&gt;1998&lt;/year&gt;&lt;/dates&gt;&lt;label&gt;Network TCP PTCP&lt;/label&gt;&lt;urls&gt;&lt;/urls&gt;&lt;/record&gt;&lt;/Cite&gt;&lt;/EndNote&gt;</w:instrText>
      </w:r>
      <w:r w:rsidR="0033544C">
        <w:fldChar w:fldCharType="separate"/>
      </w:r>
      <w:r w:rsidR="00720802">
        <w:rPr>
          <w:noProof/>
        </w:rPr>
        <w:t>[30, 148]</w:t>
      </w:r>
      <w:r w:rsidR="0033544C">
        <w:fldChar w:fldCharType="end"/>
      </w:r>
      <w:r w:rsidR="00720802">
        <w:t xml:space="preserve"> is one common solution</w:t>
      </w:r>
      <w:r w:rsidRPr="002C3E2A">
        <w:t xml:space="preserve"> </w:t>
      </w:r>
      <w:r w:rsidR="00720802">
        <w:t xml:space="preserve">utilized by numerous bulk data transfer protocols in order to boost network throughput efficiency </w:t>
      </w:r>
      <w:r w:rsidRPr="002C3E2A">
        <w:t>at the application leve</w:t>
      </w:r>
      <w:r w:rsidR="00720802">
        <w:t>l</w:t>
      </w:r>
      <w:r w:rsidRPr="002C3E2A">
        <w:t>.</w:t>
      </w:r>
    </w:p>
    <w:p w:rsidR="005876AF" w:rsidRDefault="007D0955" w:rsidP="00720802">
      <w:pPr>
        <w:pStyle w:val="BodyText"/>
        <w:rPr>
          <w:ins w:id="1996" w:author="." w:date="2009-05-30T03:16:00Z"/>
        </w:rPr>
      </w:pPr>
      <w:ins w:id="1997" w:author="." w:date="2009-05-30T03:16:00Z">
        <w:r>
          <w:lastRenderedPageBreak/>
          <w:t xml:space="preserve">Although GridTorrent and parallel TCP have built on different architecture paradigm peer-to-peer and client/server respectively, they share common goal: better bandwidth utilization. However, unlike parallel TCP model, GridTorrent offers, due to its peer-to-peer architecture, other great features such utilizing idle network, computational and storage resources. </w:t>
        </w:r>
        <w:r w:rsidR="00B15B28">
          <w:t xml:space="preserve">In other words, </w:t>
        </w:r>
        <w:r w:rsidR="005876AF">
          <w:t>in addition to extra features of GridTorrent,</w:t>
        </w:r>
        <w:r w:rsidR="00B15B28">
          <w:t xml:space="preserve"> if GridTorrent display better or same performance</w:t>
        </w:r>
        <w:r w:rsidR="005876AF">
          <w:t xml:space="preserve"> than/as parallel TCP</w:t>
        </w:r>
        <w:r w:rsidR="00B15B28">
          <w:t xml:space="preserve">, there would be strong evidence for using GridTorrent for high-performance bulk data transfer in scientific </w:t>
        </w:r>
        <w:r w:rsidR="005876AF">
          <w:t xml:space="preserve">community. </w:t>
        </w:r>
        <w:r>
          <w:t xml:space="preserve">Therefore, it is of great importance </w:t>
        </w:r>
        <w:r w:rsidR="005876AF">
          <w:t xml:space="preserve">to </w:t>
        </w:r>
        <w:r>
          <w:t>compar</w:t>
        </w:r>
        <w:r w:rsidR="005876AF">
          <w:t>e</w:t>
        </w:r>
        <w:r>
          <w:t xml:space="preserve"> GridTorrent performance results with that of parallel TCP</w:t>
        </w:r>
        <w:r w:rsidR="005876AF">
          <w:t xml:space="preserve">. </w:t>
        </w:r>
        <w:r w:rsidR="005876AF" w:rsidRPr="002C3E2A">
          <w:t>In the next section, we are going to present briefly the architecture of our Java-based implemented PTCP</w:t>
        </w:r>
        <w:r w:rsidR="005876AF">
          <w:t xml:space="preserve"> </w:t>
        </w:r>
        <w:r w:rsidR="0033544C">
          <w:fldChar w:fldCharType="begin">
            <w:fldData xml:space="preserve">PEVuZE5vdGU+PENpdGU+PEF1dGhvcj5MaW08L0F1dGhvcj48WWVhcj4yMDA1PC9ZZWFyPjxSZWNO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</w:fldData>
          </w:fldChar>
        </w:r>
        <w:r w:rsidR="00CF1EDE">
          <w:instrText xml:space="preserve"> ADDIN EN.CITE </w:instrText>
        </w:r>
        <w:r w:rsidR="005876AF" w:rsidDel="00CF1EDE">
          <w:instrText xml:space="preserve"> ADDIN EN.CITE </w:instrText>
        </w:r>
        <w:r w:rsidR="0033544C" w:rsidDel="00CF1EDE">
          <w:fldChar w:fldCharType="begin">
            <w:fldData xml:space="preserve">PEVuZE5vdGU+PENpdGU+PEF1dGhvcj5MaW08L0F1dGhvcj48WWVhcj4yMDA1PC9ZZWFyPjxSZWNO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</w:fldData>
          </w:fldChar>
        </w:r>
        <w:r w:rsidR="005876AF" w:rsidDel="00CF1EDE">
          <w:instrText xml:space="preserve"> ADDIN EN.CITE.DATA </w:instrText>
        </w:r>
        <w:r w:rsidR="0033544C" w:rsidDel="00CF1EDE">
          <w:fldChar w:fldCharType="end"/>
        </w:r>
        <w:r w:rsidR="0033544C">
          <w:fldChar w:fldCharType="begin">
            <w:fldData xml:space="preserve">PEVuZE5vdGU+PENpdGU+PEF1dGhvcj5MaW08L0F1dGhvcj48WWVhcj4yMDA1PC9ZZWFyPjxSZWNO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</w:fldData>
          </w:fldChar>
        </w:r>
        <w:r w:rsidR="00CF1EDE">
          <w:instrText xml:space="preserve"> ADDIN EN.CITE.DATA </w:instrText>
        </w:r>
        <w:r w:rsidR="0033544C">
          <w:fldChar w:fldCharType="end"/>
        </w:r>
        <w:r w:rsidR="0033544C">
          <w:fldChar w:fldCharType="separate"/>
        </w:r>
        <w:r w:rsidR="005876AF">
          <w:rPr>
            <w:noProof/>
          </w:rPr>
          <w:t>[149, 150]</w:t>
        </w:r>
        <w:r w:rsidR="0033544C">
          <w:fldChar w:fldCharType="end"/>
        </w:r>
        <w:r w:rsidR="005876AF" w:rsidRPr="002C3E2A">
          <w:t xml:space="preserve"> data transfer mechanism.</w:t>
        </w:r>
        <w:r w:rsidR="005876AF">
          <w:t xml:space="preserve"> </w:t>
        </w:r>
      </w:ins>
    </w:p>
    <w:p w:rsidR="002C3E2A" w:rsidRDefault="005876AF" w:rsidP="00720802">
      <w:pPr>
        <w:pStyle w:val="BodyText"/>
        <w:rPr>
          <w:ins w:id="1998" w:author="." w:date="2009-05-30T03:16:00Z"/>
        </w:rPr>
      </w:pPr>
      <w:ins w:id="1999" w:author="." w:date="2009-05-30T03:16:00Z">
        <w:r>
          <w:t xml:space="preserve">For the sake of fairness, that is, to provide same testing environment for both GridTorrent and PTCP, we used version of GridTorrent </w:t>
        </w:r>
        <w:r w:rsidR="00B90FF3">
          <w:t xml:space="preserve">without security module, </w:t>
        </w:r>
        <w:r>
          <w:t>as security component has to send and receive several packets in order to perform handshake, authorization</w:t>
        </w:r>
        <w:r w:rsidR="000238A0">
          <w:t xml:space="preserve"> and</w:t>
        </w:r>
        <w:r>
          <w:t xml:space="preserve"> </w:t>
        </w:r>
        <w:r w:rsidR="008509E0">
          <w:t>authentication before starting the actual data transfer process</w:t>
        </w:r>
        <w:r w:rsidR="000238A0">
          <w:t xml:space="preserve"> and the data can be sent in encrypted form</w:t>
        </w:r>
        <w:r w:rsidR="008509E0">
          <w:t>. That overhead could have an adverse</w:t>
        </w:r>
        <w:r>
          <w:t xml:space="preserve"> impact </w:t>
        </w:r>
        <w:r w:rsidR="008509E0">
          <w:t>on actual data transfer performance.</w:t>
        </w:r>
        <w:r w:rsidR="002C3E2A" w:rsidRPr="002C3E2A">
          <w:t xml:space="preserve">  </w:t>
        </w:r>
      </w:ins>
    </w:p>
    <w:p w:rsidR="0014578F" w:rsidRDefault="0014578F" w:rsidP="0014578F">
      <w:pPr>
        <w:pStyle w:val="BodyText"/>
        <w:rPr>
          <w:ins w:id="2000" w:author="." w:date="2009-05-30T03:16:00Z"/>
        </w:rPr>
      </w:pPr>
      <w:ins w:id="2001" w:author="." w:date="2009-05-30T03:16:00Z">
        <w:r>
          <w:t xml:space="preserve">In this </w:t>
        </w:r>
        <w:r w:rsidR="00806A7A">
          <w:t>chapter</w:t>
        </w:r>
        <w:r>
          <w:t xml:space="preserve">, we will </w:t>
        </w:r>
        <w:r w:rsidR="00806A7A">
          <w:t xml:space="preserve">investigate and </w:t>
        </w:r>
        <w:r>
          <w:t>discuss how well our GridTorrent Framework’s data transfer mechanism architecture is performing. To observe influence of the underlying networks over its performances</w:t>
        </w:r>
        <w:r w:rsidR="00A747FB">
          <w:t>,</w:t>
        </w:r>
        <w:r>
          <w:t xml:space="preserve"> we have set three scenarios and conducted their tests in LAN and WAN type of computer networks. </w:t>
        </w:r>
        <w:r w:rsidR="0026602A">
          <w:t xml:space="preserve"> </w:t>
        </w:r>
        <w:r w:rsidR="0033544C">
          <w:fldChar w:fldCharType="begin"/>
        </w:r>
        <w:r w:rsidR="0026602A">
          <w:instrText xml:space="preserve"> REF _Ref214944101 \h </w:instrText>
        </w:r>
      </w:ins>
      <w:ins w:id="2002" w:author="." w:date="2009-05-30T03:16:00Z">
        <w:r w:rsidR="0033544C">
          <w:fldChar w:fldCharType="separate"/>
        </w:r>
        <w:r w:rsidR="007B4C25">
          <w:t xml:space="preserve">Table </w:t>
        </w:r>
        <w:r w:rsidR="007B4C25">
          <w:rPr>
            <w:noProof/>
          </w:rPr>
          <w:t>8</w:t>
        </w:r>
        <w:r w:rsidR="007B4C25">
          <w:noBreakHyphen/>
        </w:r>
        <w:r w:rsidR="007B4C25">
          <w:rPr>
            <w:noProof/>
          </w:rPr>
          <w:t>1</w:t>
        </w:r>
        <w:r w:rsidR="0033544C">
          <w:fldChar w:fldCharType="end"/>
        </w:r>
        <w:r w:rsidR="0026602A">
          <w:t xml:space="preserve"> </w:t>
        </w:r>
        <w:r>
          <w:t xml:space="preserve">shows technical features of machines used in different locations. </w:t>
        </w:r>
      </w:ins>
    </w:p>
    <w:p w:rsidR="0026602A" w:rsidRDefault="0026602A" w:rsidP="00286226">
      <w:pPr>
        <w:pStyle w:val="Caption"/>
        <w:keepNext/>
        <w:outlineLvl w:val="0"/>
        <w:rPr>
          <w:ins w:id="2003" w:author="." w:date="2009-05-30T03:16:00Z"/>
        </w:rPr>
      </w:pPr>
      <w:bookmarkStart w:id="2004" w:name="_Ref214944101"/>
      <w:bookmarkStart w:id="2005" w:name="_Toc228209097"/>
      <w:ins w:id="2006" w:author="." w:date="2009-05-30T03:16:00Z">
        <w:r>
          <w:lastRenderedPageBreak/>
          <w:t xml:space="preserve">Table </w:t>
        </w:r>
      </w:ins>
      <w:ins w:id="2007" w:author="." w:date="2009-05-30T02:58:00Z">
        <w:r w:rsidR="0033544C">
          <w:fldChar w:fldCharType="begin"/>
        </w:r>
        <w:r w:rsidR="00B343AF">
          <w:instrText xml:space="preserve"> STYLEREF 1 \s </w:instrText>
        </w:r>
      </w:ins>
      <w:r w:rsidR="0033544C">
        <w:fldChar w:fldCharType="separate"/>
      </w:r>
      <w:r w:rsidR="00B343AF">
        <w:rPr>
          <w:noProof/>
        </w:rPr>
        <w:t>8</w:t>
      </w:r>
      <w:ins w:id="2008"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2009" w:author="." w:date="2009-05-30T02:58:00Z">
        <w:r w:rsidR="00B343AF">
          <w:rPr>
            <w:noProof/>
          </w:rPr>
          <w:t>1</w:t>
        </w:r>
        <w:r w:rsidR="0033544C">
          <w:fldChar w:fldCharType="end"/>
        </w:r>
      </w:ins>
      <w:del w:id="2010"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1</w:delText>
        </w:r>
        <w:r w:rsidR="0033544C" w:rsidDel="00B343AF">
          <w:fldChar w:fldCharType="end"/>
        </w:r>
      </w:del>
      <w:bookmarkEnd w:id="2004"/>
      <w:ins w:id="2011" w:author="." w:date="2009-05-30T03:16:00Z">
        <w:r>
          <w:t xml:space="preserve"> </w:t>
        </w:r>
        <w:r w:rsidRPr="00562410">
          <w:t>Server and client machines’ descriptions and their locations</w:t>
        </w:r>
        <w:bookmarkEnd w:id="2005"/>
      </w:ins>
    </w:p>
    <w:tbl>
      <w:tblPr>
        <w:tblStyle w:val="LightGrid-Accent5"/>
        <w:tblW w:w="0" w:type="auto"/>
        <w:tblLayout w:type="fixed"/>
        <w:tblLook w:val="04A0"/>
      </w:tblPr>
      <w:tblGrid>
        <w:gridCol w:w="936"/>
        <w:gridCol w:w="2862"/>
        <w:gridCol w:w="1800"/>
        <w:gridCol w:w="1350"/>
        <w:gridCol w:w="1620"/>
      </w:tblGrid>
      <w:tr w:rsidR="004C65C5" w:rsidTr="004C65C5">
        <w:trPr>
          <w:cnfStyle w:val="100000000000"/>
          <w:ins w:id="2012" w:author="." w:date="2009-05-30T03:16:00Z"/>
        </w:trPr>
        <w:tc>
          <w:tcPr>
            <w:cnfStyle w:val="001000000000"/>
            <w:tcW w:w="936" w:type="dxa"/>
          </w:tcPr>
          <w:p w:rsidR="0026602A" w:rsidRDefault="0026602A" w:rsidP="0026602A">
            <w:pPr>
              <w:jc w:val="center"/>
              <w:rPr>
                <w:ins w:id="2013" w:author="." w:date="2009-05-30T03:16:00Z"/>
                <w:b w:val="0"/>
                <w:bCs w:val="0"/>
                <w:szCs w:val="22"/>
              </w:rPr>
            </w:pPr>
            <w:ins w:id="2014" w:author="." w:date="2009-05-30T03:16:00Z">
              <w:r w:rsidRPr="00D01738">
                <w:rPr>
                  <w:szCs w:val="22"/>
                </w:rPr>
                <w:t>Name</w:t>
              </w:r>
            </w:ins>
          </w:p>
        </w:tc>
        <w:tc>
          <w:tcPr>
            <w:tcW w:w="2862" w:type="dxa"/>
          </w:tcPr>
          <w:p w:rsidR="0026602A" w:rsidRDefault="0026602A" w:rsidP="00A747FB">
            <w:pPr>
              <w:jc w:val="center"/>
              <w:cnfStyle w:val="100000000000"/>
              <w:rPr>
                <w:ins w:id="2015" w:author="." w:date="2009-05-30T03:16:00Z"/>
                <w:b w:val="0"/>
                <w:bCs w:val="0"/>
                <w:szCs w:val="22"/>
              </w:rPr>
            </w:pPr>
            <w:ins w:id="2016" w:author="." w:date="2009-05-30T03:16:00Z">
              <w:r w:rsidRPr="00D01738">
                <w:rPr>
                  <w:szCs w:val="22"/>
                </w:rPr>
                <w:t>Specifications</w:t>
              </w:r>
            </w:ins>
          </w:p>
        </w:tc>
        <w:tc>
          <w:tcPr>
            <w:tcW w:w="1800" w:type="dxa"/>
          </w:tcPr>
          <w:p w:rsidR="0026602A" w:rsidRDefault="0026602A" w:rsidP="00A747FB">
            <w:pPr>
              <w:jc w:val="center"/>
              <w:cnfStyle w:val="100000000000"/>
              <w:rPr>
                <w:ins w:id="2017" w:author="." w:date="2009-05-30T03:16:00Z"/>
                <w:b w:val="0"/>
                <w:bCs w:val="0"/>
                <w:szCs w:val="22"/>
              </w:rPr>
            </w:pPr>
            <w:ins w:id="2018" w:author="." w:date="2009-05-30T03:16:00Z">
              <w:r w:rsidRPr="00D01738">
                <w:rPr>
                  <w:szCs w:val="22"/>
                </w:rPr>
                <w:t>Network</w:t>
              </w:r>
            </w:ins>
          </w:p>
        </w:tc>
        <w:tc>
          <w:tcPr>
            <w:tcW w:w="1350" w:type="dxa"/>
          </w:tcPr>
          <w:p w:rsidR="0026602A" w:rsidRDefault="0026602A" w:rsidP="00A747FB">
            <w:pPr>
              <w:jc w:val="center"/>
              <w:cnfStyle w:val="100000000000"/>
              <w:rPr>
                <w:ins w:id="2019" w:author="." w:date="2009-05-30T03:16:00Z"/>
                <w:b w:val="0"/>
                <w:bCs w:val="0"/>
                <w:szCs w:val="22"/>
              </w:rPr>
            </w:pPr>
            <w:ins w:id="2020" w:author="." w:date="2009-05-30T03:16:00Z">
              <w:r w:rsidRPr="00D01738">
                <w:rPr>
                  <w:szCs w:val="22"/>
                </w:rPr>
                <w:t>Institution</w:t>
              </w:r>
            </w:ins>
          </w:p>
        </w:tc>
        <w:tc>
          <w:tcPr>
            <w:tcW w:w="1620" w:type="dxa"/>
          </w:tcPr>
          <w:p w:rsidR="0026602A" w:rsidRDefault="0026602A" w:rsidP="00A747FB">
            <w:pPr>
              <w:jc w:val="center"/>
              <w:cnfStyle w:val="100000000000"/>
              <w:rPr>
                <w:ins w:id="2021" w:author="." w:date="2009-05-30T03:16:00Z"/>
                <w:b w:val="0"/>
                <w:bCs w:val="0"/>
                <w:szCs w:val="22"/>
              </w:rPr>
            </w:pPr>
            <w:ins w:id="2022" w:author="." w:date="2009-05-30T03:16:00Z">
              <w:r w:rsidRPr="00D01738">
                <w:rPr>
                  <w:szCs w:val="22"/>
                </w:rPr>
                <w:t>Location</w:t>
              </w:r>
            </w:ins>
          </w:p>
        </w:tc>
      </w:tr>
      <w:tr w:rsidR="0026602A" w:rsidTr="004C65C5">
        <w:trPr>
          <w:cnfStyle w:val="000000100000"/>
          <w:ins w:id="2023" w:author="." w:date="2009-05-30T03:16:00Z"/>
        </w:trPr>
        <w:tc>
          <w:tcPr>
            <w:cnfStyle w:val="001000000000"/>
            <w:tcW w:w="936" w:type="dxa"/>
          </w:tcPr>
          <w:p w:rsidR="0026602A" w:rsidRDefault="0026602A" w:rsidP="0026602A">
            <w:pPr>
              <w:pStyle w:val="BodyText"/>
              <w:ind w:firstLine="0"/>
              <w:jc w:val="center"/>
              <w:rPr>
                <w:ins w:id="2024" w:author="." w:date="2009-05-30T03:16:00Z"/>
              </w:rPr>
            </w:pPr>
            <w:ins w:id="2025" w:author="." w:date="2009-05-30T03:16:00Z">
              <w:r>
                <w:t>A</w:t>
              </w:r>
            </w:ins>
          </w:p>
        </w:tc>
        <w:tc>
          <w:tcPr>
            <w:tcW w:w="2862" w:type="dxa"/>
          </w:tcPr>
          <w:p w:rsidR="0026602A" w:rsidRDefault="0026602A" w:rsidP="00A747FB">
            <w:pPr>
              <w:cnfStyle w:val="000000100000"/>
              <w:rPr>
                <w:ins w:id="2026" w:author="." w:date="2009-05-30T03:16:00Z"/>
                <w:szCs w:val="22"/>
              </w:rPr>
            </w:pPr>
            <w:ins w:id="2027" w:author="." w:date="2009-05-30T03:16:00Z">
              <w:r w:rsidRPr="00AC6E1E">
                <w:rPr>
                  <w:szCs w:val="22"/>
                </w:rPr>
                <w:t>Intel(R) Quad-Core Xeon(TM) 4x2.33GHz CPU with 8GB of RAM on Red Hat Enterprise Linux 4.0</w:t>
              </w:r>
            </w:ins>
          </w:p>
        </w:tc>
        <w:tc>
          <w:tcPr>
            <w:tcW w:w="1800" w:type="dxa"/>
          </w:tcPr>
          <w:p w:rsidR="0026602A" w:rsidRDefault="0026602A" w:rsidP="00A747FB">
            <w:pPr>
              <w:cnfStyle w:val="000000100000"/>
              <w:rPr>
                <w:ins w:id="2028" w:author="." w:date="2009-05-30T03:16:00Z"/>
                <w:szCs w:val="22"/>
              </w:rPr>
            </w:pPr>
            <w:ins w:id="2029" w:author="." w:date="2009-05-30T03:16:00Z">
              <w:r w:rsidRPr="00AC6E1E">
                <w:rPr>
                  <w:szCs w:val="22"/>
                </w:rPr>
                <w:t>Broadcom NetXtreme II BCM5708 1000</w:t>
              </w:r>
              <w:r w:rsidR="00F56A20">
                <w:rPr>
                  <w:szCs w:val="22"/>
                </w:rPr>
                <w:t xml:space="preserve"> </w:t>
              </w:r>
              <w:r w:rsidRPr="00AC6E1E">
                <w:rPr>
                  <w:szCs w:val="22"/>
                </w:rPr>
                <w:t>Base-T</w:t>
              </w:r>
              <w:r w:rsidR="00F56A20">
                <w:rPr>
                  <w:szCs w:val="22"/>
                </w:rPr>
                <w:t xml:space="preserve"> Ethernet</w:t>
              </w:r>
            </w:ins>
          </w:p>
        </w:tc>
        <w:tc>
          <w:tcPr>
            <w:tcW w:w="1350" w:type="dxa"/>
          </w:tcPr>
          <w:p w:rsidR="0026602A" w:rsidRDefault="0026602A" w:rsidP="00A747FB">
            <w:pPr>
              <w:cnfStyle w:val="000000100000"/>
              <w:rPr>
                <w:ins w:id="2030" w:author="." w:date="2009-05-30T03:16:00Z"/>
                <w:szCs w:val="22"/>
              </w:rPr>
            </w:pPr>
            <w:ins w:id="2031" w:author="." w:date="2009-05-30T03:16:00Z">
              <w:r w:rsidRPr="00AC6E1E">
                <w:rPr>
                  <w:szCs w:val="22"/>
                </w:rPr>
                <w:t>Indiana University</w:t>
              </w:r>
            </w:ins>
          </w:p>
        </w:tc>
        <w:tc>
          <w:tcPr>
            <w:tcW w:w="1620" w:type="dxa"/>
          </w:tcPr>
          <w:p w:rsidR="0026602A" w:rsidRDefault="0026602A" w:rsidP="00A747FB">
            <w:pPr>
              <w:cnfStyle w:val="000000100000"/>
              <w:rPr>
                <w:ins w:id="2032" w:author="." w:date="2009-05-30T03:16:00Z"/>
                <w:szCs w:val="22"/>
              </w:rPr>
            </w:pPr>
            <w:ins w:id="2033" w:author="." w:date="2009-05-30T03:16:00Z">
              <w:r w:rsidRPr="00AC6E1E">
                <w:rPr>
                  <w:szCs w:val="22"/>
                </w:rPr>
                <w:t>Bloomington, IN</w:t>
              </w:r>
            </w:ins>
          </w:p>
        </w:tc>
      </w:tr>
      <w:tr w:rsidR="004C65C5" w:rsidTr="004C65C5">
        <w:trPr>
          <w:cnfStyle w:val="000000010000"/>
          <w:ins w:id="2034" w:author="." w:date="2009-05-30T03:16:00Z"/>
        </w:trPr>
        <w:tc>
          <w:tcPr>
            <w:cnfStyle w:val="001000000000"/>
            <w:tcW w:w="936" w:type="dxa"/>
          </w:tcPr>
          <w:p w:rsidR="0026602A" w:rsidRDefault="0026602A" w:rsidP="0026602A">
            <w:pPr>
              <w:pStyle w:val="BodyText"/>
              <w:ind w:firstLine="0"/>
              <w:jc w:val="center"/>
              <w:rPr>
                <w:ins w:id="2035" w:author="." w:date="2009-05-30T03:16:00Z"/>
              </w:rPr>
            </w:pPr>
            <w:ins w:id="2036" w:author="." w:date="2009-05-30T03:16:00Z">
              <w:r>
                <w:t>B</w:t>
              </w:r>
            </w:ins>
          </w:p>
        </w:tc>
        <w:tc>
          <w:tcPr>
            <w:tcW w:w="2862" w:type="dxa"/>
          </w:tcPr>
          <w:p w:rsidR="0026602A" w:rsidRDefault="0026602A" w:rsidP="00A747FB">
            <w:pPr>
              <w:cnfStyle w:val="000000010000"/>
              <w:rPr>
                <w:ins w:id="2037" w:author="." w:date="2009-05-30T03:16:00Z"/>
                <w:szCs w:val="22"/>
              </w:rPr>
            </w:pPr>
            <w:ins w:id="2038" w:author="." w:date="2009-05-30T03:16:00Z">
              <w:r w:rsidRPr="00AC6E1E">
                <w:rPr>
                  <w:szCs w:val="22"/>
                </w:rPr>
                <w:t>Sun Fire V880 8x1.2GHz UltraSPARC III processors with 16GB of RAM on Solaris 9. It has 6x72GB 10K rpm internal HD</w:t>
              </w:r>
            </w:ins>
          </w:p>
        </w:tc>
        <w:tc>
          <w:tcPr>
            <w:tcW w:w="1800" w:type="dxa"/>
          </w:tcPr>
          <w:p w:rsidR="0026602A" w:rsidRDefault="0026602A" w:rsidP="00A747FB">
            <w:pPr>
              <w:cnfStyle w:val="000000010000"/>
              <w:rPr>
                <w:ins w:id="2039" w:author="." w:date="2009-05-30T03:16:00Z"/>
                <w:szCs w:val="22"/>
              </w:rPr>
            </w:pPr>
            <w:ins w:id="2040" w:author="." w:date="2009-05-30T03:16:00Z">
              <w:r>
                <w:t>Gigabit Ethernet and 10/100-BaseT Ethernet</w:t>
              </w:r>
            </w:ins>
          </w:p>
        </w:tc>
        <w:tc>
          <w:tcPr>
            <w:tcW w:w="1350" w:type="dxa"/>
          </w:tcPr>
          <w:p w:rsidR="0026602A" w:rsidRDefault="0026602A" w:rsidP="00A747FB">
            <w:pPr>
              <w:cnfStyle w:val="000000010000"/>
              <w:rPr>
                <w:ins w:id="2041" w:author="." w:date="2009-05-30T03:16:00Z"/>
                <w:szCs w:val="22"/>
              </w:rPr>
            </w:pPr>
            <w:ins w:id="2042" w:author="." w:date="2009-05-30T03:16:00Z">
              <w:r w:rsidRPr="00AC6E1E">
                <w:rPr>
                  <w:szCs w:val="22"/>
                </w:rPr>
                <w:t>Indiana University</w:t>
              </w:r>
            </w:ins>
          </w:p>
        </w:tc>
        <w:tc>
          <w:tcPr>
            <w:tcW w:w="1620" w:type="dxa"/>
          </w:tcPr>
          <w:p w:rsidR="0026602A" w:rsidRDefault="0026602A" w:rsidP="00A747FB">
            <w:pPr>
              <w:cnfStyle w:val="000000010000"/>
              <w:rPr>
                <w:ins w:id="2043" w:author="." w:date="2009-05-30T03:16:00Z"/>
                <w:szCs w:val="22"/>
              </w:rPr>
            </w:pPr>
            <w:ins w:id="2044" w:author="." w:date="2009-05-30T03:16:00Z">
              <w:r w:rsidRPr="00AC6E1E">
                <w:rPr>
                  <w:szCs w:val="22"/>
                </w:rPr>
                <w:t>Indianapolis, IN</w:t>
              </w:r>
            </w:ins>
          </w:p>
        </w:tc>
      </w:tr>
      <w:tr w:rsidR="0026602A" w:rsidTr="004C65C5">
        <w:trPr>
          <w:cnfStyle w:val="000000100000"/>
          <w:ins w:id="2045" w:author="." w:date="2009-05-30T03:16:00Z"/>
        </w:trPr>
        <w:tc>
          <w:tcPr>
            <w:cnfStyle w:val="001000000000"/>
            <w:tcW w:w="936" w:type="dxa"/>
          </w:tcPr>
          <w:p w:rsidR="0026602A" w:rsidRDefault="0026602A" w:rsidP="0026602A">
            <w:pPr>
              <w:pStyle w:val="BodyText"/>
              <w:ind w:firstLine="0"/>
              <w:jc w:val="center"/>
              <w:rPr>
                <w:ins w:id="2046" w:author="." w:date="2009-05-30T03:16:00Z"/>
              </w:rPr>
            </w:pPr>
            <w:ins w:id="2047" w:author="." w:date="2009-05-30T03:16:00Z">
              <w:r>
                <w:t>C</w:t>
              </w:r>
            </w:ins>
          </w:p>
        </w:tc>
        <w:tc>
          <w:tcPr>
            <w:tcW w:w="2862" w:type="dxa"/>
          </w:tcPr>
          <w:p w:rsidR="0026602A" w:rsidRDefault="0026602A" w:rsidP="00A747FB">
            <w:pPr>
              <w:cnfStyle w:val="000000100000"/>
              <w:rPr>
                <w:ins w:id="2048" w:author="." w:date="2009-05-30T03:16:00Z"/>
                <w:szCs w:val="22"/>
              </w:rPr>
            </w:pPr>
            <w:ins w:id="2049" w:author="." w:date="2009-05-30T03:16:00Z">
              <w:r w:rsidRPr="00AC6E1E">
                <w:rPr>
                  <w:szCs w:val="22"/>
                </w:rPr>
                <w:t>Dual Pentium III 731MHz CPU with 512MB of RAM on GNU/Linux 2.6.20-1.2316.fc5</w:t>
              </w:r>
            </w:ins>
          </w:p>
        </w:tc>
        <w:tc>
          <w:tcPr>
            <w:tcW w:w="1800" w:type="dxa"/>
          </w:tcPr>
          <w:p w:rsidR="0026602A" w:rsidRDefault="0026602A" w:rsidP="00A747FB">
            <w:pPr>
              <w:cnfStyle w:val="000000100000"/>
              <w:rPr>
                <w:ins w:id="2050" w:author="." w:date="2009-05-30T03:16:00Z"/>
                <w:szCs w:val="22"/>
              </w:rPr>
            </w:pPr>
            <w:ins w:id="2051" w:author="." w:date="2009-05-30T03:16:00Z">
              <w:r>
                <w:t>Gigabit Ethernet and 10/100-BaseT Ethernet</w:t>
              </w:r>
            </w:ins>
          </w:p>
        </w:tc>
        <w:tc>
          <w:tcPr>
            <w:tcW w:w="1350" w:type="dxa"/>
          </w:tcPr>
          <w:p w:rsidR="0026602A" w:rsidRDefault="0026602A" w:rsidP="00A747FB">
            <w:pPr>
              <w:cnfStyle w:val="000000100000"/>
              <w:rPr>
                <w:ins w:id="2052" w:author="." w:date="2009-05-30T03:16:00Z"/>
                <w:szCs w:val="22"/>
              </w:rPr>
            </w:pPr>
            <w:ins w:id="2053" w:author="." w:date="2009-05-30T03:16:00Z">
              <w:r w:rsidRPr="00AC6E1E">
                <w:rPr>
                  <w:szCs w:val="22"/>
                </w:rPr>
                <w:t>Florida State University</w:t>
              </w:r>
            </w:ins>
          </w:p>
        </w:tc>
        <w:tc>
          <w:tcPr>
            <w:tcW w:w="1620" w:type="dxa"/>
          </w:tcPr>
          <w:p w:rsidR="0026602A" w:rsidRDefault="0026602A" w:rsidP="00A747FB">
            <w:pPr>
              <w:cnfStyle w:val="000000100000"/>
              <w:rPr>
                <w:ins w:id="2054" w:author="." w:date="2009-05-30T03:16:00Z"/>
                <w:szCs w:val="22"/>
              </w:rPr>
            </w:pPr>
            <w:ins w:id="2055" w:author="." w:date="2009-05-30T03:16:00Z">
              <w:r w:rsidRPr="00AC6E1E">
                <w:rPr>
                  <w:szCs w:val="22"/>
                </w:rPr>
                <w:t>Tallahassee, FL</w:t>
              </w:r>
            </w:ins>
          </w:p>
        </w:tc>
      </w:tr>
    </w:tbl>
    <w:p w:rsidR="0026602A" w:rsidRDefault="0026602A" w:rsidP="0026602A">
      <w:pPr>
        <w:pStyle w:val="BodyText"/>
        <w:ind w:firstLine="0"/>
        <w:rPr>
          <w:ins w:id="2056" w:author="." w:date="2009-05-30T03:16:00Z"/>
        </w:rPr>
      </w:pPr>
    </w:p>
    <w:p w:rsidR="0014578F" w:rsidRDefault="0014578F" w:rsidP="0014578F">
      <w:pPr>
        <w:pStyle w:val="BodyText"/>
        <w:rPr>
          <w:ins w:id="2057" w:author="." w:date="2009-05-30T03:16:00Z"/>
        </w:rPr>
      </w:pPr>
      <w:ins w:id="2058" w:author="." w:date="2009-05-30T03:16:00Z">
        <w:r>
          <w:t xml:space="preserve">In each scenario, to compare </w:t>
        </w:r>
        <w:r w:rsidR="00806A7A">
          <w:t xml:space="preserve">the performances of </w:t>
        </w:r>
        <w:r>
          <w:t>PTCP and GridTorrent, we used both PTCP and GridTorrent test cases. We chose 300 MB for file size because the study</w:t>
        </w:r>
        <w:r w:rsidR="00DF5888">
          <w:t xml:space="preserve"> </w:t>
        </w:r>
        <w:r w:rsidR="0033544C">
          <w:fldChar w:fldCharType="begin"/>
        </w:r>
        <w:r w:rsidR="00CF1EDE">
          <w:instrText xml:space="preserve"> ADDIN EN.CITE &lt;EndNote&gt;&lt;Cite&gt;&lt;Author&gt;Al-Kiswany&lt;/Author&gt;&lt;Year&gt;2007&lt;/Year&gt;&lt;RecNum&gt;46&lt;/RecNum&gt;&lt;record&gt;&lt;rec-number&gt;46&lt;/rec-number&gt;&lt;foreign-keys&gt;&lt;key app="EN" db-id="eref9pfvov2rdiedsstvpxdme2tz0v2ew02z"&gt;46&lt;/key&gt;&lt;/foreign-keys&gt;&lt;ref-type name="Journal Article"&gt;17&lt;/ref-type&gt;&lt;contributors&gt;&lt;authors&gt;&lt;author&gt;Al-Kiswany, S.&lt;/author&gt;&lt;author&gt;Ripeanu, M.&lt;/author&gt;&lt;author&gt;Iamnitchi, A.&lt;/author&gt;&lt;author&gt;Vazhkudai, S.&lt;/author&gt;&lt;/authors&gt;&lt;/contributors&gt;&lt;titles&gt;&lt;title&gt;Are P2P Data-Dissemination Techniques Viable in Today&amp;apos;s Data-Intensive Scientific Collaborations?&lt;/title&gt;&lt;secondary-title&gt;Lecture Notes in Computer Science&lt;/secondary-title&gt;&lt;/titles&gt;&lt;periodical&gt;&lt;full-title&gt;LECTURE NOTES IN COMPUTER SCIENCE&lt;/full-title&gt;&lt;/periodical&gt;&lt;pages&gt;404&lt;/pages&gt;&lt;volume&gt;4641&lt;/volume&gt;&lt;dates&gt;&lt;year&gt;2007&lt;/year&gt;&lt;/dates&gt;&lt;label&gt;Critique&lt;/label&gt;&lt;urls&gt;&lt;/urls&gt;&lt;/record&gt;&lt;/Cite&gt;&lt;/EndNote&gt;</w:instrText>
        </w:r>
        <w:r w:rsidR="005876AF" w:rsidDel="00CF1EDE">
          <w:instrText xml:space="preserve"> ADDIN EN.CITE &lt;EndNote&gt;&lt;Cite&gt;&lt;Author&gt;Al-Kiswany&lt;/Author&gt;&lt;Year&gt;2007&lt;/Year&gt;&lt;RecNum&gt;46&lt;/RecNum&gt;&lt;record&gt;&lt;rec-number&gt;46&lt;/rec-number&gt;&lt;foreign-keys&gt;&lt;key app="EN" db-id="eref9pfvov2rdiedsstvpxdme2tz0v2ew02z"&gt;46&lt;/key&gt;&lt;/foreign-keys&gt;&lt;ref-type name="Journal Article"&gt;17&lt;/ref-type&gt;&lt;contributors&gt;&lt;authors&gt;&lt;author&gt;Al-Kiswany, S.&lt;/author&gt;&lt;author&gt;Ripeanu, M.&lt;/author&gt;&lt;author&gt;Iamnitchi, A.&lt;/author&gt;&lt;author&gt;Vazhkudai, S.&lt;/author&gt;&lt;/authors&gt;&lt;/contributors&gt;&lt;titles&gt;&lt;title&gt;Are P2P Data-Dissemination Techniques Viable in Today&amp;apos;s Data-Intensive Scientific Collaborations?&lt;/title&gt;&lt;secondary-title&gt;Lecture Notes in Computer Science&lt;/secondary-title&gt;&lt;/titles&gt;&lt;periodical&gt;&lt;full-title&gt;LECTURE NOTES IN COMPUTER SCIENCE&lt;/full-title&gt;&lt;/periodical&gt;&lt;pages&gt;404&lt;/pages&gt;&lt;volume&gt;4641&lt;/volume&gt;&lt;dates&gt;&lt;year&gt;2007&lt;/year&gt;&lt;/dates&gt;&lt;label&gt;Critique&lt;/label&gt;&lt;urls&gt;&lt;/urls&gt;&lt;/record&gt;&lt;/Cite&gt;&lt;/EndNote&gt;</w:instrText>
        </w:r>
        <w:r w:rsidR="0033544C">
          <w:fldChar w:fldCharType="separate"/>
        </w:r>
        <w:r w:rsidR="005876AF">
          <w:rPr>
            <w:noProof/>
          </w:rPr>
          <w:t>[151]</w:t>
        </w:r>
        <w:r w:rsidR="0033544C">
          <w:fldChar w:fldCharType="end"/>
        </w:r>
        <w:r>
          <w:t xml:space="preserve"> has shown that only more than 5% are larger than 1 GB and the mean file size generated in scientific computation community is larger than 300MB.</w:t>
        </w:r>
      </w:ins>
    </w:p>
    <w:p w:rsidR="0014578F" w:rsidRDefault="0014578F" w:rsidP="0014578F">
      <w:pPr>
        <w:pStyle w:val="BodyText"/>
        <w:rPr>
          <w:ins w:id="2059" w:author="." w:date="2009-05-30T03:16:00Z"/>
        </w:rPr>
      </w:pPr>
      <w:ins w:id="2060" w:author="." w:date="2009-05-30T03:16:00Z">
        <w:r>
          <w:t>To measure the practical maximum available bandwidth capacity of the underlying network, we used Iperf, a tool to measure maximum TCP bandwidth, allowing the tuning of various parameters and UDP characteristics. Iperf reports bandwidth, delay jitter, datagram loss. To assess the maximum TCP bandwidth, we tried several TCP window size along with the parallel stream number. In LAN and WAN tests, TCP window size was set to maximum value allowed by the underlying operating system. Note that since the operating systems are not same on test machines, TCP window size used for LAN and WAN are not the same.</w:t>
        </w:r>
      </w:ins>
    </w:p>
    <w:p w:rsidR="002C3E2A" w:rsidRDefault="002C3E2A" w:rsidP="00286226">
      <w:pPr>
        <w:pStyle w:val="Heading2"/>
        <w:rPr>
          <w:ins w:id="2061" w:author="." w:date="2009-05-30T03:16:00Z"/>
        </w:rPr>
      </w:pPr>
      <w:bookmarkStart w:id="2062" w:name="_Toc228272659"/>
      <w:ins w:id="2063" w:author="." w:date="2009-05-30T03:16:00Z">
        <w:r w:rsidRPr="002C3E2A">
          <w:lastRenderedPageBreak/>
          <w:t>PTCP Architecture</w:t>
        </w:r>
        <w:bookmarkEnd w:id="2062"/>
      </w:ins>
    </w:p>
    <w:p w:rsidR="002C3E2A" w:rsidRDefault="002C3E2A" w:rsidP="002C3E2A">
      <w:pPr>
        <w:pStyle w:val="BodyText"/>
        <w:rPr>
          <w:ins w:id="2064" w:author="." w:date="2009-05-30T03:16:00Z"/>
        </w:rPr>
      </w:pPr>
      <w:ins w:id="2065" w:author="." w:date="2009-05-30T03:16:00Z">
        <w:r>
          <w:t>A Parallel TCP stream consists of three basic steps; splitting of data into sub packets at the sender side, sending these sub packets over the network by using multiple streams in parallel, and coalescing of received sub packets at the receiver side. Using multiple parallel TCP streams gives high throughput by aggregating each socket bandwidth, although the default socket buffer size is not set to value of the bandwidth-delay product.</w:t>
        </w:r>
      </w:ins>
    </w:p>
    <w:p w:rsidR="00F12F57" w:rsidRDefault="00F70E42" w:rsidP="00F12F57">
      <w:pPr>
        <w:pStyle w:val="BodyText"/>
        <w:keepNext/>
        <w:ind w:firstLine="0"/>
        <w:rPr>
          <w:ins w:id="2066" w:author="." w:date="2009-05-30T03:16:00Z"/>
        </w:rPr>
      </w:pPr>
      <w:ins w:id="2067" w:author="." w:date="2009-05-30T03:16:00Z">
        <w:r>
          <w:object w:dxaOrig="8335" w:dyaOrig="5095">
            <v:shape id="_x0000_i1045" type="#_x0000_t75" style="width:417pt;height:254.25pt" o:ole="">
              <v:imagedata r:id="rId55" o:title=""/>
            </v:shape>
            <o:OLEObject Type="Embed" ProgID="Visio.Drawing.11" ShapeID="_x0000_i1045" DrawAspect="Content" ObjectID="_1306817424" r:id="rId56"/>
          </w:object>
        </w:r>
      </w:ins>
    </w:p>
    <w:p w:rsidR="00F70E42" w:rsidRDefault="00F12F57" w:rsidP="00286226">
      <w:pPr>
        <w:pStyle w:val="Caption"/>
        <w:outlineLvl w:val="0"/>
        <w:rPr>
          <w:ins w:id="2068" w:author="." w:date="2009-05-30T03:16:00Z"/>
        </w:rPr>
      </w:pPr>
      <w:bookmarkStart w:id="2069" w:name="_Ref214951609"/>
      <w:bookmarkStart w:id="2070" w:name="_Ref214951600"/>
      <w:bookmarkStart w:id="2071" w:name="_Toc228209056"/>
      <w:ins w:id="2072" w:author="." w:date="2009-05-30T03:16:00Z">
        <w:r>
          <w:t xml:space="preserve">Figure </w:t>
        </w:r>
      </w:ins>
      <w:ins w:id="2073" w:author="." w:date="2009-05-31T10:14:00Z">
        <w:r w:rsidR="0033544C">
          <w:fldChar w:fldCharType="begin"/>
        </w:r>
        <w:r w:rsidR="007A19D2">
          <w:instrText xml:space="preserve"> STYLEREF 1 \s </w:instrText>
        </w:r>
      </w:ins>
      <w:r w:rsidR="0033544C">
        <w:fldChar w:fldCharType="separate"/>
      </w:r>
      <w:r w:rsidR="007A19D2">
        <w:rPr>
          <w:noProof/>
        </w:rPr>
        <w:t>8</w:t>
      </w:r>
      <w:ins w:id="2074"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075" w:author="." w:date="2009-05-31T10:14:00Z">
        <w:r w:rsidR="007A19D2">
          <w:rPr>
            <w:noProof/>
          </w:rPr>
          <w:t>1</w:t>
        </w:r>
        <w:r w:rsidR="0033544C">
          <w:fldChar w:fldCharType="end"/>
        </w:r>
      </w:ins>
      <w:del w:id="2076"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w:delText>
        </w:r>
        <w:r w:rsidR="0033544C" w:rsidDel="003D3922">
          <w:fldChar w:fldCharType="end"/>
        </w:r>
      </w:del>
      <w:bookmarkEnd w:id="2069"/>
      <w:ins w:id="2077" w:author="." w:date="2009-05-30T03:16:00Z">
        <w:r>
          <w:t xml:space="preserve"> </w:t>
        </w:r>
        <w:r w:rsidRPr="005460F6">
          <w:t>A parallel TCP socket architecture</w:t>
        </w:r>
        <w:bookmarkEnd w:id="2070"/>
        <w:bookmarkEnd w:id="2071"/>
      </w:ins>
    </w:p>
    <w:p w:rsidR="002C3E2A" w:rsidRDefault="0033544C" w:rsidP="002C3E2A">
      <w:pPr>
        <w:pStyle w:val="BodyText"/>
        <w:rPr>
          <w:ins w:id="2078" w:author="." w:date="2009-05-30T03:16:00Z"/>
        </w:rPr>
      </w:pPr>
      <w:ins w:id="2079" w:author="." w:date="2009-05-30T03:16:00Z">
        <w:r>
          <w:fldChar w:fldCharType="begin"/>
        </w:r>
        <w:r w:rsidR="00F12F57">
          <w:instrText xml:space="preserve"> REF _Ref214951609 \h </w:instrText>
        </w:r>
      </w:ins>
      <w:ins w:id="2080" w:author="." w:date="2009-05-30T03:16:00Z">
        <w:r>
          <w:fldChar w:fldCharType="separate"/>
        </w:r>
        <w:r w:rsidR="007B4C25">
          <w:t xml:space="preserve">Figure </w:t>
        </w:r>
        <w:r w:rsidR="007B4C25">
          <w:rPr>
            <w:noProof/>
          </w:rPr>
          <w:t>8</w:t>
        </w:r>
        <w:r w:rsidR="007B4C25">
          <w:noBreakHyphen/>
        </w:r>
        <w:r w:rsidR="007B4C25">
          <w:rPr>
            <w:noProof/>
          </w:rPr>
          <w:t>1</w:t>
        </w:r>
        <w:r>
          <w:fldChar w:fldCharType="end"/>
        </w:r>
        <w:r w:rsidR="00F12F57">
          <w:t xml:space="preserve"> </w:t>
        </w:r>
        <w:r w:rsidR="002C3E2A">
          <w:t xml:space="preserve">depicts the architecture of the Java-based PTCP framework. PTCPSocket derived from Java.net.Socket can handle multiple sockets’ input and output streams. It is comprised of packet splitter, packet merger, senders, receivers, and TCP sockets, and has two type of channels; communication and data channels. All </w:t>
        </w:r>
        <w:r w:rsidR="002C3E2A">
          <w:lastRenderedPageBreak/>
          <w:t xml:space="preserve">control information and negotiations are sent over the communication channel which stays open till the end of entire data transfer, and actual data are sent over the data channels. For instance, </w:t>
        </w:r>
        <w:r w:rsidR="009E3F63">
          <w:t xml:space="preserve">the number of </w:t>
        </w:r>
        <w:r w:rsidR="002C3E2A">
          <w:t xml:space="preserve">parallel streams </w:t>
        </w:r>
        <w:r w:rsidR="009E3F63">
          <w:t>to be</w:t>
        </w:r>
        <w:r w:rsidR="002C3E2A">
          <w:t xml:space="preserve"> used is determined by the sender and is communicated </w:t>
        </w:r>
        <w:r w:rsidR="009E3F63">
          <w:t>to</w:t>
        </w:r>
        <w:r w:rsidR="002C3E2A">
          <w:t xml:space="preserve"> the receiver before initiating the actual data transfer through the communication channel.</w:t>
        </w:r>
      </w:ins>
    </w:p>
    <w:p w:rsidR="0084555A" w:rsidRDefault="002C3E2A" w:rsidP="0084555A">
      <w:pPr>
        <w:pStyle w:val="BodyText"/>
        <w:ind w:firstLine="576"/>
        <w:rPr>
          <w:ins w:id="2081" w:author="." w:date="2009-05-30T03:16:00Z"/>
        </w:rPr>
      </w:pPr>
      <w:ins w:id="2082" w:author="." w:date="2009-05-30T03:16:00Z">
        <w:r>
          <w:t>After the setting the number of parallel streams, the packet splitter divides user’s data into smaller sub packets. These sub</w:t>
        </w:r>
        <w:r w:rsidR="009E3F63">
          <w:t>-</w:t>
        </w:r>
        <w:r>
          <w:t xml:space="preserve">packets are then passed on by the senders to the receivers while writing out these packets into data channels utilizing TCP sockets. The number of senders and receivers has to be same as the number of parallel streams. Receivers read packets from the data channels and pass them to the upper layer packet merger at the receiver’s side. </w:t>
        </w:r>
        <w:r w:rsidR="00121D66">
          <w:t>The Packet Merger m</w:t>
        </w:r>
        <w:r>
          <w:t>erg</w:t>
        </w:r>
        <w:r w:rsidR="00121D66">
          <w:t>es</w:t>
        </w:r>
        <w:r>
          <w:t xml:space="preserve"> smaller sub packets into one packet. It combines the incoming packets by checking their packet number assigned by the packet splitter. There is no need to check data integrity at the packet merger layer again, since TCP uses a checksum computed over the whole packet to v</w:t>
        </w:r>
        <w:r w:rsidR="006E4D6F">
          <w:t>erify</w:t>
        </w:r>
        <w:r>
          <w:t xml:space="preserve"> that the protocol header and the data in each received packet </w:t>
        </w:r>
        <w:r w:rsidR="005330DB">
          <w:t xml:space="preserve">have </w:t>
        </w:r>
        <w:r>
          <w:t>not been corrupted.</w:t>
        </w:r>
      </w:ins>
    </w:p>
    <w:p w:rsidR="00AD150A" w:rsidRDefault="00AD150A" w:rsidP="00286226">
      <w:pPr>
        <w:pStyle w:val="Heading2"/>
        <w:rPr>
          <w:ins w:id="2083" w:author="." w:date="2009-05-30T03:16:00Z"/>
        </w:rPr>
      </w:pPr>
      <w:bookmarkStart w:id="2084" w:name="_Toc228272660"/>
      <w:ins w:id="2085" w:author="." w:date="2009-05-30T03:16:00Z">
        <w:r>
          <w:t>LAN Test</w:t>
        </w:r>
        <w:bookmarkEnd w:id="2084"/>
      </w:ins>
    </w:p>
    <w:p w:rsidR="00536173" w:rsidRDefault="006E4D6F" w:rsidP="00AD150A">
      <w:pPr>
        <w:pStyle w:val="BodyText"/>
        <w:rPr>
          <w:ins w:id="2086" w:author="." w:date="2009-05-30T03:16:00Z"/>
        </w:rPr>
      </w:pPr>
      <w:ins w:id="2087" w:author="." w:date="2009-05-30T03:16:00Z">
        <w:r>
          <w:t xml:space="preserve">LAN </w:t>
        </w:r>
        <w:r w:rsidR="00AD150A">
          <w:t>t</w:t>
        </w:r>
        <w:r>
          <w:t>est</w:t>
        </w:r>
        <w:r w:rsidR="00AD150A">
          <w:t xml:space="preserve"> was </w:t>
        </w:r>
        <w:r>
          <w:t>conducted</w:t>
        </w:r>
        <w:r w:rsidR="00AD150A">
          <w:t xml:space="preserve"> between two Indiana University’s machines </w:t>
        </w:r>
        <w:r w:rsidR="002171F9">
          <w:t>which</w:t>
        </w:r>
        <w:r w:rsidR="00186E61">
          <w:t xml:space="preserve"> </w:t>
        </w:r>
        <w:r w:rsidR="002171F9">
          <w:t>reside</w:t>
        </w:r>
        <w:r w:rsidR="00186E61">
          <w:t xml:space="preserve"> on Ethernet networks and </w:t>
        </w:r>
        <w:r w:rsidR="002171F9">
          <w:t>are nearly 10</w:t>
        </w:r>
        <w:r>
          <w:t xml:space="preserve"> miles</w:t>
        </w:r>
        <w:r w:rsidR="00AD150A">
          <w:t xml:space="preserve"> apart</w:t>
        </w:r>
        <w:r w:rsidR="00186E61">
          <w:t xml:space="preserve"> from each other</w:t>
        </w:r>
        <w:r w:rsidR="00AD150A">
          <w:t xml:space="preserve">. Theoretical available bandwidth capacity is the maximum data transfer rate which the underlying network interface card </w:t>
        </w:r>
        <w:r w:rsidR="00121D66">
          <w:t>permits</w:t>
        </w:r>
        <w:r w:rsidR="00AD150A">
          <w:t xml:space="preserve">. </w:t>
        </w:r>
        <w:r>
          <w:t>Yet,</w:t>
        </w:r>
        <w:r w:rsidR="00A71E21">
          <w:t xml:space="preserve"> in reality, </w:t>
        </w:r>
        <w:r>
          <w:t>the useful bandwidth is lower</w:t>
        </w:r>
        <w:r w:rsidR="00A71E21">
          <w:t xml:space="preserve"> than this value because, in TCP/IP network protocol, every layer adds </w:t>
        </w:r>
        <w:r w:rsidR="00186E61">
          <w:t>its</w:t>
        </w:r>
        <w:r w:rsidR="00A71E21">
          <w:t xml:space="preserve"> </w:t>
        </w:r>
        <w:r w:rsidR="00186E61">
          <w:t xml:space="preserve">header as an </w:t>
        </w:r>
        <w:r w:rsidR="00A71E21">
          <w:t xml:space="preserve">overhead to the data received from upper-layer protocol of TCP, UDP and IP. </w:t>
        </w:r>
        <w:r w:rsidR="00186E61">
          <w:t xml:space="preserve">Additionally, an Ethernet frame has to conform to Ethernet’s maximum transmission unit (MTU) of </w:t>
        </w:r>
        <w:r w:rsidR="00186E61">
          <w:lastRenderedPageBreak/>
          <w:t xml:space="preserve">1500 bytes. For data transmission over TCP connections, a packet consists of a 20 byte TCP and a 20 byte IP header which leaves 1460 bytes for the payload data. In addition to that, an Ethernet frame needs an extra 38 byte preamble on top the </w:t>
        </w:r>
        <w:r w:rsidR="00536173">
          <w:t xml:space="preserve">Ethernet’s MTU which is 1500 bytes.  Taking into consideration all of these overheads, </w:t>
        </w:r>
        <w:r w:rsidR="00A71E21">
          <w:t xml:space="preserve">the maximum achieved bandwidth of TCP connection is </w:t>
        </w:r>
      </w:ins>
    </w:p>
    <w:p w:rsidR="00536173" w:rsidRDefault="001C4F3E" w:rsidP="00AD150A">
      <w:pPr>
        <w:pStyle w:val="BodyText"/>
        <w:rPr>
          <w:ins w:id="2088" w:author="." w:date="2009-05-30T03:16:00Z"/>
        </w:rPr>
      </w:pPr>
      <w:ins w:id="2089" w:author="." w:date="2009-05-30T03:16:00Z">
        <w:r w:rsidRPr="00536173">
          <w:rPr>
            <w:position w:val="-112"/>
          </w:rPr>
          <w:object w:dxaOrig="5720" w:dyaOrig="2360">
            <v:shape id="_x0000_i1046" type="#_x0000_t75" style="width:323.25pt;height:125.25pt" o:ole="">
              <v:imagedata r:id="rId57" o:title=""/>
            </v:shape>
            <o:OLEObject Type="Embed" ProgID="Equation.3" ShapeID="_x0000_i1046" DrawAspect="Content" ObjectID="_1306817425" r:id="rId58"/>
          </w:object>
        </w:r>
      </w:ins>
    </w:p>
    <w:p w:rsidR="00AD150A" w:rsidRDefault="00A71E21" w:rsidP="00776D00">
      <w:pPr>
        <w:pStyle w:val="BodyText"/>
        <w:ind w:firstLine="0"/>
        <w:rPr>
          <w:ins w:id="2090" w:author="." w:date="2009-05-30T03:16:00Z"/>
        </w:rPr>
      </w:pPr>
      <w:ins w:id="2091" w:author="." w:date="2009-05-30T03:16:00Z">
        <w:r>
          <w:t xml:space="preserve">of the theoretical available bandwidth capacity. </w:t>
        </w:r>
        <w:r w:rsidR="006E4D6F">
          <w:t xml:space="preserve"> </w:t>
        </w:r>
        <w:r w:rsidR="00E71CC6">
          <w:t xml:space="preserve">The </w:t>
        </w:r>
        <w:r w:rsidR="00B3063A">
          <w:t>maximum</w:t>
        </w:r>
        <w:r w:rsidR="00E71CC6">
          <w:t xml:space="preserve"> useful bandwidth of </w:t>
        </w:r>
        <w:r w:rsidR="00B3063A">
          <w:t>TCP</w:t>
        </w:r>
        <w:r w:rsidR="00E71CC6">
          <w:t xml:space="preserve"> </w:t>
        </w:r>
        <w:r w:rsidR="00B3063A">
          <w:t xml:space="preserve">still </w:t>
        </w:r>
        <w:r w:rsidR="00E71CC6">
          <w:t xml:space="preserve">remains as theoretical throughput as it does not take account of packet loss and retransmission due to network congestion or failure. Therefore, we utilized Iperf, which is </w:t>
        </w:r>
        <w:r w:rsidR="00E71CC6" w:rsidRPr="00E71CC6">
          <w:t xml:space="preserve">commonly used </w:t>
        </w:r>
        <w:r w:rsidR="00297983">
          <w:t xml:space="preserve">memory-to-memory </w:t>
        </w:r>
        <w:r w:rsidR="00E71CC6" w:rsidRPr="00E71CC6">
          <w:t xml:space="preserve">network </w:t>
        </w:r>
        <w:r w:rsidR="00B3063A">
          <w:t xml:space="preserve">performance </w:t>
        </w:r>
        <w:r w:rsidR="00E71CC6" w:rsidRPr="00E71CC6">
          <w:t>testing tool</w:t>
        </w:r>
        <w:r w:rsidR="00E71CC6">
          <w:t>, to</w:t>
        </w:r>
        <w:r w:rsidR="00E71CC6" w:rsidRPr="00E71CC6">
          <w:t xml:space="preserve"> </w:t>
        </w:r>
        <w:r w:rsidR="00E71CC6">
          <w:t>m</w:t>
        </w:r>
        <w:r w:rsidR="00AD150A">
          <w:t xml:space="preserve">easure </w:t>
        </w:r>
        <w:r w:rsidR="00E71CC6">
          <w:t xml:space="preserve">the </w:t>
        </w:r>
        <w:r w:rsidR="00AD150A">
          <w:t xml:space="preserve">available bandwidth capacity </w:t>
        </w:r>
        <w:r w:rsidR="00E71CC6">
          <w:t>attained by real application</w:t>
        </w:r>
        <w:r w:rsidR="00B3063A">
          <w:t>.</w:t>
        </w:r>
        <w:r w:rsidR="007F3EB3">
          <w:t xml:space="preserve"> </w:t>
        </w:r>
      </w:ins>
    </w:p>
    <w:p w:rsidR="00AD150A" w:rsidRDefault="00AD150A" w:rsidP="00AD150A">
      <w:pPr>
        <w:pStyle w:val="BodyText"/>
        <w:rPr>
          <w:ins w:id="2092" w:author="." w:date="2009-05-30T03:16:00Z"/>
          <w:i/>
        </w:rPr>
      </w:pPr>
      <w:ins w:id="2093" w:author="." w:date="2009-05-30T03:16:00Z">
        <w:r w:rsidRPr="006037B5">
          <w:rPr>
            <w:i/>
          </w:rPr>
          <w:t>Theoretical Available Bandwidth: 1000 Mbps</w:t>
        </w:r>
      </w:ins>
    </w:p>
    <w:p w:rsidR="00B3063A" w:rsidRDefault="00B3063A" w:rsidP="00B3063A">
      <w:pPr>
        <w:pStyle w:val="BodyText"/>
        <w:rPr>
          <w:ins w:id="2094" w:author="." w:date="2009-05-30T03:16:00Z"/>
          <w:i/>
        </w:rPr>
      </w:pPr>
      <w:ins w:id="2095" w:author="." w:date="2009-05-30T03:16:00Z">
        <w:r w:rsidRPr="006037B5">
          <w:rPr>
            <w:i/>
          </w:rPr>
          <w:t>Theoretical Available Bandwidth</w:t>
        </w:r>
        <w:r>
          <w:rPr>
            <w:i/>
          </w:rPr>
          <w:t xml:space="preserve"> for TCP connections: 949.3</w:t>
        </w:r>
        <w:r w:rsidRPr="006037B5">
          <w:rPr>
            <w:i/>
          </w:rPr>
          <w:t xml:space="preserve"> Mbps</w:t>
        </w:r>
      </w:ins>
    </w:p>
    <w:p w:rsidR="00AD150A" w:rsidRDefault="00AD150A" w:rsidP="00AD150A">
      <w:pPr>
        <w:pStyle w:val="BodyText"/>
        <w:rPr>
          <w:ins w:id="2096" w:author="." w:date="2009-05-30T03:16:00Z"/>
          <w:i/>
        </w:rPr>
      </w:pPr>
      <w:ins w:id="2097" w:author="." w:date="2009-05-30T03:16:00Z">
        <w:r w:rsidRPr="006037B5">
          <w:rPr>
            <w:i/>
          </w:rPr>
          <w:t>Measured Available Bandwidth: 8</w:t>
        </w:r>
        <w:r w:rsidR="00E71CC6">
          <w:rPr>
            <w:i/>
          </w:rPr>
          <w:t>8</w:t>
        </w:r>
        <w:r w:rsidRPr="006037B5">
          <w:rPr>
            <w:i/>
          </w:rPr>
          <w:t>5 Mbps</w:t>
        </w:r>
      </w:ins>
    </w:p>
    <w:p w:rsidR="008332B7" w:rsidRDefault="008332B7" w:rsidP="00AD150A">
      <w:pPr>
        <w:pStyle w:val="BodyText"/>
        <w:rPr>
          <w:ins w:id="2098" w:author="." w:date="2009-05-30T03:16:00Z"/>
          <w:i/>
        </w:rPr>
      </w:pPr>
      <w:ins w:id="2099" w:author="." w:date="2009-05-30T03:16:00Z">
        <w:r>
          <w:rPr>
            <w:i/>
          </w:rPr>
          <w:t>RTT = 0.34 ms</w:t>
        </w:r>
      </w:ins>
    </w:p>
    <w:p w:rsidR="008332B7" w:rsidRDefault="008332B7" w:rsidP="00AD150A">
      <w:pPr>
        <w:pStyle w:val="BodyText"/>
        <w:rPr>
          <w:ins w:id="2100" w:author="." w:date="2009-05-30T03:16:00Z"/>
          <w:i/>
        </w:rPr>
      </w:pPr>
      <w:ins w:id="2101" w:author="." w:date="2009-05-30T03:16:00Z">
        <w:r>
          <w:rPr>
            <w:i/>
          </w:rPr>
          <w:t>Bandwidth Delay Product (BDP) = 1000x0.34=42.5KB</w:t>
        </w:r>
      </w:ins>
    </w:p>
    <w:p w:rsidR="007F3EB3" w:rsidRPr="007F3EB3" w:rsidRDefault="007F3EB3" w:rsidP="007F3EB3">
      <w:pPr>
        <w:pStyle w:val="BodyText"/>
        <w:ind w:firstLine="0"/>
        <w:rPr>
          <w:ins w:id="2102" w:author="." w:date="2009-05-30T03:16:00Z"/>
        </w:rPr>
      </w:pPr>
      <w:ins w:id="2103" w:author="." w:date="2009-05-30T03:16:00Z">
        <w:r>
          <w:tab/>
          <w:t xml:space="preserve">In addition, it is important to bear in mind that though the nodes used </w:t>
        </w:r>
        <w:r w:rsidR="001170E4">
          <w:t xml:space="preserve">in our tests </w:t>
        </w:r>
        <w:r>
          <w:t xml:space="preserve">as servers/seeds </w:t>
        </w:r>
        <w:r w:rsidR="001170E4">
          <w:t>a</w:t>
        </w:r>
        <w:r>
          <w:t xml:space="preserve">re dedicated machines, the underlying network resource has been shared with other nodes connected to same network structure. Thus, network traffics </w:t>
        </w:r>
        <w:r>
          <w:lastRenderedPageBreak/>
          <w:t xml:space="preserve">caused by other nodes may have impact on </w:t>
        </w:r>
        <w:r w:rsidR="001170E4">
          <w:t xml:space="preserve">our </w:t>
        </w:r>
        <w:r>
          <w:t xml:space="preserve">test results but this is not important because </w:t>
        </w:r>
        <w:r w:rsidR="001170E4">
          <w:t xml:space="preserve">we repeated our tests many times on different time frames to minimize the impacts of network traffic generated by other nodes and </w:t>
        </w:r>
        <w:r>
          <w:t>our primary goal is to observe the GridTorrent and PTCP behaviors according as different streams and seeds.</w:t>
        </w:r>
      </w:ins>
    </w:p>
    <w:p w:rsidR="00AD150A" w:rsidRDefault="00AD150A" w:rsidP="00286226">
      <w:pPr>
        <w:pStyle w:val="Heading3"/>
        <w:rPr>
          <w:ins w:id="2104" w:author="." w:date="2009-05-30T03:16:00Z"/>
        </w:rPr>
      </w:pPr>
      <w:bookmarkStart w:id="2105" w:name="_Toc228272661"/>
      <w:ins w:id="2106" w:author="." w:date="2009-05-30T03:16:00Z">
        <w:r>
          <w:t>Scenario I</w:t>
        </w:r>
        <w:r w:rsidR="00183A06">
          <w:t>: Testbed</w:t>
        </w:r>
        <w:bookmarkEnd w:id="2105"/>
      </w:ins>
    </w:p>
    <w:p w:rsidR="00AD150A" w:rsidRDefault="00AD150A" w:rsidP="00AD150A">
      <w:pPr>
        <w:pStyle w:val="BodyText"/>
        <w:rPr>
          <w:ins w:id="2107" w:author="." w:date="2009-05-30T03:16:00Z"/>
        </w:rPr>
      </w:pPr>
      <w:ins w:id="2108" w:author="." w:date="2009-05-30T03:16:00Z">
        <w:r>
          <w:t xml:space="preserve">The purpose of this scenario is to </w:t>
        </w:r>
        <w:r w:rsidR="0012213C">
          <w:t>evaluate</w:t>
        </w:r>
        <w:r>
          <w:t xml:space="preserve"> the performances of PTCP and GridTorrent </w:t>
        </w:r>
        <w:r w:rsidR="002171F9">
          <w:t>o</w:t>
        </w:r>
        <w:r>
          <w:t xml:space="preserve">n local area network. Therefore, </w:t>
        </w:r>
        <w:r w:rsidR="0012213C">
          <w:t xml:space="preserve">both </w:t>
        </w:r>
        <w:r>
          <w:t xml:space="preserve">server and client machines </w:t>
        </w:r>
        <w:r w:rsidR="0012213C">
          <w:t>reside on Indiana University</w:t>
        </w:r>
        <w:r w:rsidR="009B35C2">
          <w:t xml:space="preserve"> (IU) computer</w:t>
        </w:r>
        <w:r>
          <w:t xml:space="preserve"> network</w:t>
        </w:r>
        <w:r w:rsidR="0012213C">
          <w:t xml:space="preserve"> and they are located nearly </w:t>
        </w:r>
        <w:r w:rsidR="002171F9">
          <w:t>1</w:t>
        </w:r>
        <w:r w:rsidR="0012213C">
          <w:t>0 miles away from each other</w:t>
        </w:r>
        <w:r>
          <w:t xml:space="preserve">. For the performance test of PTCP, we used one client and one server. The number of parallel TCP streams between server and client has </w:t>
        </w:r>
        <w:r w:rsidR="0012213C">
          <w:t>been</w:t>
        </w:r>
        <w:r w:rsidR="006012BA">
          <w:t xml:space="preserve"> </w:t>
        </w:r>
        <w:r w:rsidR="0012213C">
          <w:t>increased</w:t>
        </w:r>
        <w:r>
          <w:t xml:space="preserve"> from one to sixt</w:t>
        </w:r>
        <w:r w:rsidR="006012BA">
          <w:t>y-four</w:t>
        </w:r>
        <w:r>
          <w:t xml:space="preserve">. </w:t>
        </w:r>
        <w:r w:rsidR="0033544C">
          <w:fldChar w:fldCharType="begin"/>
        </w:r>
        <w:r w:rsidR="0012213C">
          <w:instrText xml:space="preserve"> REF _Ref215794663 \h </w:instrText>
        </w:r>
      </w:ins>
      <w:ins w:id="2109" w:author="." w:date="2009-05-30T03:16:00Z">
        <w:r w:rsidR="0033544C">
          <w:fldChar w:fldCharType="separate"/>
        </w:r>
        <w:r w:rsidR="007B4C25">
          <w:t xml:space="preserve">Figure </w:t>
        </w:r>
        <w:r w:rsidR="007B4C25">
          <w:rPr>
            <w:noProof/>
          </w:rPr>
          <w:t>8</w:t>
        </w:r>
        <w:r w:rsidR="007B4C25">
          <w:noBreakHyphen/>
        </w:r>
        <w:r w:rsidR="007B4C25">
          <w:rPr>
            <w:noProof/>
          </w:rPr>
          <w:t>2</w:t>
        </w:r>
        <w:r w:rsidR="0033544C">
          <w:fldChar w:fldCharType="end"/>
        </w:r>
        <w:r w:rsidR="0012213C">
          <w:t xml:space="preserve"> </w:t>
        </w:r>
        <w:r>
          <w:t xml:space="preserve">demonstrates the </w:t>
        </w:r>
        <w:r w:rsidR="006012BA">
          <w:t xml:space="preserve">network </w:t>
        </w:r>
        <w:r>
          <w:t>connection diagram of PTCP test case.</w:t>
        </w:r>
      </w:ins>
    </w:p>
    <w:p w:rsidR="00DF685B" w:rsidRDefault="007F3EB3" w:rsidP="00DF685B">
      <w:pPr>
        <w:pStyle w:val="BodyText"/>
        <w:keepNext/>
        <w:ind w:firstLine="0"/>
        <w:rPr>
          <w:ins w:id="2110" w:author="." w:date="2009-05-30T03:16:00Z"/>
        </w:rPr>
      </w:pPr>
      <w:ins w:id="2111" w:author="." w:date="2009-05-30T03:16:00Z">
        <w:r>
          <w:object w:dxaOrig="9633" w:dyaOrig="4790">
            <v:shape id="_x0000_i1047" type="#_x0000_t75" style="width:423pt;height:209.25pt" o:ole="">
              <v:imagedata r:id="rId59" o:title=""/>
            </v:shape>
            <o:OLEObject Type="Embed" ProgID="Visio.Drawing.11" ShapeID="_x0000_i1047" DrawAspect="Content" ObjectID="_1306817426" r:id="rId60"/>
          </w:object>
        </w:r>
      </w:ins>
    </w:p>
    <w:p w:rsidR="008A1742" w:rsidRDefault="00DF685B" w:rsidP="00DF685B">
      <w:pPr>
        <w:pStyle w:val="Caption"/>
        <w:rPr>
          <w:ins w:id="2112" w:author="." w:date="2009-05-30T03:16:00Z"/>
        </w:rPr>
      </w:pPr>
      <w:bookmarkStart w:id="2113" w:name="_Ref215794663"/>
      <w:bookmarkStart w:id="2114" w:name="_Toc228209057"/>
      <w:ins w:id="2115" w:author="." w:date="2009-05-30T03:16:00Z">
        <w:r>
          <w:t xml:space="preserve">Figure </w:t>
        </w:r>
      </w:ins>
      <w:ins w:id="2116" w:author="." w:date="2009-05-31T10:14:00Z">
        <w:r w:rsidR="0033544C">
          <w:fldChar w:fldCharType="begin"/>
        </w:r>
        <w:r w:rsidR="007A19D2">
          <w:instrText xml:space="preserve"> STYLEREF 1 \s </w:instrText>
        </w:r>
      </w:ins>
      <w:r w:rsidR="0033544C">
        <w:fldChar w:fldCharType="separate"/>
      </w:r>
      <w:r w:rsidR="007A19D2">
        <w:rPr>
          <w:noProof/>
        </w:rPr>
        <w:t>8</w:t>
      </w:r>
      <w:ins w:id="2117"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118" w:author="." w:date="2009-05-31T10:14:00Z">
        <w:r w:rsidR="007A19D2">
          <w:rPr>
            <w:noProof/>
          </w:rPr>
          <w:t>2</w:t>
        </w:r>
        <w:r w:rsidR="0033544C">
          <w:fldChar w:fldCharType="end"/>
        </w:r>
      </w:ins>
      <w:del w:id="2119"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w:delText>
        </w:r>
        <w:r w:rsidR="0033544C" w:rsidDel="003D3922">
          <w:fldChar w:fldCharType="end"/>
        </w:r>
      </w:del>
      <w:bookmarkEnd w:id="2113"/>
      <w:ins w:id="2120" w:author="." w:date="2009-05-30T03:16:00Z">
        <w:r>
          <w:t xml:space="preserve"> </w:t>
        </w:r>
        <w:r w:rsidRPr="00F17276">
          <w:t>Client and server configuration for PTCP test case. Server</w:t>
        </w:r>
        <w:r w:rsidR="007431C6">
          <w:t>, machine A,</w:t>
        </w:r>
        <w:r w:rsidRPr="00F17276">
          <w:t xml:space="preserve"> is located at Bloomington, IN, whereas client</w:t>
        </w:r>
        <w:r w:rsidR="007431C6">
          <w:t>, machine B,</w:t>
        </w:r>
        <w:r w:rsidRPr="00F17276">
          <w:t xml:space="preserve"> is at Indianapolis, IN.</w:t>
        </w:r>
        <w:bookmarkEnd w:id="2114"/>
      </w:ins>
    </w:p>
    <w:p w:rsidR="00AD150A" w:rsidRDefault="00AD150A" w:rsidP="000063C2">
      <w:pPr>
        <w:pStyle w:val="BodyText"/>
        <w:rPr>
          <w:ins w:id="2121" w:author="." w:date="2009-05-30T03:16:00Z"/>
        </w:rPr>
      </w:pPr>
      <w:ins w:id="2122" w:author="." w:date="2009-05-30T03:16:00Z">
        <w:r>
          <w:lastRenderedPageBreak/>
          <w:t>The connect</w:t>
        </w:r>
        <w:r w:rsidR="009B35C2">
          <w:t>ions topology between GTF</w:t>
        </w:r>
        <w:r>
          <w:t xml:space="preserve"> client and seeds are displayed in </w:t>
        </w:r>
        <w:r w:rsidR="0033544C">
          <w:fldChar w:fldCharType="begin"/>
        </w:r>
        <w:r w:rsidR="009B35C2">
          <w:instrText xml:space="preserve"> REF _Ref215794739 \h </w:instrText>
        </w:r>
      </w:ins>
      <w:ins w:id="2123" w:author="." w:date="2009-05-30T03:16:00Z">
        <w:r w:rsidR="0033544C">
          <w:fldChar w:fldCharType="separate"/>
        </w:r>
        <w:r w:rsidR="007B4C25">
          <w:t xml:space="preserve">Figure </w:t>
        </w:r>
        <w:r w:rsidR="007B4C25">
          <w:rPr>
            <w:noProof/>
          </w:rPr>
          <w:t>8</w:t>
        </w:r>
        <w:r w:rsidR="007B4C25">
          <w:noBreakHyphen/>
        </w:r>
        <w:r w:rsidR="007B4C25">
          <w:rPr>
            <w:noProof/>
          </w:rPr>
          <w:t>3</w:t>
        </w:r>
        <w:r w:rsidR="0033544C">
          <w:fldChar w:fldCharType="end"/>
        </w:r>
        <w:r>
          <w:t>.</w:t>
        </w:r>
        <w:r w:rsidR="009B35C2">
          <w:t xml:space="preserve"> Similar to PTCP test case, both </w:t>
        </w:r>
        <w:r w:rsidR="0075199B">
          <w:t>seed</w:t>
        </w:r>
        <w:r w:rsidR="009B35C2">
          <w:t xml:space="preserve">s and client are </w:t>
        </w:r>
        <w:r w:rsidR="008E00A5">
          <w:t xml:space="preserve">located </w:t>
        </w:r>
        <w:r w:rsidR="009B35C2">
          <w:t>on IU</w:t>
        </w:r>
        <w:r>
          <w:t xml:space="preserve"> </w:t>
        </w:r>
        <w:r w:rsidR="009B35C2">
          <w:t>LAN</w:t>
        </w:r>
        <w:r w:rsidR="008E00A5">
          <w:t xml:space="preserve"> and </w:t>
        </w:r>
        <w:r w:rsidR="00165892">
          <w:t xml:space="preserve">we also used different </w:t>
        </w:r>
        <w:r w:rsidR="008E00A5">
          <w:t xml:space="preserve">multiple streams -1, 2, 4, 8 and 16 parallel streams- between each </w:t>
        </w:r>
        <w:r w:rsidR="0075199B">
          <w:t>seed</w:t>
        </w:r>
        <w:r w:rsidR="008E00A5">
          <w:t xml:space="preserve"> and the peer</w:t>
        </w:r>
        <w:r w:rsidR="00165892">
          <w:t xml:space="preserve"> to observe the performance behavior of GridTorrent according to parallel stream number. In addition to using parallel streams, we increa</w:t>
        </w:r>
        <w:r w:rsidR="006012BA">
          <w:t>sed</w:t>
        </w:r>
        <w:r w:rsidR="009B35C2">
          <w:t xml:space="preserve"> the number of </w:t>
        </w:r>
        <w:r w:rsidR="0075199B">
          <w:t>seed</w:t>
        </w:r>
        <w:r w:rsidR="009B35C2">
          <w:t>s is during the testing</w:t>
        </w:r>
        <w:r w:rsidR="006012BA">
          <w:t>;</w:t>
        </w:r>
        <w:r w:rsidR="009B35C2">
          <w:t xml:space="preserve"> </w:t>
        </w:r>
        <w:r w:rsidR="006012BA">
          <w:t>t</w:t>
        </w:r>
        <w:r w:rsidR="008E00A5">
          <w:t>he t</w:t>
        </w:r>
        <w:r>
          <w:t xml:space="preserve">est has been initiated into one </w:t>
        </w:r>
        <w:r w:rsidR="0075199B">
          <w:t>seed</w:t>
        </w:r>
        <w:r>
          <w:t xml:space="preserve"> and the number of </w:t>
        </w:r>
        <w:r w:rsidR="0075199B">
          <w:t>seed</w:t>
        </w:r>
        <w:r>
          <w:t>s</w:t>
        </w:r>
        <w:r w:rsidR="00B20D6A">
          <w:t xml:space="preserve"> </w:t>
        </w:r>
        <w:r>
          <w:t xml:space="preserve">was increased up to </w:t>
        </w:r>
        <w:r w:rsidR="008E00A5">
          <w:t>thirty-two</w:t>
        </w:r>
        <w:r>
          <w:t>.</w:t>
        </w:r>
      </w:ins>
    </w:p>
    <w:p w:rsidR="00FE432B" w:rsidRDefault="001170E4" w:rsidP="00FE432B">
      <w:pPr>
        <w:pStyle w:val="BodyText"/>
        <w:ind w:firstLine="0"/>
        <w:rPr>
          <w:ins w:id="2124" w:author="." w:date="2009-05-30T03:16:00Z"/>
        </w:rPr>
      </w:pPr>
      <w:ins w:id="2125" w:author="." w:date="2009-05-30T03:16:00Z">
        <w:r>
          <w:object w:dxaOrig="10625" w:dyaOrig="9362">
            <v:shape id="_x0000_i1048" type="#_x0000_t75" style="width:423pt;height:345.75pt" o:ole="">
              <v:imagedata r:id="rId61" o:title=""/>
            </v:shape>
            <o:OLEObject Type="Embed" ProgID="Visio.Drawing.11" ShapeID="_x0000_i1048" DrawAspect="Content" ObjectID="_1306817427" r:id="rId62"/>
          </w:object>
        </w:r>
      </w:ins>
    </w:p>
    <w:p w:rsidR="00DF685B" w:rsidRDefault="00DF685B" w:rsidP="00DF685B">
      <w:pPr>
        <w:pStyle w:val="Caption"/>
        <w:rPr>
          <w:ins w:id="2126" w:author="." w:date="2009-05-30T03:16:00Z"/>
        </w:rPr>
      </w:pPr>
      <w:bookmarkStart w:id="2127" w:name="_Ref215794739"/>
      <w:bookmarkStart w:id="2128" w:name="_Toc228209058"/>
      <w:ins w:id="2129" w:author="." w:date="2009-05-30T03:16:00Z">
        <w:r>
          <w:t xml:space="preserve">Figure </w:t>
        </w:r>
      </w:ins>
      <w:ins w:id="2130" w:author="." w:date="2009-05-31T10:14:00Z">
        <w:r w:rsidR="0033544C">
          <w:fldChar w:fldCharType="begin"/>
        </w:r>
        <w:r w:rsidR="007A19D2">
          <w:instrText xml:space="preserve"> STYLEREF 1 \s </w:instrText>
        </w:r>
      </w:ins>
      <w:r w:rsidR="0033544C">
        <w:fldChar w:fldCharType="separate"/>
      </w:r>
      <w:r w:rsidR="007A19D2">
        <w:rPr>
          <w:noProof/>
        </w:rPr>
        <w:t>8</w:t>
      </w:r>
      <w:ins w:id="2131"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132" w:author="." w:date="2009-05-31T10:14:00Z">
        <w:r w:rsidR="007A19D2">
          <w:rPr>
            <w:noProof/>
          </w:rPr>
          <w:t>3</w:t>
        </w:r>
        <w:r w:rsidR="0033544C">
          <w:fldChar w:fldCharType="end"/>
        </w:r>
      </w:ins>
      <w:del w:id="2133"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3</w:delText>
        </w:r>
        <w:r w:rsidR="0033544C" w:rsidDel="003D3922">
          <w:fldChar w:fldCharType="end"/>
        </w:r>
      </w:del>
      <w:bookmarkEnd w:id="2127"/>
      <w:ins w:id="2134" w:author="." w:date="2009-05-30T03:16:00Z">
        <w:r>
          <w:t xml:space="preserve"> </w:t>
        </w:r>
        <w:r w:rsidRPr="00446FF5">
          <w:t xml:space="preserve">GridTorrent test case configuration for LAN test. </w:t>
        </w:r>
        <w:r>
          <w:t>Unlike PTCP test case configuration, r</w:t>
        </w:r>
        <w:r w:rsidRPr="00446FF5">
          <w:t xml:space="preserve">egular </w:t>
        </w:r>
        <w:r w:rsidR="00183A06">
          <w:t xml:space="preserve">single </w:t>
        </w:r>
        <w:r w:rsidRPr="00446FF5">
          <w:t>Java sockets are used for data transfer</w:t>
        </w:r>
        <w:r>
          <w:t xml:space="preserve"> in GridTorrent test case</w:t>
        </w:r>
        <w:r w:rsidRPr="00446FF5">
          <w:t>.</w:t>
        </w:r>
        <w:r>
          <w:t xml:space="preserve"> However, server and client’s configuration and location is same as that of PTCP test case.</w:t>
        </w:r>
        <w:bookmarkEnd w:id="2128"/>
      </w:ins>
    </w:p>
    <w:p w:rsidR="006012BA" w:rsidRDefault="006012BA" w:rsidP="006012BA">
      <w:pPr>
        <w:pStyle w:val="Heading3"/>
        <w:rPr>
          <w:ins w:id="2135" w:author="." w:date="2009-05-30T03:16:00Z"/>
        </w:rPr>
      </w:pPr>
      <w:bookmarkStart w:id="2136" w:name="_Toc228272662"/>
      <w:ins w:id="2137" w:author="." w:date="2009-05-30T03:16:00Z">
        <w:r>
          <w:lastRenderedPageBreak/>
          <w:t>Scenario I: LAN Test Result</w:t>
        </w:r>
        <w:bookmarkEnd w:id="2136"/>
      </w:ins>
    </w:p>
    <w:p w:rsidR="00C7162A" w:rsidRDefault="00E43747" w:rsidP="001170E4">
      <w:pPr>
        <w:pStyle w:val="BodyText"/>
        <w:rPr>
          <w:ins w:id="2138" w:author="." w:date="2009-05-30T03:16:00Z"/>
        </w:rPr>
      </w:pPr>
      <w:r>
        <w:fldChar w:fldCharType="begin"/>
      </w:r>
      <w:r>
        <w:instrText xml:space="preserve"> REF _Ref233075077 \h </w:instrText>
      </w:r>
      <w:r>
        <w:fldChar w:fldCharType="separate"/>
      </w:r>
      <w:ins w:id="2139" w:author="." w:date="2009-05-30T03:16:00Z">
        <w:r>
          <w:t xml:space="preserve">Table </w:t>
        </w:r>
      </w:ins>
      <w:r>
        <w:rPr>
          <w:noProof/>
        </w:rPr>
        <w:t>8</w:t>
      </w:r>
      <w:ins w:id="2140" w:author="." w:date="2009-05-30T02:58:00Z">
        <w:r>
          <w:noBreakHyphen/>
        </w:r>
        <w:r>
          <w:rPr>
            <w:noProof/>
          </w:rPr>
          <w:t>2</w:t>
        </w:r>
      </w:ins>
      <w:r>
        <w:fldChar w:fldCharType="end"/>
      </w:r>
      <w:r>
        <w:t xml:space="preserve"> </w:t>
      </w:r>
      <w:ins w:id="2141" w:author="." w:date="2009-05-30T03:16:00Z">
        <w:r w:rsidR="006012BA">
          <w:t>shows average transmission rates between client/peer</w:t>
        </w:r>
        <w:r w:rsidR="00462EB6">
          <w:t>.</w:t>
        </w:r>
        <w:r w:rsidR="006012BA">
          <w:t xml:space="preserve"> </w:t>
        </w:r>
        <w:r w:rsidR="0033544C">
          <w:fldChar w:fldCharType="begin"/>
        </w:r>
        <w:r w:rsidR="00462EB6">
          <w:instrText xml:space="preserve"> REF _Ref228166987 \h </w:instrText>
        </w:r>
      </w:ins>
      <w:ins w:id="2142" w:author="." w:date="2009-05-30T03:16:00Z">
        <w:r w:rsidR="0033544C">
          <w:fldChar w:fldCharType="separate"/>
        </w:r>
        <w:r w:rsidR="007B4C25">
          <w:t xml:space="preserve">Table </w:t>
        </w:r>
        <w:r w:rsidR="007B4C25">
          <w:rPr>
            <w:noProof/>
          </w:rPr>
          <w:t>8</w:t>
        </w:r>
        <w:r w:rsidR="007B4C25">
          <w:noBreakHyphen/>
        </w:r>
        <w:r w:rsidR="007B4C25">
          <w:rPr>
            <w:noProof/>
          </w:rPr>
          <w:t>3</w:t>
        </w:r>
        <w:r w:rsidR="0033544C">
          <w:fldChar w:fldCharType="end"/>
        </w:r>
      </w:ins>
      <w:r>
        <w:t xml:space="preserve"> </w:t>
      </w:r>
      <w:ins w:id="2143" w:author="." w:date="2009-05-30T03:16:00Z">
        <w:r w:rsidR="00462EB6">
          <w:t>display</w:t>
        </w:r>
        <w:r w:rsidR="003D59C3">
          <w:t>s</w:t>
        </w:r>
        <w:r w:rsidR="00462EB6">
          <w:t xml:space="preserve"> </w:t>
        </w:r>
        <w:r w:rsidR="003D59C3">
          <w:t xml:space="preserve">the </w:t>
        </w:r>
        <w:r w:rsidR="00462EB6">
          <w:t xml:space="preserve">bandwidth utilization of GridTorrent with multiple streams and </w:t>
        </w:r>
        <w:r w:rsidR="006012BA">
          <w:t xml:space="preserve">seeds </w:t>
        </w:r>
        <w:r w:rsidR="003D59C3">
          <w:t>o</w:t>
        </w:r>
        <w:r w:rsidR="006012BA">
          <w:t>n LAN</w:t>
        </w:r>
        <w:r w:rsidR="00462EB6">
          <w:t xml:space="preserve"> </w:t>
        </w:r>
        <w:r w:rsidR="003D59C3">
          <w:t xml:space="preserve">part of Indiana University computer network </w:t>
        </w:r>
        <w:r w:rsidR="00462EB6">
          <w:t>without overhead</w:t>
        </w:r>
        <w:r w:rsidR="006012BA">
          <w:t xml:space="preserve">. These numbers were obtained by transferring different files in size –between 300 MB to 1800 MB. </w:t>
        </w:r>
        <w:r w:rsidR="00195806">
          <w:t>On</w:t>
        </w:r>
        <w:r w:rsidR="006012BA">
          <w:t xml:space="preserve"> LAN, </w:t>
        </w:r>
        <w:r w:rsidR="00195806">
          <w:t xml:space="preserve">whereas </w:t>
        </w:r>
        <w:r w:rsidR="00CC4705">
          <w:t>we conducted two type of tests</w:t>
        </w:r>
        <w:r w:rsidR="00195806">
          <w:t xml:space="preserve"> for PTCP</w:t>
        </w:r>
        <w:r w:rsidR="00CC4705">
          <w:t xml:space="preserve">; memory-to-memory and disk-to-disk </w:t>
        </w:r>
        <w:r w:rsidR="00195806">
          <w:t xml:space="preserve">data </w:t>
        </w:r>
        <w:r w:rsidR="00C7162A">
          <w:t>transfer tests, we performed only disk-to-disk data transfer test for GridTorrent since GridTorrent has very complex data transmission algorithm.</w:t>
        </w:r>
      </w:ins>
    </w:p>
    <w:p w:rsidR="001170E4" w:rsidRDefault="001170E4" w:rsidP="001170E4">
      <w:pPr>
        <w:pStyle w:val="BodyText"/>
        <w:rPr>
          <w:ins w:id="2144" w:author="." w:date="2009-05-30T03:16:00Z"/>
        </w:rPr>
      </w:pPr>
      <w:ins w:id="2145" w:author="." w:date="2009-05-30T03:16:00Z">
        <w:r>
          <w:t xml:space="preserve">For PTCP’s memory-to-memory data transfer, there is no significant improvement in bandwidth usage while using multiple parallel streams </w:t>
        </w:r>
        <w:r w:rsidR="0033544C">
          <w:fldChar w:fldCharType="begin">
            <w:fldData xml:space="preserve">PEVuZE5vdGU+PENpdGU+PEF1dGhvcj5CdXJuYXA8L0F1dGhvcj48WWVhcj4yMDA1PC9ZZWFyPjxS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</w:fldData>
          </w:fldChar>
        </w:r>
        <w:r w:rsidR="00CF1EDE">
          <w:instrText xml:space="preserve"> ADDIN EN.CITE </w:instrText>
        </w:r>
        <w:r w:rsidDel="00CF1EDE">
          <w:instrText xml:space="preserve"> ADDIN EN.CITE </w:instrText>
        </w:r>
        <w:r w:rsidR="0033544C" w:rsidDel="00CF1EDE">
          <w:fldChar w:fldCharType="begin">
            <w:fldData xml:space="preserve">PEVuZE5vdGU+PENpdGU+PEF1dGhvcj5CdXJuYXA8L0F1dGhvcj48WWVhcj4yMDA1PC9ZZWFyPjxS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</w:fldData>
          </w:fldChar>
        </w:r>
        <w:r w:rsidDel="00CF1EDE">
          <w:instrText xml:space="preserve"> ADDIN EN.CITE.DATA </w:instrText>
        </w:r>
        <w:r w:rsidR="0033544C" w:rsidDel="00CF1EDE">
          <w:fldChar w:fldCharType="end"/>
        </w:r>
        <w:r w:rsidR="0033544C">
          <w:fldChar w:fldCharType="begin">
            <w:fldData xml:space="preserve">PEVuZE5vdGU+PENpdGU+PEF1dGhvcj5CdXJuYXA8L0F1dGhvcj48WWVhcj4yMDA1PC9ZZWFyPjxS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</w:fldData>
          </w:fldChar>
        </w:r>
        <w:r w:rsidR="00CF1EDE">
          <w:instrText xml:space="preserve"> ADDIN EN.CITE.DATA </w:instrText>
        </w:r>
        <w:r w:rsidR="0033544C">
          <w:fldChar w:fldCharType="end"/>
        </w:r>
        <w:r w:rsidR="0033544C">
          <w:fldChar w:fldCharType="separate"/>
        </w:r>
        <w:r>
          <w:rPr>
            <w:noProof/>
          </w:rPr>
          <w:t>[149, 150]</w:t>
        </w:r>
        <w:r w:rsidR="0033544C">
          <w:fldChar w:fldCharType="end"/>
        </w:r>
        <w:r>
          <w:t xml:space="preserve"> because not only modern LAN connections are very fast but also TCP/IP connection </w:t>
        </w:r>
      </w:ins>
    </w:p>
    <w:p w:rsidR="00462EB6" w:rsidRDefault="00462EB6" w:rsidP="00462EB6">
      <w:pPr>
        <w:pStyle w:val="Caption"/>
        <w:keepNext/>
        <w:rPr>
          <w:ins w:id="2146" w:author="." w:date="2009-05-30T03:16:00Z"/>
        </w:rPr>
      </w:pPr>
      <w:bookmarkStart w:id="2147" w:name="_Toc228209098"/>
      <w:bookmarkStart w:id="2148" w:name="_Ref233075077"/>
      <w:ins w:id="2149" w:author="." w:date="2009-05-30T03:16:00Z">
        <w:r>
          <w:t xml:space="preserve">Table </w:t>
        </w:r>
      </w:ins>
      <w:ins w:id="2150" w:author="." w:date="2009-05-30T02:58:00Z">
        <w:r w:rsidR="0033544C">
          <w:fldChar w:fldCharType="begin"/>
        </w:r>
        <w:r w:rsidR="00B343AF">
          <w:instrText xml:space="preserve"> STYLEREF 1 \s </w:instrText>
        </w:r>
      </w:ins>
      <w:r w:rsidR="0033544C">
        <w:fldChar w:fldCharType="separate"/>
      </w:r>
      <w:r w:rsidR="00B343AF">
        <w:rPr>
          <w:noProof/>
        </w:rPr>
        <w:t>8</w:t>
      </w:r>
      <w:ins w:id="2151"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2152" w:author="." w:date="2009-05-30T02:58:00Z">
        <w:r w:rsidR="00B343AF">
          <w:rPr>
            <w:noProof/>
          </w:rPr>
          <w:t>2</w:t>
        </w:r>
        <w:r w:rsidR="0033544C">
          <w:fldChar w:fldCharType="end"/>
        </w:r>
      </w:ins>
      <w:bookmarkEnd w:id="2148"/>
      <w:del w:id="2153"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2</w:delText>
        </w:r>
        <w:r w:rsidR="0033544C" w:rsidDel="00B343AF">
          <w:fldChar w:fldCharType="end"/>
        </w:r>
      </w:del>
      <w:ins w:id="2154" w:author="." w:date="2009-05-30T03:16:00Z">
        <w:r>
          <w:t xml:space="preserve"> </w:t>
        </w:r>
        <w:r w:rsidRPr="00EE3671">
          <w:t xml:space="preserve">Performance characteristics of </w:t>
        </w:r>
        <w:r>
          <w:t xml:space="preserve">Iperf, </w:t>
        </w:r>
        <w:r w:rsidRPr="00EE3671">
          <w:t>PTCP</w:t>
        </w:r>
        <w:r>
          <w:t xml:space="preserve"> </w:t>
        </w:r>
        <w:r w:rsidR="00391279">
          <w:t>d</w:t>
        </w:r>
        <w:r>
          <w:t>isk-to-</w:t>
        </w:r>
        <w:r w:rsidR="00391279">
          <w:t>d</w:t>
        </w:r>
        <w:r>
          <w:t>isk</w:t>
        </w:r>
        <w:r w:rsidRPr="00EE3671">
          <w:t xml:space="preserve"> and </w:t>
        </w:r>
        <w:r>
          <w:t xml:space="preserve">PTCP </w:t>
        </w:r>
        <w:r w:rsidR="00391279">
          <w:t>m</w:t>
        </w:r>
        <w:r>
          <w:t>emory-to-</w:t>
        </w:r>
        <w:r w:rsidR="00391279">
          <w:t>m</w:t>
        </w:r>
        <w:r>
          <w:t>emory</w:t>
        </w:r>
        <w:r w:rsidRPr="00EE3671">
          <w:t xml:space="preserve"> with various parallel streams or sources on LAN</w:t>
        </w:r>
        <w:bookmarkEnd w:id="2147"/>
      </w:ins>
    </w:p>
    <w:tbl>
      <w:tblPr>
        <w:tblW w:w="5000" w:type="pct"/>
        <w:tblLook w:val="04A0"/>
      </w:tblPr>
      <w:tblGrid>
        <w:gridCol w:w="2168"/>
        <w:gridCol w:w="1432"/>
        <w:gridCol w:w="2096"/>
        <w:gridCol w:w="2973"/>
      </w:tblGrid>
      <w:tr w:rsidR="00A75D70" w:rsidRPr="00A75D70" w:rsidTr="00A75D70">
        <w:trPr>
          <w:trHeight w:val="315"/>
          <w:ins w:id="2155" w:author="." w:date="2009-05-30T03:16:00Z"/>
        </w:trPr>
        <w:tc>
          <w:tcPr>
            <w:tcW w:w="125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5D70" w:rsidRPr="00A75D70" w:rsidRDefault="00A75D70" w:rsidP="00462EB6">
            <w:pPr>
              <w:jc w:val="center"/>
              <w:rPr>
                <w:ins w:id="2156" w:author="." w:date="2009-05-30T03:16:00Z"/>
                <w:rFonts w:ascii="Calibri" w:hAnsi="Calibri"/>
                <w:b/>
                <w:bCs/>
                <w:color w:val="000000"/>
              </w:rPr>
            </w:pPr>
            <w:ins w:id="2157" w:author="." w:date="2009-05-30T03:16:00Z">
              <w:r w:rsidRPr="00A75D70">
                <w:rPr>
                  <w:rFonts w:ascii="Calibri" w:hAnsi="Calibri"/>
                  <w:b/>
                  <w:bCs/>
                  <w:color w:val="000000"/>
                </w:rPr>
                <w:t>Number of S</w:t>
              </w:r>
              <w:r w:rsidR="00462EB6">
                <w:rPr>
                  <w:rFonts w:ascii="Calibri" w:hAnsi="Calibri"/>
                  <w:b/>
                  <w:bCs/>
                  <w:color w:val="000000"/>
                </w:rPr>
                <w:t>treams</w:t>
              </w:r>
            </w:ins>
          </w:p>
        </w:tc>
        <w:tc>
          <w:tcPr>
            <w:tcW w:w="3750" w:type="pct"/>
            <w:gridSpan w:val="3"/>
            <w:tcBorders>
              <w:top w:val="single" w:sz="4" w:space="0" w:color="auto"/>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58" w:author="." w:date="2009-05-30T03:16:00Z"/>
                <w:rFonts w:ascii="Calibri" w:hAnsi="Calibri"/>
                <w:b/>
                <w:bCs/>
                <w:color w:val="000000"/>
              </w:rPr>
            </w:pPr>
            <w:ins w:id="2159" w:author="." w:date="2009-05-30T03:16:00Z">
              <w:r w:rsidRPr="00A75D70">
                <w:rPr>
                  <w:rFonts w:ascii="Calibri" w:hAnsi="Calibri"/>
                  <w:b/>
                  <w:bCs/>
                  <w:color w:val="000000"/>
                </w:rPr>
                <w:t>End-to-end Mean Bandwidth (Mbps)</w:t>
              </w:r>
            </w:ins>
          </w:p>
        </w:tc>
      </w:tr>
      <w:tr w:rsidR="00A75D70" w:rsidRPr="00A75D70" w:rsidTr="00A75D70">
        <w:trPr>
          <w:trHeight w:val="315"/>
          <w:ins w:id="2160" w:author="." w:date="2009-05-30T03:16:00Z"/>
        </w:trPr>
        <w:tc>
          <w:tcPr>
            <w:tcW w:w="1250" w:type="pct"/>
            <w:vMerge/>
            <w:tcBorders>
              <w:top w:val="single" w:sz="4" w:space="0" w:color="auto"/>
              <w:left w:val="single" w:sz="4" w:space="0" w:color="auto"/>
              <w:bottom w:val="single" w:sz="4" w:space="0" w:color="auto"/>
              <w:right w:val="single" w:sz="4" w:space="0" w:color="auto"/>
            </w:tcBorders>
            <w:vAlign w:val="center"/>
            <w:hideMark/>
          </w:tcPr>
          <w:p w:rsidR="00A75D70" w:rsidRPr="00A75D70" w:rsidRDefault="00A75D70" w:rsidP="00A75D70">
            <w:pPr>
              <w:rPr>
                <w:ins w:id="2161" w:author="." w:date="2009-05-30T03:16:00Z"/>
                <w:rFonts w:ascii="Calibri" w:hAnsi="Calibri"/>
                <w:b/>
                <w:bCs/>
                <w:color w:val="000000"/>
              </w:rPr>
            </w:pPr>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62" w:author="." w:date="2009-05-30T03:16:00Z"/>
                <w:rFonts w:ascii="Calibri" w:hAnsi="Calibri"/>
                <w:b/>
                <w:bCs/>
                <w:color w:val="000000"/>
              </w:rPr>
            </w:pPr>
            <w:ins w:id="2163" w:author="." w:date="2009-05-30T03:16:00Z">
              <w:r w:rsidRPr="00A75D70">
                <w:rPr>
                  <w:rFonts w:ascii="Calibri" w:hAnsi="Calibri"/>
                  <w:b/>
                  <w:bCs/>
                  <w:color w:val="000000"/>
                </w:rPr>
                <w:t>Iperf</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64" w:author="." w:date="2009-05-30T03:16:00Z"/>
                <w:rFonts w:ascii="Calibri" w:hAnsi="Calibri"/>
                <w:b/>
                <w:bCs/>
                <w:color w:val="000000"/>
              </w:rPr>
            </w:pPr>
            <w:ins w:id="2165" w:author="." w:date="2009-05-30T03:16:00Z">
              <w:r w:rsidRPr="00A75D70">
                <w:rPr>
                  <w:rFonts w:ascii="Calibri" w:hAnsi="Calibri"/>
                  <w:b/>
                  <w:bCs/>
                  <w:color w:val="000000"/>
                </w:rPr>
                <w:t>PTCP-Disk</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66" w:author="." w:date="2009-05-30T03:16:00Z"/>
                <w:rFonts w:ascii="Calibri" w:hAnsi="Calibri"/>
                <w:b/>
                <w:bCs/>
                <w:color w:val="000000"/>
              </w:rPr>
            </w:pPr>
            <w:ins w:id="2167" w:author="." w:date="2009-05-30T03:16:00Z">
              <w:r w:rsidRPr="00A75D70">
                <w:rPr>
                  <w:rFonts w:ascii="Calibri" w:hAnsi="Calibri"/>
                  <w:b/>
                  <w:bCs/>
                  <w:color w:val="000000"/>
                </w:rPr>
                <w:t>PTCP-Memory</w:t>
              </w:r>
            </w:ins>
          </w:p>
        </w:tc>
      </w:tr>
      <w:tr w:rsidR="00A75D70" w:rsidRPr="00A75D70" w:rsidTr="00A75D70">
        <w:trPr>
          <w:trHeight w:val="315"/>
          <w:ins w:id="2168"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69" w:author="." w:date="2009-05-30T03:16:00Z"/>
                <w:rFonts w:ascii="Calibri" w:hAnsi="Calibri"/>
                <w:color w:val="000000"/>
              </w:rPr>
            </w:pPr>
            <w:ins w:id="2170" w:author="." w:date="2009-05-30T03:16:00Z">
              <w:r w:rsidRPr="00A75D70">
                <w:rPr>
                  <w:rFonts w:ascii="Calibri" w:hAnsi="Calibri"/>
                  <w:color w:val="000000"/>
                </w:rPr>
                <w:t>1</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71" w:author="." w:date="2009-05-30T03:16:00Z"/>
                <w:rFonts w:ascii="Calibri" w:hAnsi="Calibri"/>
                <w:color w:val="000000"/>
              </w:rPr>
            </w:pPr>
            <w:ins w:id="2172" w:author="." w:date="2009-05-30T03:16:00Z">
              <w:r w:rsidRPr="00A75D70">
                <w:rPr>
                  <w:rFonts w:ascii="Calibri" w:hAnsi="Calibri"/>
                  <w:color w:val="000000"/>
                </w:rPr>
                <w:t>810.00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73" w:author="." w:date="2009-05-30T03:16:00Z"/>
                <w:rFonts w:ascii="Calibri" w:hAnsi="Calibri"/>
                <w:color w:val="000000"/>
              </w:rPr>
            </w:pPr>
            <w:ins w:id="2174" w:author="." w:date="2009-05-30T03:16:00Z">
              <w:r w:rsidRPr="00A75D70">
                <w:rPr>
                  <w:rFonts w:ascii="Calibri" w:hAnsi="Calibri"/>
                  <w:color w:val="000000"/>
                </w:rPr>
                <w:t>329.35</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75" w:author="." w:date="2009-05-30T03:16:00Z"/>
                <w:rFonts w:ascii="Calibri" w:hAnsi="Calibri"/>
                <w:color w:val="000000"/>
              </w:rPr>
            </w:pPr>
            <w:ins w:id="2176" w:author="." w:date="2009-05-30T03:16:00Z">
              <w:r w:rsidRPr="00A75D70">
                <w:rPr>
                  <w:rFonts w:ascii="Calibri" w:hAnsi="Calibri"/>
                  <w:color w:val="000000"/>
                </w:rPr>
                <w:t>564.06</w:t>
              </w:r>
            </w:ins>
          </w:p>
        </w:tc>
      </w:tr>
      <w:tr w:rsidR="00A75D70" w:rsidRPr="00A75D70" w:rsidTr="00A75D70">
        <w:trPr>
          <w:trHeight w:val="315"/>
          <w:ins w:id="2177"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78" w:author="." w:date="2009-05-30T03:16:00Z"/>
                <w:rFonts w:ascii="Calibri" w:hAnsi="Calibri"/>
                <w:color w:val="000000"/>
              </w:rPr>
            </w:pPr>
            <w:ins w:id="2179" w:author="." w:date="2009-05-30T03:16:00Z">
              <w:r w:rsidRPr="00A75D70">
                <w:rPr>
                  <w:rFonts w:ascii="Calibri" w:hAnsi="Calibri"/>
                  <w:color w:val="000000"/>
                </w:rPr>
                <w:t>2</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80" w:author="." w:date="2009-05-30T03:16:00Z"/>
                <w:rFonts w:ascii="Calibri" w:hAnsi="Calibri"/>
                <w:color w:val="000000"/>
              </w:rPr>
            </w:pPr>
            <w:ins w:id="2181" w:author="." w:date="2009-05-30T03:16:00Z">
              <w:r w:rsidRPr="00A75D70">
                <w:rPr>
                  <w:rFonts w:ascii="Calibri" w:hAnsi="Calibri"/>
                  <w:color w:val="000000"/>
                </w:rPr>
                <w:t>857.00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82" w:author="." w:date="2009-05-30T03:16:00Z"/>
                <w:rFonts w:ascii="Calibri" w:hAnsi="Calibri"/>
                <w:color w:val="000000"/>
              </w:rPr>
            </w:pPr>
            <w:ins w:id="2183" w:author="." w:date="2009-05-30T03:16:00Z">
              <w:r w:rsidRPr="00A75D70">
                <w:rPr>
                  <w:rFonts w:ascii="Calibri" w:hAnsi="Calibri"/>
                  <w:color w:val="000000"/>
                </w:rPr>
                <w:t>340.75</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84" w:author="." w:date="2009-05-30T03:16:00Z"/>
                <w:rFonts w:ascii="Calibri" w:hAnsi="Calibri"/>
                <w:color w:val="000000"/>
              </w:rPr>
            </w:pPr>
            <w:ins w:id="2185" w:author="." w:date="2009-05-30T03:16:00Z">
              <w:r w:rsidRPr="00A75D70">
                <w:rPr>
                  <w:rFonts w:ascii="Calibri" w:hAnsi="Calibri"/>
                  <w:color w:val="000000"/>
                </w:rPr>
                <w:t>505.70</w:t>
              </w:r>
            </w:ins>
          </w:p>
        </w:tc>
      </w:tr>
      <w:tr w:rsidR="00A75D70" w:rsidRPr="00A75D70" w:rsidTr="00A75D70">
        <w:trPr>
          <w:trHeight w:val="315"/>
          <w:ins w:id="2186"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87" w:author="." w:date="2009-05-30T03:16:00Z"/>
                <w:rFonts w:ascii="Calibri" w:hAnsi="Calibri"/>
                <w:color w:val="000000"/>
              </w:rPr>
            </w:pPr>
            <w:ins w:id="2188" w:author="." w:date="2009-05-30T03:16:00Z">
              <w:r w:rsidRPr="00A75D70">
                <w:rPr>
                  <w:rFonts w:ascii="Calibri" w:hAnsi="Calibri"/>
                  <w:color w:val="000000"/>
                </w:rPr>
                <w:t>4</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89" w:author="." w:date="2009-05-30T03:16:00Z"/>
                <w:rFonts w:ascii="Calibri" w:hAnsi="Calibri"/>
                <w:color w:val="000000"/>
              </w:rPr>
            </w:pPr>
            <w:ins w:id="2190" w:author="." w:date="2009-05-30T03:16:00Z">
              <w:r w:rsidRPr="00A75D70">
                <w:rPr>
                  <w:rFonts w:ascii="Calibri" w:hAnsi="Calibri"/>
                  <w:color w:val="000000"/>
                </w:rPr>
                <w:t>885.00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91" w:author="." w:date="2009-05-30T03:16:00Z"/>
                <w:rFonts w:ascii="Calibri" w:hAnsi="Calibri"/>
                <w:color w:val="000000"/>
              </w:rPr>
            </w:pPr>
            <w:ins w:id="2192" w:author="." w:date="2009-05-30T03:16:00Z">
              <w:r w:rsidRPr="00A75D70">
                <w:rPr>
                  <w:rFonts w:ascii="Calibri" w:hAnsi="Calibri"/>
                  <w:color w:val="000000"/>
                </w:rPr>
                <w:t>312.80</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93" w:author="." w:date="2009-05-30T03:16:00Z"/>
                <w:rFonts w:ascii="Calibri" w:hAnsi="Calibri"/>
                <w:color w:val="000000"/>
              </w:rPr>
            </w:pPr>
            <w:ins w:id="2194" w:author="." w:date="2009-05-30T03:16:00Z">
              <w:r w:rsidRPr="00A75D70">
                <w:rPr>
                  <w:rFonts w:ascii="Calibri" w:hAnsi="Calibri"/>
                  <w:color w:val="000000"/>
                </w:rPr>
                <w:t>427.74</w:t>
              </w:r>
            </w:ins>
          </w:p>
        </w:tc>
      </w:tr>
      <w:tr w:rsidR="00A75D70" w:rsidRPr="00A75D70" w:rsidTr="00A75D70">
        <w:trPr>
          <w:trHeight w:val="315"/>
          <w:ins w:id="2195"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96" w:author="." w:date="2009-05-30T03:16:00Z"/>
                <w:rFonts w:ascii="Calibri" w:hAnsi="Calibri"/>
                <w:color w:val="000000"/>
              </w:rPr>
            </w:pPr>
            <w:ins w:id="2197" w:author="." w:date="2009-05-30T03:16:00Z">
              <w:r w:rsidRPr="00A75D70">
                <w:rPr>
                  <w:rFonts w:ascii="Calibri" w:hAnsi="Calibri"/>
                  <w:color w:val="000000"/>
                </w:rPr>
                <w:t>8</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198" w:author="." w:date="2009-05-30T03:16:00Z"/>
                <w:rFonts w:ascii="Calibri" w:hAnsi="Calibri"/>
                <w:color w:val="000000"/>
              </w:rPr>
            </w:pPr>
            <w:ins w:id="2199" w:author="." w:date="2009-05-30T03:16:00Z">
              <w:r w:rsidRPr="00A75D70">
                <w:rPr>
                  <w:rFonts w:ascii="Calibri" w:hAnsi="Calibri"/>
                  <w:color w:val="000000"/>
                </w:rPr>
                <w:t>884.00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00" w:author="." w:date="2009-05-30T03:16:00Z"/>
                <w:rFonts w:ascii="Calibri" w:hAnsi="Calibri"/>
                <w:color w:val="000000"/>
              </w:rPr>
            </w:pPr>
            <w:ins w:id="2201" w:author="." w:date="2009-05-30T03:16:00Z">
              <w:r w:rsidRPr="00A75D70">
                <w:rPr>
                  <w:rFonts w:ascii="Calibri" w:hAnsi="Calibri"/>
                  <w:color w:val="000000"/>
                </w:rPr>
                <w:t>260.24</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02" w:author="." w:date="2009-05-30T03:16:00Z"/>
                <w:rFonts w:ascii="Calibri" w:hAnsi="Calibri"/>
                <w:color w:val="000000"/>
              </w:rPr>
            </w:pPr>
            <w:ins w:id="2203" w:author="." w:date="2009-05-30T03:16:00Z">
              <w:r w:rsidRPr="00A75D70">
                <w:rPr>
                  <w:rFonts w:ascii="Calibri" w:hAnsi="Calibri"/>
                  <w:color w:val="000000"/>
                </w:rPr>
                <w:t>305.61</w:t>
              </w:r>
            </w:ins>
          </w:p>
        </w:tc>
      </w:tr>
      <w:tr w:rsidR="00A75D70" w:rsidRPr="00A75D70" w:rsidTr="00A75D70">
        <w:trPr>
          <w:trHeight w:val="315"/>
          <w:ins w:id="2204"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05" w:author="." w:date="2009-05-30T03:16:00Z"/>
                <w:rFonts w:ascii="Calibri" w:hAnsi="Calibri"/>
                <w:color w:val="000000"/>
              </w:rPr>
            </w:pPr>
            <w:ins w:id="2206" w:author="." w:date="2009-05-30T03:16:00Z">
              <w:r w:rsidRPr="00A75D70">
                <w:rPr>
                  <w:rFonts w:ascii="Calibri" w:hAnsi="Calibri"/>
                  <w:color w:val="000000"/>
                </w:rPr>
                <w:t>12</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07" w:author="." w:date="2009-05-30T03:16:00Z"/>
                <w:rFonts w:ascii="Calibri" w:hAnsi="Calibri"/>
                <w:color w:val="000000"/>
              </w:rPr>
            </w:pPr>
            <w:ins w:id="2208" w:author="." w:date="2009-05-30T03:16:00Z">
              <w:r w:rsidRPr="00A75D70">
                <w:rPr>
                  <w:rFonts w:ascii="Calibri" w:hAnsi="Calibri"/>
                  <w:color w:val="000000"/>
                </w:rPr>
                <w:t>883.00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09" w:author="." w:date="2009-05-30T03:16:00Z"/>
                <w:rFonts w:ascii="Calibri" w:hAnsi="Calibri"/>
                <w:color w:val="000000"/>
              </w:rPr>
            </w:pPr>
            <w:ins w:id="2210" w:author="." w:date="2009-05-30T03:16:00Z">
              <w:r w:rsidRPr="00A75D70">
                <w:rPr>
                  <w:rFonts w:ascii="Calibri" w:hAnsi="Calibri"/>
                  <w:color w:val="000000"/>
                </w:rPr>
                <w:t>276.69</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11" w:author="." w:date="2009-05-30T03:16:00Z"/>
                <w:rFonts w:ascii="Calibri" w:hAnsi="Calibri"/>
                <w:color w:val="000000"/>
              </w:rPr>
            </w:pPr>
            <w:ins w:id="2212" w:author="." w:date="2009-05-30T03:16:00Z">
              <w:r w:rsidRPr="00A75D70">
                <w:rPr>
                  <w:rFonts w:ascii="Calibri" w:hAnsi="Calibri"/>
                  <w:color w:val="000000"/>
                </w:rPr>
                <w:t>290.94</w:t>
              </w:r>
            </w:ins>
          </w:p>
        </w:tc>
      </w:tr>
      <w:tr w:rsidR="00A75D70" w:rsidRPr="00A75D70" w:rsidTr="00A75D70">
        <w:trPr>
          <w:trHeight w:val="315"/>
          <w:ins w:id="2213"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14" w:author="." w:date="2009-05-30T03:16:00Z"/>
                <w:rFonts w:ascii="Calibri" w:hAnsi="Calibri"/>
                <w:color w:val="000000"/>
              </w:rPr>
            </w:pPr>
            <w:ins w:id="2215" w:author="." w:date="2009-05-30T03:16:00Z">
              <w:r w:rsidRPr="00A75D70">
                <w:rPr>
                  <w:rFonts w:ascii="Calibri" w:hAnsi="Calibri"/>
                  <w:color w:val="000000"/>
                </w:rPr>
                <w:t>16</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16" w:author="." w:date="2009-05-30T03:16:00Z"/>
                <w:rFonts w:ascii="Calibri" w:hAnsi="Calibri"/>
                <w:color w:val="000000"/>
              </w:rPr>
            </w:pPr>
            <w:ins w:id="2217" w:author="." w:date="2009-05-30T03:16:00Z">
              <w:r w:rsidRPr="00A75D70">
                <w:rPr>
                  <w:rFonts w:ascii="Calibri" w:hAnsi="Calibri"/>
                  <w:color w:val="000000"/>
                </w:rPr>
                <w:t>866.00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18" w:author="." w:date="2009-05-30T03:16:00Z"/>
                <w:rFonts w:ascii="Calibri" w:hAnsi="Calibri"/>
                <w:color w:val="000000"/>
              </w:rPr>
            </w:pPr>
            <w:ins w:id="2219" w:author="." w:date="2009-05-30T03:16:00Z">
              <w:r w:rsidRPr="00A75D70">
                <w:rPr>
                  <w:rFonts w:ascii="Calibri" w:hAnsi="Calibri"/>
                  <w:color w:val="000000"/>
                </w:rPr>
                <w:t>254.48</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20" w:author="." w:date="2009-05-30T03:16:00Z"/>
                <w:rFonts w:ascii="Calibri" w:hAnsi="Calibri"/>
                <w:color w:val="000000"/>
              </w:rPr>
            </w:pPr>
            <w:ins w:id="2221" w:author="." w:date="2009-05-30T03:16:00Z">
              <w:r w:rsidRPr="00A75D70">
                <w:rPr>
                  <w:rFonts w:ascii="Calibri" w:hAnsi="Calibri"/>
                  <w:color w:val="000000"/>
                </w:rPr>
                <w:t>325.39</w:t>
              </w:r>
            </w:ins>
          </w:p>
        </w:tc>
      </w:tr>
      <w:tr w:rsidR="00A75D70" w:rsidRPr="00A75D70" w:rsidTr="00A75D70">
        <w:trPr>
          <w:trHeight w:val="315"/>
          <w:ins w:id="2222"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23" w:author="." w:date="2009-05-30T03:16:00Z"/>
                <w:rFonts w:ascii="Calibri" w:hAnsi="Calibri"/>
                <w:color w:val="000000"/>
              </w:rPr>
            </w:pPr>
            <w:ins w:id="2224" w:author="." w:date="2009-05-30T03:16:00Z">
              <w:r w:rsidRPr="00A75D70">
                <w:rPr>
                  <w:rFonts w:ascii="Calibri" w:hAnsi="Calibri"/>
                  <w:color w:val="000000"/>
                </w:rPr>
                <w:t>20</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25" w:author="." w:date="2009-05-30T03:16:00Z"/>
                <w:rFonts w:ascii="Calibri" w:hAnsi="Calibri"/>
                <w:color w:val="000000"/>
              </w:rPr>
            </w:pPr>
            <w:ins w:id="2226" w:author="." w:date="2009-05-30T03:16:00Z">
              <w:r w:rsidRPr="00A75D70">
                <w:rPr>
                  <w:rFonts w:ascii="Calibri" w:hAnsi="Calibri"/>
                  <w:color w:val="000000"/>
                </w:rPr>
                <w:t>866.00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27" w:author="." w:date="2009-05-30T03:16:00Z"/>
                <w:rFonts w:ascii="Calibri" w:hAnsi="Calibri"/>
                <w:color w:val="000000"/>
              </w:rPr>
            </w:pPr>
            <w:ins w:id="2228" w:author="." w:date="2009-05-30T03:16:00Z">
              <w:r w:rsidRPr="00A75D70">
                <w:rPr>
                  <w:rFonts w:ascii="Calibri" w:hAnsi="Calibri"/>
                  <w:color w:val="000000"/>
                </w:rPr>
                <w:t>265.23</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29" w:author="." w:date="2009-05-30T03:16:00Z"/>
                <w:rFonts w:ascii="Calibri" w:hAnsi="Calibri"/>
                <w:color w:val="000000"/>
              </w:rPr>
            </w:pPr>
            <w:ins w:id="2230" w:author="." w:date="2009-05-30T03:16:00Z">
              <w:r w:rsidRPr="00A75D70">
                <w:rPr>
                  <w:rFonts w:ascii="Calibri" w:hAnsi="Calibri"/>
                  <w:color w:val="000000"/>
                </w:rPr>
                <w:t>345.09</w:t>
              </w:r>
            </w:ins>
          </w:p>
        </w:tc>
      </w:tr>
      <w:tr w:rsidR="00A75D70" w:rsidRPr="00A75D70" w:rsidTr="00A75D70">
        <w:trPr>
          <w:trHeight w:val="315"/>
          <w:ins w:id="2231"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32" w:author="." w:date="2009-05-30T03:16:00Z"/>
                <w:rFonts w:ascii="Calibri" w:hAnsi="Calibri"/>
                <w:color w:val="000000"/>
              </w:rPr>
            </w:pPr>
            <w:ins w:id="2233" w:author="." w:date="2009-05-30T03:16:00Z">
              <w:r w:rsidRPr="00A75D70">
                <w:rPr>
                  <w:rFonts w:ascii="Calibri" w:hAnsi="Calibri"/>
                  <w:color w:val="000000"/>
                </w:rPr>
                <w:t>24</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34" w:author="." w:date="2009-05-30T03:16:00Z"/>
                <w:rFonts w:ascii="Calibri" w:hAnsi="Calibri"/>
                <w:color w:val="000000"/>
              </w:rPr>
            </w:pPr>
            <w:ins w:id="2235" w:author="." w:date="2009-05-30T03:16:00Z">
              <w:r w:rsidRPr="00A75D70">
                <w:rPr>
                  <w:rFonts w:ascii="Calibri" w:hAnsi="Calibri"/>
                  <w:color w:val="000000"/>
                </w:rPr>
                <w:t>864.00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36" w:author="." w:date="2009-05-30T03:16:00Z"/>
                <w:rFonts w:ascii="Calibri" w:hAnsi="Calibri"/>
                <w:color w:val="000000"/>
              </w:rPr>
            </w:pPr>
            <w:ins w:id="2237" w:author="." w:date="2009-05-30T03:16:00Z">
              <w:r w:rsidRPr="00A75D70">
                <w:rPr>
                  <w:rFonts w:ascii="Calibri" w:hAnsi="Calibri"/>
                  <w:color w:val="000000"/>
                </w:rPr>
                <w:t>289.60</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38" w:author="." w:date="2009-05-30T03:16:00Z"/>
                <w:rFonts w:ascii="Calibri" w:hAnsi="Calibri"/>
                <w:color w:val="000000"/>
              </w:rPr>
            </w:pPr>
            <w:ins w:id="2239" w:author="." w:date="2009-05-30T03:16:00Z">
              <w:r w:rsidRPr="00A75D70">
                <w:rPr>
                  <w:rFonts w:ascii="Calibri" w:hAnsi="Calibri"/>
                  <w:color w:val="000000"/>
                </w:rPr>
                <w:t>374.00</w:t>
              </w:r>
            </w:ins>
          </w:p>
        </w:tc>
      </w:tr>
      <w:tr w:rsidR="00A75D70" w:rsidRPr="00A75D70" w:rsidTr="00A75D70">
        <w:trPr>
          <w:trHeight w:val="315"/>
          <w:ins w:id="2240"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41" w:author="." w:date="2009-05-30T03:16:00Z"/>
                <w:rFonts w:ascii="Calibri" w:hAnsi="Calibri"/>
                <w:color w:val="000000"/>
              </w:rPr>
            </w:pPr>
            <w:ins w:id="2242" w:author="." w:date="2009-05-30T03:16:00Z">
              <w:r w:rsidRPr="00A75D70">
                <w:rPr>
                  <w:rFonts w:ascii="Calibri" w:hAnsi="Calibri"/>
                  <w:color w:val="000000"/>
                </w:rPr>
                <w:t>28</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43" w:author="." w:date="2009-05-30T03:16:00Z"/>
                <w:rFonts w:ascii="Calibri" w:hAnsi="Calibri"/>
                <w:color w:val="000000"/>
              </w:rPr>
            </w:pPr>
            <w:ins w:id="2244" w:author="." w:date="2009-05-30T03:16:00Z">
              <w:r w:rsidRPr="00A75D70">
                <w:rPr>
                  <w:rFonts w:ascii="Calibri" w:hAnsi="Calibri"/>
                  <w:color w:val="000000"/>
                </w:rPr>
                <w:t>861.00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45" w:author="." w:date="2009-05-30T03:16:00Z"/>
                <w:rFonts w:ascii="Calibri" w:hAnsi="Calibri"/>
                <w:color w:val="000000"/>
              </w:rPr>
            </w:pPr>
            <w:ins w:id="2246" w:author="." w:date="2009-05-30T03:16:00Z">
              <w:r w:rsidRPr="00A75D70">
                <w:rPr>
                  <w:rFonts w:ascii="Calibri" w:hAnsi="Calibri"/>
                  <w:color w:val="000000"/>
                </w:rPr>
                <w:t>276.16</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47" w:author="." w:date="2009-05-30T03:16:00Z"/>
                <w:rFonts w:ascii="Calibri" w:hAnsi="Calibri"/>
                <w:color w:val="000000"/>
              </w:rPr>
            </w:pPr>
            <w:ins w:id="2248" w:author="." w:date="2009-05-30T03:16:00Z">
              <w:r w:rsidRPr="00A75D70">
                <w:rPr>
                  <w:rFonts w:ascii="Calibri" w:hAnsi="Calibri"/>
                  <w:color w:val="000000"/>
                </w:rPr>
                <w:t>392.64</w:t>
              </w:r>
            </w:ins>
          </w:p>
        </w:tc>
      </w:tr>
      <w:tr w:rsidR="00A75D70" w:rsidRPr="00A75D70" w:rsidTr="00A75D70">
        <w:trPr>
          <w:trHeight w:val="315"/>
          <w:ins w:id="2249"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50" w:author="." w:date="2009-05-30T03:16:00Z"/>
                <w:rFonts w:ascii="Calibri" w:hAnsi="Calibri"/>
                <w:color w:val="000000"/>
              </w:rPr>
            </w:pPr>
            <w:ins w:id="2251" w:author="." w:date="2009-05-30T03:16:00Z">
              <w:r w:rsidRPr="00A75D70">
                <w:rPr>
                  <w:rFonts w:ascii="Calibri" w:hAnsi="Calibri"/>
                  <w:color w:val="000000"/>
                </w:rPr>
                <w:t>32</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52" w:author="." w:date="2009-05-30T03:16:00Z"/>
                <w:rFonts w:ascii="Calibri" w:hAnsi="Calibri"/>
                <w:color w:val="000000"/>
              </w:rPr>
            </w:pPr>
            <w:ins w:id="2253" w:author="." w:date="2009-05-30T03:16:00Z">
              <w:r w:rsidRPr="00A75D70">
                <w:rPr>
                  <w:rFonts w:ascii="Calibri" w:hAnsi="Calibri"/>
                  <w:color w:val="000000"/>
                </w:rPr>
                <w:t>861.00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54" w:author="." w:date="2009-05-30T03:16:00Z"/>
                <w:rFonts w:ascii="Calibri" w:hAnsi="Calibri"/>
                <w:color w:val="000000"/>
              </w:rPr>
            </w:pPr>
            <w:ins w:id="2255" w:author="." w:date="2009-05-30T03:16:00Z">
              <w:r w:rsidRPr="00A75D70">
                <w:rPr>
                  <w:rFonts w:ascii="Calibri" w:hAnsi="Calibri"/>
                  <w:color w:val="000000"/>
                </w:rPr>
                <w:t>267.06</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56" w:author="." w:date="2009-05-30T03:16:00Z"/>
                <w:rFonts w:ascii="Calibri" w:hAnsi="Calibri"/>
                <w:color w:val="000000"/>
              </w:rPr>
            </w:pPr>
            <w:ins w:id="2257" w:author="." w:date="2009-05-30T03:16:00Z">
              <w:r w:rsidRPr="00A75D70">
                <w:rPr>
                  <w:rFonts w:ascii="Calibri" w:hAnsi="Calibri"/>
                  <w:color w:val="000000"/>
                </w:rPr>
                <w:t>415.75</w:t>
              </w:r>
            </w:ins>
          </w:p>
        </w:tc>
      </w:tr>
      <w:tr w:rsidR="00A75D70" w:rsidRPr="00A75D70" w:rsidTr="00A75D70">
        <w:trPr>
          <w:trHeight w:val="315"/>
          <w:ins w:id="2258" w:author="." w:date="2009-05-30T03:16:00Z"/>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59" w:author="." w:date="2009-05-30T03:16:00Z"/>
                <w:rFonts w:ascii="Calibri" w:hAnsi="Calibri"/>
                <w:color w:val="000000"/>
              </w:rPr>
            </w:pPr>
            <w:ins w:id="2260" w:author="." w:date="2009-05-30T03:16:00Z">
              <w:r w:rsidRPr="00A75D70">
                <w:rPr>
                  <w:rFonts w:ascii="Calibri" w:hAnsi="Calibri"/>
                  <w:color w:val="000000"/>
                </w:rPr>
                <w:t>64</w:t>
              </w:r>
            </w:ins>
          </w:p>
        </w:tc>
        <w:tc>
          <w:tcPr>
            <w:tcW w:w="826"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61" w:author="." w:date="2009-05-30T03:16:00Z"/>
                <w:rFonts w:ascii="Calibri" w:hAnsi="Calibri"/>
                <w:color w:val="000000"/>
              </w:rPr>
            </w:pPr>
            <w:ins w:id="2262" w:author="." w:date="2009-05-30T03:16:00Z">
              <w:r w:rsidRPr="00A75D70">
                <w:rPr>
                  <w:rFonts w:ascii="Calibri" w:hAnsi="Calibri"/>
                  <w:color w:val="000000"/>
                </w:rPr>
                <w:t>801.00</w:t>
              </w:r>
            </w:ins>
          </w:p>
        </w:tc>
        <w:tc>
          <w:tcPr>
            <w:tcW w:w="1209"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63" w:author="." w:date="2009-05-30T03:16:00Z"/>
                <w:rFonts w:ascii="Calibri" w:hAnsi="Calibri"/>
                <w:color w:val="000000"/>
              </w:rPr>
            </w:pPr>
            <w:ins w:id="2264" w:author="." w:date="2009-05-30T03:16:00Z">
              <w:r w:rsidRPr="00A75D70">
                <w:rPr>
                  <w:rFonts w:ascii="Calibri" w:hAnsi="Calibri"/>
                  <w:color w:val="000000"/>
                </w:rPr>
                <w:t>274.92</w:t>
              </w:r>
            </w:ins>
          </w:p>
        </w:tc>
        <w:tc>
          <w:tcPr>
            <w:tcW w:w="1715"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65" w:author="." w:date="2009-05-30T03:16:00Z"/>
                <w:rFonts w:ascii="Calibri" w:hAnsi="Calibri"/>
                <w:color w:val="000000"/>
              </w:rPr>
            </w:pPr>
            <w:ins w:id="2266" w:author="." w:date="2009-05-30T03:16:00Z">
              <w:r w:rsidRPr="00A75D70">
                <w:rPr>
                  <w:rFonts w:ascii="Calibri" w:hAnsi="Calibri"/>
                  <w:color w:val="000000"/>
                </w:rPr>
                <w:t>472.77</w:t>
              </w:r>
            </w:ins>
          </w:p>
        </w:tc>
      </w:tr>
    </w:tbl>
    <w:p w:rsidR="00A75D70" w:rsidRDefault="00A75D70" w:rsidP="00A75D70">
      <w:pPr>
        <w:pStyle w:val="BodyText"/>
        <w:ind w:firstLine="0"/>
        <w:rPr>
          <w:ins w:id="2267" w:author="." w:date="2009-05-30T03:16:00Z"/>
        </w:rPr>
      </w:pPr>
    </w:p>
    <w:p w:rsidR="00462EB6" w:rsidRDefault="00462EB6" w:rsidP="00462EB6">
      <w:pPr>
        <w:pStyle w:val="Caption"/>
        <w:keepNext/>
        <w:rPr>
          <w:ins w:id="2268" w:author="." w:date="2009-05-30T03:16:00Z"/>
        </w:rPr>
      </w:pPr>
      <w:bookmarkStart w:id="2269" w:name="_Ref228166987"/>
      <w:bookmarkStart w:id="2270" w:name="_Toc228209099"/>
      <w:ins w:id="2271" w:author="." w:date="2009-05-30T03:16:00Z">
        <w:r>
          <w:lastRenderedPageBreak/>
          <w:t xml:space="preserve">Table </w:t>
        </w:r>
      </w:ins>
      <w:ins w:id="2272" w:author="." w:date="2009-05-30T02:58:00Z">
        <w:r w:rsidR="0033544C">
          <w:fldChar w:fldCharType="begin"/>
        </w:r>
        <w:r w:rsidR="00B343AF">
          <w:instrText xml:space="preserve"> STYLEREF 1 \s </w:instrText>
        </w:r>
      </w:ins>
      <w:r w:rsidR="0033544C">
        <w:fldChar w:fldCharType="separate"/>
      </w:r>
      <w:r w:rsidR="00B343AF">
        <w:rPr>
          <w:noProof/>
        </w:rPr>
        <w:t>8</w:t>
      </w:r>
      <w:ins w:id="2273"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2274" w:author="." w:date="2009-05-30T02:58:00Z">
        <w:r w:rsidR="00B343AF">
          <w:rPr>
            <w:noProof/>
          </w:rPr>
          <w:t>3</w:t>
        </w:r>
        <w:r w:rsidR="0033544C">
          <w:fldChar w:fldCharType="end"/>
        </w:r>
      </w:ins>
      <w:del w:id="2275"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3</w:delText>
        </w:r>
        <w:r w:rsidR="0033544C" w:rsidDel="00B343AF">
          <w:fldChar w:fldCharType="end"/>
        </w:r>
      </w:del>
      <w:bookmarkEnd w:id="2269"/>
      <w:ins w:id="2276" w:author="." w:date="2009-05-30T03:16:00Z">
        <w:r>
          <w:t xml:space="preserve"> Bandwidth utilization </w:t>
        </w:r>
        <w:r w:rsidRPr="002966F1">
          <w:t xml:space="preserve">of </w:t>
        </w:r>
        <w:r>
          <w:t>GridTorrent</w:t>
        </w:r>
        <w:r w:rsidRPr="002966F1">
          <w:t xml:space="preserve"> with various parallel streams </w:t>
        </w:r>
        <w:r>
          <w:t>and</w:t>
        </w:r>
        <w:r w:rsidRPr="002966F1">
          <w:t xml:space="preserve"> s</w:t>
        </w:r>
        <w:r>
          <w:t>eeds</w:t>
        </w:r>
        <w:r w:rsidRPr="002966F1">
          <w:t xml:space="preserve"> </w:t>
        </w:r>
        <w:r>
          <w:t xml:space="preserve">for useful data transmission </w:t>
        </w:r>
        <w:r w:rsidRPr="002966F1">
          <w:t>on LAN</w:t>
        </w:r>
        <w:bookmarkEnd w:id="2270"/>
      </w:ins>
    </w:p>
    <w:tbl>
      <w:tblPr>
        <w:tblW w:w="5000" w:type="pct"/>
        <w:tblLook w:val="04A0"/>
      </w:tblPr>
      <w:tblGrid>
        <w:gridCol w:w="1927"/>
        <w:gridCol w:w="1347"/>
        <w:gridCol w:w="1347"/>
        <w:gridCol w:w="1347"/>
        <w:gridCol w:w="1347"/>
        <w:gridCol w:w="1354"/>
      </w:tblGrid>
      <w:tr w:rsidR="00A75D70" w:rsidRPr="00A75D70" w:rsidTr="00462EB6">
        <w:trPr>
          <w:trHeight w:val="315"/>
          <w:ins w:id="2277" w:author="." w:date="2009-05-30T03:16:00Z"/>
        </w:trPr>
        <w:tc>
          <w:tcPr>
            <w:tcW w:w="11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75D70" w:rsidRPr="00A75D70" w:rsidRDefault="00A75D70" w:rsidP="00A75D70">
            <w:pPr>
              <w:jc w:val="center"/>
              <w:rPr>
                <w:ins w:id="2278" w:author="." w:date="2009-05-30T03:16:00Z"/>
                <w:rFonts w:ascii="Calibri" w:hAnsi="Calibri"/>
                <w:b/>
                <w:bCs/>
                <w:color w:val="000000"/>
              </w:rPr>
            </w:pPr>
            <w:ins w:id="2279" w:author="." w:date="2009-05-30T03:16:00Z">
              <w:r w:rsidRPr="00A75D70">
                <w:rPr>
                  <w:rFonts w:ascii="Calibri" w:hAnsi="Calibri"/>
                  <w:b/>
                  <w:bCs/>
                  <w:color w:val="000000"/>
                </w:rPr>
                <w:t>Number of Seeds</w:t>
              </w:r>
            </w:ins>
          </w:p>
        </w:tc>
        <w:tc>
          <w:tcPr>
            <w:tcW w:w="3889" w:type="pct"/>
            <w:gridSpan w:val="5"/>
            <w:tcBorders>
              <w:top w:val="single" w:sz="4" w:space="0" w:color="auto"/>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80" w:author="." w:date="2009-05-30T03:16:00Z"/>
                <w:rFonts w:ascii="Calibri" w:hAnsi="Calibri"/>
                <w:b/>
                <w:bCs/>
                <w:color w:val="000000"/>
              </w:rPr>
            </w:pPr>
            <w:ins w:id="2281" w:author="." w:date="2009-05-30T03:16:00Z">
              <w:r w:rsidRPr="00A75D70">
                <w:rPr>
                  <w:rFonts w:ascii="Calibri" w:hAnsi="Calibri"/>
                  <w:b/>
                  <w:bCs/>
                  <w:color w:val="000000"/>
                </w:rPr>
                <w:t>End-to-end Mean Bandwidth (Mbps)</w:t>
              </w:r>
            </w:ins>
          </w:p>
        </w:tc>
      </w:tr>
      <w:tr w:rsidR="00A75D70" w:rsidRPr="00A75D70" w:rsidTr="00462EB6">
        <w:trPr>
          <w:trHeight w:val="315"/>
          <w:ins w:id="2282" w:author="." w:date="2009-05-30T03:16:00Z"/>
        </w:trPr>
        <w:tc>
          <w:tcPr>
            <w:tcW w:w="1111" w:type="pct"/>
            <w:vMerge/>
            <w:tcBorders>
              <w:top w:val="single" w:sz="4" w:space="0" w:color="auto"/>
              <w:left w:val="single" w:sz="4" w:space="0" w:color="auto"/>
              <w:bottom w:val="single" w:sz="4" w:space="0" w:color="auto"/>
              <w:right w:val="single" w:sz="4" w:space="0" w:color="auto"/>
            </w:tcBorders>
            <w:vAlign w:val="center"/>
            <w:hideMark/>
          </w:tcPr>
          <w:p w:rsidR="00A75D70" w:rsidRPr="00A75D70" w:rsidRDefault="00A75D70" w:rsidP="00A75D70">
            <w:pPr>
              <w:rPr>
                <w:ins w:id="2283" w:author="." w:date="2009-05-30T03:16:00Z"/>
                <w:rFonts w:ascii="Calibri" w:hAnsi="Calibri"/>
                <w:b/>
                <w:bCs/>
                <w:color w:val="000000"/>
              </w:rPr>
            </w:pPr>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84" w:author="." w:date="2009-05-30T03:16:00Z"/>
                <w:rFonts w:ascii="Calibri" w:hAnsi="Calibri"/>
                <w:b/>
                <w:bCs/>
                <w:color w:val="000000"/>
              </w:rPr>
            </w:pPr>
            <w:ins w:id="2285" w:author="." w:date="2009-05-30T03:16:00Z">
              <w:r w:rsidRPr="00A75D70">
                <w:rPr>
                  <w:rFonts w:ascii="Calibri" w:hAnsi="Calibri"/>
                  <w:b/>
                  <w:bCs/>
                  <w:color w:val="000000"/>
                </w:rPr>
                <w:t>GT1</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86" w:author="." w:date="2009-05-30T03:16:00Z"/>
                <w:rFonts w:ascii="Calibri" w:hAnsi="Calibri"/>
                <w:b/>
                <w:bCs/>
                <w:color w:val="000000"/>
              </w:rPr>
            </w:pPr>
            <w:ins w:id="2287" w:author="." w:date="2009-05-30T03:16:00Z">
              <w:r w:rsidRPr="00A75D70">
                <w:rPr>
                  <w:rFonts w:ascii="Calibri" w:hAnsi="Calibri"/>
                  <w:b/>
                  <w:bCs/>
                  <w:color w:val="000000"/>
                </w:rPr>
                <w:t>GT2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88" w:author="." w:date="2009-05-30T03:16:00Z"/>
                <w:rFonts w:ascii="Calibri" w:hAnsi="Calibri"/>
                <w:b/>
                <w:bCs/>
                <w:color w:val="000000"/>
              </w:rPr>
            </w:pPr>
            <w:ins w:id="2289" w:author="." w:date="2009-05-30T03:16:00Z">
              <w:r w:rsidRPr="00A75D70">
                <w:rPr>
                  <w:rFonts w:ascii="Calibri" w:hAnsi="Calibri"/>
                  <w:b/>
                  <w:bCs/>
                  <w:color w:val="000000"/>
                </w:rPr>
                <w:t>GT4</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90" w:author="." w:date="2009-05-30T03:16:00Z"/>
                <w:rFonts w:ascii="Calibri" w:hAnsi="Calibri"/>
                <w:b/>
                <w:bCs/>
                <w:color w:val="000000"/>
              </w:rPr>
            </w:pPr>
            <w:ins w:id="2291" w:author="." w:date="2009-05-30T03:16:00Z">
              <w:r w:rsidRPr="00A75D70">
                <w:rPr>
                  <w:rFonts w:ascii="Calibri" w:hAnsi="Calibri"/>
                  <w:b/>
                  <w:bCs/>
                  <w:color w:val="000000"/>
                </w:rPr>
                <w:t>GT8</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92" w:author="." w:date="2009-05-30T03:16:00Z"/>
                <w:rFonts w:ascii="Calibri" w:hAnsi="Calibri"/>
                <w:b/>
                <w:bCs/>
                <w:color w:val="000000"/>
              </w:rPr>
            </w:pPr>
            <w:ins w:id="2293" w:author="." w:date="2009-05-30T03:16:00Z">
              <w:r w:rsidRPr="00A75D70">
                <w:rPr>
                  <w:rFonts w:ascii="Calibri" w:hAnsi="Calibri"/>
                  <w:b/>
                  <w:bCs/>
                  <w:color w:val="000000"/>
                </w:rPr>
                <w:t>G16</w:t>
              </w:r>
            </w:ins>
          </w:p>
        </w:tc>
      </w:tr>
      <w:tr w:rsidR="00A75D70" w:rsidRPr="00A75D70" w:rsidTr="00462EB6">
        <w:trPr>
          <w:trHeight w:val="315"/>
          <w:ins w:id="2294"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95" w:author="." w:date="2009-05-30T03:16:00Z"/>
                <w:rFonts w:ascii="Calibri" w:hAnsi="Calibri"/>
                <w:color w:val="000000"/>
              </w:rPr>
            </w:pPr>
            <w:ins w:id="2296" w:author="." w:date="2009-05-30T03:16:00Z">
              <w:r w:rsidRPr="00A75D70">
                <w:rPr>
                  <w:rFonts w:ascii="Calibri" w:hAnsi="Calibri"/>
                  <w:color w:val="000000"/>
                </w:rPr>
                <w:t>1</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97" w:author="." w:date="2009-05-30T03:16:00Z"/>
                <w:rFonts w:ascii="Calibri" w:hAnsi="Calibri"/>
                <w:color w:val="000000"/>
              </w:rPr>
            </w:pPr>
            <w:ins w:id="2298" w:author="." w:date="2009-05-30T03:16:00Z">
              <w:r w:rsidRPr="00A75D70">
                <w:rPr>
                  <w:rFonts w:ascii="Calibri" w:hAnsi="Calibri"/>
                  <w:color w:val="000000"/>
                </w:rPr>
                <w:t>220.35</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299" w:author="." w:date="2009-05-30T03:16:00Z"/>
                <w:rFonts w:ascii="Calibri" w:hAnsi="Calibri"/>
                <w:color w:val="000000"/>
              </w:rPr>
            </w:pPr>
            <w:ins w:id="2300" w:author="." w:date="2009-05-30T03:16:00Z">
              <w:r w:rsidRPr="00A75D70">
                <w:rPr>
                  <w:rFonts w:ascii="Calibri" w:hAnsi="Calibri"/>
                  <w:color w:val="000000"/>
                </w:rPr>
                <w:t>236.21</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01" w:author="." w:date="2009-05-30T03:16:00Z"/>
                <w:rFonts w:ascii="Calibri" w:hAnsi="Calibri"/>
                <w:color w:val="000000"/>
              </w:rPr>
            </w:pPr>
            <w:ins w:id="2302" w:author="." w:date="2009-05-30T03:16:00Z">
              <w:r w:rsidRPr="00A75D70">
                <w:rPr>
                  <w:rFonts w:ascii="Calibri" w:hAnsi="Calibri"/>
                  <w:color w:val="000000"/>
                </w:rPr>
                <w:t>215.49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03" w:author="." w:date="2009-05-30T03:16:00Z"/>
                <w:rFonts w:ascii="Calibri" w:hAnsi="Calibri"/>
                <w:color w:val="000000"/>
              </w:rPr>
            </w:pPr>
            <w:ins w:id="2304" w:author="." w:date="2009-05-30T03:16:00Z">
              <w:r w:rsidRPr="00A75D70">
                <w:rPr>
                  <w:rFonts w:ascii="Calibri" w:hAnsi="Calibri"/>
                  <w:color w:val="000000"/>
                </w:rPr>
                <w:t>212.57</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05" w:author="." w:date="2009-05-30T03:16:00Z"/>
                <w:rFonts w:ascii="Calibri" w:hAnsi="Calibri"/>
                <w:color w:val="000000"/>
              </w:rPr>
            </w:pPr>
            <w:ins w:id="2306" w:author="." w:date="2009-05-30T03:16:00Z">
              <w:r w:rsidRPr="00A75D70">
                <w:rPr>
                  <w:rFonts w:ascii="Calibri" w:hAnsi="Calibri"/>
                  <w:color w:val="000000"/>
                </w:rPr>
                <w:t>198.95</w:t>
              </w:r>
            </w:ins>
          </w:p>
        </w:tc>
      </w:tr>
      <w:tr w:rsidR="00A75D70" w:rsidRPr="00A75D70" w:rsidTr="00462EB6">
        <w:trPr>
          <w:trHeight w:val="315"/>
          <w:ins w:id="2307"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08" w:author="." w:date="2009-05-30T03:16:00Z"/>
                <w:rFonts w:ascii="Calibri" w:hAnsi="Calibri"/>
                <w:color w:val="000000"/>
              </w:rPr>
            </w:pPr>
            <w:ins w:id="2309" w:author="." w:date="2009-05-30T03:16:00Z">
              <w:r w:rsidRPr="00A75D70">
                <w:rPr>
                  <w:rFonts w:ascii="Calibri" w:hAnsi="Calibri"/>
                  <w:color w:val="000000"/>
                </w:rPr>
                <w:t>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10" w:author="." w:date="2009-05-30T03:16:00Z"/>
                <w:rFonts w:ascii="Calibri" w:hAnsi="Calibri"/>
                <w:color w:val="000000"/>
              </w:rPr>
            </w:pPr>
            <w:ins w:id="2311" w:author="." w:date="2009-05-30T03:16:00Z">
              <w:r w:rsidRPr="00A75D70">
                <w:rPr>
                  <w:rFonts w:ascii="Calibri" w:hAnsi="Calibri"/>
                  <w:color w:val="000000"/>
                </w:rPr>
                <w:t>225.54</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12" w:author="." w:date="2009-05-30T03:16:00Z"/>
                <w:rFonts w:ascii="Calibri" w:hAnsi="Calibri"/>
                <w:color w:val="000000"/>
              </w:rPr>
            </w:pPr>
            <w:ins w:id="2313" w:author="." w:date="2009-05-30T03:16:00Z">
              <w:r w:rsidRPr="00A75D70">
                <w:rPr>
                  <w:rFonts w:ascii="Calibri" w:hAnsi="Calibri"/>
                  <w:color w:val="000000"/>
                </w:rPr>
                <w:t>218.49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14" w:author="." w:date="2009-05-30T03:16:00Z"/>
                <w:rFonts w:ascii="Calibri" w:hAnsi="Calibri"/>
                <w:color w:val="000000"/>
              </w:rPr>
            </w:pPr>
            <w:ins w:id="2315" w:author="." w:date="2009-05-30T03:16:00Z">
              <w:r w:rsidRPr="00A75D70">
                <w:rPr>
                  <w:rFonts w:ascii="Calibri" w:hAnsi="Calibri"/>
                  <w:color w:val="000000"/>
                </w:rPr>
                <w:t>214.82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16" w:author="." w:date="2009-05-30T03:16:00Z"/>
                <w:rFonts w:ascii="Calibri" w:hAnsi="Calibri"/>
                <w:color w:val="000000"/>
              </w:rPr>
            </w:pPr>
            <w:ins w:id="2317" w:author="." w:date="2009-05-30T03:16:00Z">
              <w:r w:rsidRPr="00A75D70">
                <w:rPr>
                  <w:rFonts w:ascii="Calibri" w:hAnsi="Calibri"/>
                  <w:color w:val="000000"/>
                </w:rPr>
                <w:t>211.50</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18" w:author="." w:date="2009-05-30T03:16:00Z"/>
                <w:rFonts w:ascii="Calibri" w:hAnsi="Calibri"/>
                <w:color w:val="000000"/>
              </w:rPr>
            </w:pPr>
            <w:ins w:id="2319" w:author="." w:date="2009-05-30T03:16:00Z">
              <w:r w:rsidRPr="00A75D70">
                <w:rPr>
                  <w:rFonts w:ascii="Calibri" w:hAnsi="Calibri"/>
                  <w:color w:val="000000"/>
                </w:rPr>
                <w:t>212.07</w:t>
              </w:r>
            </w:ins>
          </w:p>
        </w:tc>
      </w:tr>
      <w:tr w:rsidR="00A75D70" w:rsidRPr="00A75D70" w:rsidTr="00462EB6">
        <w:trPr>
          <w:trHeight w:val="315"/>
          <w:ins w:id="2320"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21" w:author="." w:date="2009-05-30T03:16:00Z"/>
                <w:rFonts w:ascii="Calibri" w:hAnsi="Calibri"/>
                <w:color w:val="000000"/>
              </w:rPr>
            </w:pPr>
            <w:ins w:id="2322" w:author="." w:date="2009-05-30T03:16:00Z">
              <w:r w:rsidRPr="00A75D70">
                <w:rPr>
                  <w:rFonts w:ascii="Calibri" w:hAnsi="Calibri"/>
                  <w:color w:val="000000"/>
                </w:rPr>
                <w:t>4</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23" w:author="." w:date="2009-05-30T03:16:00Z"/>
                <w:rFonts w:ascii="Calibri" w:hAnsi="Calibri"/>
                <w:color w:val="000000"/>
              </w:rPr>
            </w:pPr>
            <w:ins w:id="2324" w:author="." w:date="2009-05-30T03:16:00Z">
              <w:r w:rsidRPr="00A75D70">
                <w:rPr>
                  <w:rFonts w:ascii="Calibri" w:hAnsi="Calibri"/>
                  <w:color w:val="000000"/>
                </w:rPr>
                <w:t>223.65</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25" w:author="." w:date="2009-05-30T03:16:00Z"/>
                <w:rFonts w:ascii="Calibri" w:hAnsi="Calibri"/>
                <w:color w:val="000000"/>
              </w:rPr>
            </w:pPr>
            <w:ins w:id="2326" w:author="." w:date="2009-05-30T03:16:00Z">
              <w:r w:rsidRPr="00A75D70">
                <w:rPr>
                  <w:rFonts w:ascii="Calibri" w:hAnsi="Calibri"/>
                  <w:color w:val="000000"/>
                </w:rPr>
                <w:t>210.07</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27" w:author="." w:date="2009-05-30T03:16:00Z"/>
                <w:rFonts w:ascii="Calibri" w:hAnsi="Calibri"/>
                <w:color w:val="000000"/>
              </w:rPr>
            </w:pPr>
            <w:ins w:id="2328" w:author="." w:date="2009-05-30T03:16:00Z">
              <w:r w:rsidRPr="00A75D70">
                <w:rPr>
                  <w:rFonts w:ascii="Calibri" w:hAnsi="Calibri"/>
                  <w:color w:val="000000"/>
                </w:rPr>
                <w:t>212.58</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29" w:author="." w:date="2009-05-30T03:16:00Z"/>
                <w:rFonts w:ascii="Calibri" w:hAnsi="Calibri"/>
                <w:color w:val="000000"/>
              </w:rPr>
            </w:pPr>
            <w:ins w:id="2330" w:author="." w:date="2009-05-30T03:16:00Z">
              <w:r w:rsidRPr="00A75D70">
                <w:rPr>
                  <w:rFonts w:ascii="Calibri" w:hAnsi="Calibri"/>
                  <w:color w:val="000000"/>
                </w:rPr>
                <w:t>211.59</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31" w:author="." w:date="2009-05-30T03:16:00Z"/>
                <w:rFonts w:ascii="Calibri" w:hAnsi="Calibri"/>
                <w:color w:val="000000"/>
              </w:rPr>
            </w:pPr>
            <w:ins w:id="2332" w:author="." w:date="2009-05-30T03:16:00Z">
              <w:r w:rsidRPr="00A75D70">
                <w:rPr>
                  <w:rFonts w:ascii="Calibri" w:hAnsi="Calibri"/>
                  <w:color w:val="000000"/>
                </w:rPr>
                <w:t>206.47</w:t>
              </w:r>
            </w:ins>
          </w:p>
        </w:tc>
      </w:tr>
      <w:tr w:rsidR="00A75D70" w:rsidRPr="00A75D70" w:rsidTr="00462EB6">
        <w:trPr>
          <w:trHeight w:val="315"/>
          <w:ins w:id="2333"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34" w:author="." w:date="2009-05-30T03:16:00Z"/>
                <w:rFonts w:ascii="Calibri" w:hAnsi="Calibri"/>
                <w:color w:val="000000"/>
              </w:rPr>
            </w:pPr>
            <w:ins w:id="2335" w:author="." w:date="2009-05-30T03:16:00Z">
              <w:r w:rsidRPr="00A75D70">
                <w:rPr>
                  <w:rFonts w:ascii="Calibri" w:hAnsi="Calibri"/>
                  <w:color w:val="000000"/>
                </w:rPr>
                <w:t>8</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36" w:author="." w:date="2009-05-30T03:16:00Z"/>
                <w:rFonts w:ascii="Calibri" w:hAnsi="Calibri"/>
                <w:color w:val="000000"/>
              </w:rPr>
            </w:pPr>
            <w:ins w:id="2337" w:author="." w:date="2009-05-30T03:16:00Z">
              <w:r w:rsidRPr="00A75D70">
                <w:rPr>
                  <w:rFonts w:ascii="Calibri" w:hAnsi="Calibri"/>
                  <w:color w:val="000000"/>
                </w:rPr>
                <w:t>217.04</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38" w:author="." w:date="2009-05-30T03:16:00Z"/>
                <w:rFonts w:ascii="Calibri" w:hAnsi="Calibri"/>
                <w:color w:val="000000"/>
              </w:rPr>
            </w:pPr>
            <w:ins w:id="2339" w:author="." w:date="2009-05-30T03:16:00Z">
              <w:r w:rsidRPr="00A75D70">
                <w:rPr>
                  <w:rFonts w:ascii="Calibri" w:hAnsi="Calibri"/>
                  <w:color w:val="000000"/>
                </w:rPr>
                <w:t>211.37</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40" w:author="." w:date="2009-05-30T03:16:00Z"/>
                <w:rFonts w:ascii="Calibri" w:hAnsi="Calibri"/>
                <w:color w:val="000000"/>
              </w:rPr>
            </w:pPr>
            <w:ins w:id="2341" w:author="." w:date="2009-05-30T03:16:00Z">
              <w:r w:rsidRPr="00A75D70">
                <w:rPr>
                  <w:rFonts w:ascii="Calibri" w:hAnsi="Calibri"/>
                  <w:color w:val="000000"/>
                </w:rPr>
                <w:t>211.89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42" w:author="." w:date="2009-05-30T03:16:00Z"/>
                <w:rFonts w:ascii="Calibri" w:hAnsi="Calibri"/>
                <w:color w:val="000000"/>
              </w:rPr>
            </w:pPr>
            <w:ins w:id="2343" w:author="." w:date="2009-05-30T03:16:00Z">
              <w:r w:rsidRPr="00A75D70">
                <w:rPr>
                  <w:rFonts w:ascii="Calibri" w:hAnsi="Calibri"/>
                  <w:color w:val="000000"/>
                </w:rPr>
                <w:t>209.81</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44" w:author="." w:date="2009-05-30T03:16:00Z"/>
                <w:rFonts w:ascii="Calibri" w:hAnsi="Calibri"/>
                <w:color w:val="000000"/>
              </w:rPr>
            </w:pPr>
            <w:ins w:id="2345" w:author="." w:date="2009-05-30T03:16:00Z">
              <w:r w:rsidRPr="00A75D70">
                <w:rPr>
                  <w:rFonts w:ascii="Calibri" w:hAnsi="Calibri"/>
                  <w:color w:val="000000"/>
                </w:rPr>
                <w:t>202.00</w:t>
              </w:r>
            </w:ins>
          </w:p>
        </w:tc>
      </w:tr>
      <w:tr w:rsidR="00A75D70" w:rsidRPr="00A75D70" w:rsidTr="00462EB6">
        <w:trPr>
          <w:trHeight w:val="315"/>
          <w:ins w:id="2346"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47" w:author="." w:date="2009-05-30T03:16:00Z"/>
                <w:rFonts w:ascii="Calibri" w:hAnsi="Calibri"/>
                <w:color w:val="000000"/>
              </w:rPr>
            </w:pPr>
            <w:ins w:id="2348" w:author="." w:date="2009-05-30T03:16:00Z">
              <w:r w:rsidRPr="00A75D70">
                <w:rPr>
                  <w:rFonts w:ascii="Calibri" w:hAnsi="Calibri"/>
                  <w:color w:val="000000"/>
                </w:rPr>
                <w:t>12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49" w:author="." w:date="2009-05-30T03:16:00Z"/>
                <w:rFonts w:ascii="Calibri" w:hAnsi="Calibri"/>
                <w:color w:val="000000"/>
              </w:rPr>
            </w:pPr>
            <w:ins w:id="2350" w:author="." w:date="2009-05-30T03:16:00Z">
              <w:r w:rsidRPr="00A75D70">
                <w:rPr>
                  <w:rFonts w:ascii="Calibri" w:hAnsi="Calibri"/>
                  <w:color w:val="000000"/>
                </w:rPr>
                <w:t>208.51</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51" w:author="." w:date="2009-05-30T03:16:00Z"/>
                <w:rFonts w:ascii="Calibri" w:hAnsi="Calibri"/>
                <w:color w:val="000000"/>
              </w:rPr>
            </w:pPr>
            <w:ins w:id="2352" w:author="." w:date="2009-05-30T03:16:00Z">
              <w:r w:rsidRPr="00A75D70">
                <w:rPr>
                  <w:rFonts w:ascii="Calibri" w:hAnsi="Calibri"/>
                  <w:color w:val="000000"/>
                </w:rPr>
                <w:t>210.51</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53" w:author="." w:date="2009-05-30T03:16:00Z"/>
                <w:rFonts w:ascii="Calibri" w:hAnsi="Calibri"/>
                <w:color w:val="000000"/>
              </w:rPr>
            </w:pPr>
            <w:ins w:id="2354" w:author="." w:date="2009-05-30T03:16:00Z">
              <w:r w:rsidRPr="00A75D70">
                <w:rPr>
                  <w:rFonts w:ascii="Calibri" w:hAnsi="Calibri"/>
                  <w:color w:val="000000"/>
                </w:rPr>
                <w:t>207.05</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55" w:author="." w:date="2009-05-30T03:16:00Z"/>
                <w:rFonts w:ascii="Calibri" w:hAnsi="Calibri"/>
                <w:color w:val="000000"/>
              </w:rPr>
            </w:pPr>
            <w:ins w:id="2356" w:author="." w:date="2009-05-30T03:16:00Z">
              <w:r w:rsidRPr="00A75D70">
                <w:rPr>
                  <w:rFonts w:ascii="Calibri" w:hAnsi="Calibri"/>
                  <w:color w:val="000000"/>
                </w:rPr>
                <w:t>204.50</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57" w:author="." w:date="2009-05-30T03:16:00Z"/>
                <w:rFonts w:ascii="Calibri" w:hAnsi="Calibri"/>
                <w:color w:val="000000"/>
              </w:rPr>
            </w:pPr>
            <w:ins w:id="2358" w:author="." w:date="2009-05-30T03:16:00Z">
              <w:r w:rsidRPr="00A75D70">
                <w:rPr>
                  <w:rFonts w:ascii="Calibri" w:hAnsi="Calibri"/>
                  <w:color w:val="000000"/>
                </w:rPr>
                <w:t>200.77</w:t>
              </w:r>
            </w:ins>
          </w:p>
        </w:tc>
      </w:tr>
      <w:tr w:rsidR="00A75D70" w:rsidRPr="00A75D70" w:rsidTr="00462EB6">
        <w:trPr>
          <w:trHeight w:val="315"/>
          <w:ins w:id="2359"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60" w:author="." w:date="2009-05-30T03:16:00Z"/>
                <w:rFonts w:ascii="Calibri" w:hAnsi="Calibri"/>
                <w:color w:val="000000"/>
              </w:rPr>
            </w:pPr>
            <w:ins w:id="2361" w:author="." w:date="2009-05-30T03:16:00Z">
              <w:r w:rsidRPr="00A75D70">
                <w:rPr>
                  <w:rFonts w:ascii="Calibri" w:hAnsi="Calibri"/>
                  <w:color w:val="000000"/>
                </w:rPr>
                <w:t>16</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62" w:author="." w:date="2009-05-30T03:16:00Z"/>
                <w:rFonts w:ascii="Calibri" w:hAnsi="Calibri"/>
                <w:color w:val="000000"/>
              </w:rPr>
            </w:pPr>
            <w:ins w:id="2363" w:author="." w:date="2009-05-30T03:16:00Z">
              <w:r w:rsidRPr="00A75D70">
                <w:rPr>
                  <w:rFonts w:ascii="Calibri" w:hAnsi="Calibri"/>
                  <w:color w:val="000000"/>
                </w:rPr>
                <w:t>213.59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64" w:author="." w:date="2009-05-30T03:16:00Z"/>
                <w:rFonts w:ascii="Calibri" w:hAnsi="Calibri"/>
                <w:color w:val="000000"/>
              </w:rPr>
            </w:pPr>
            <w:ins w:id="2365" w:author="." w:date="2009-05-30T03:16:00Z">
              <w:r w:rsidRPr="00A75D70">
                <w:rPr>
                  <w:rFonts w:ascii="Calibri" w:hAnsi="Calibri"/>
                  <w:color w:val="000000"/>
                </w:rPr>
                <w:t>207.05</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66" w:author="." w:date="2009-05-30T03:16:00Z"/>
                <w:rFonts w:ascii="Calibri" w:hAnsi="Calibri"/>
                <w:color w:val="000000"/>
              </w:rPr>
            </w:pPr>
            <w:ins w:id="2367" w:author="." w:date="2009-05-30T03:16:00Z">
              <w:r w:rsidRPr="00A75D70">
                <w:rPr>
                  <w:rFonts w:ascii="Calibri" w:hAnsi="Calibri"/>
                  <w:color w:val="000000"/>
                </w:rPr>
                <w:t>204.92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68" w:author="." w:date="2009-05-30T03:16:00Z"/>
                <w:rFonts w:ascii="Calibri" w:hAnsi="Calibri"/>
                <w:color w:val="000000"/>
              </w:rPr>
            </w:pPr>
            <w:ins w:id="2369" w:author="." w:date="2009-05-30T03:16:00Z">
              <w:r w:rsidRPr="00A75D70">
                <w:rPr>
                  <w:rFonts w:ascii="Calibri" w:hAnsi="Calibri"/>
                  <w:color w:val="000000"/>
                </w:rPr>
                <w:t>202.28</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70" w:author="." w:date="2009-05-30T03:16:00Z"/>
                <w:rFonts w:ascii="Calibri" w:hAnsi="Calibri"/>
                <w:color w:val="000000"/>
              </w:rPr>
            </w:pPr>
            <w:ins w:id="2371" w:author="." w:date="2009-05-30T03:16:00Z">
              <w:r w:rsidRPr="00A75D70">
                <w:rPr>
                  <w:rFonts w:ascii="Calibri" w:hAnsi="Calibri"/>
                  <w:color w:val="000000"/>
                </w:rPr>
                <w:t>194.67</w:t>
              </w:r>
            </w:ins>
          </w:p>
        </w:tc>
      </w:tr>
      <w:tr w:rsidR="00A75D70" w:rsidRPr="00A75D70" w:rsidTr="00462EB6">
        <w:trPr>
          <w:trHeight w:val="315"/>
          <w:ins w:id="2372"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73" w:author="." w:date="2009-05-30T03:16:00Z"/>
                <w:rFonts w:ascii="Calibri" w:hAnsi="Calibri"/>
                <w:color w:val="000000"/>
              </w:rPr>
            </w:pPr>
            <w:ins w:id="2374" w:author="." w:date="2009-05-30T03:16:00Z">
              <w:r w:rsidRPr="00A75D70">
                <w:rPr>
                  <w:rFonts w:ascii="Calibri" w:hAnsi="Calibri"/>
                  <w:color w:val="000000"/>
                </w:rPr>
                <w:t>20</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75" w:author="." w:date="2009-05-30T03:16:00Z"/>
                <w:rFonts w:ascii="Calibri" w:hAnsi="Calibri"/>
                <w:color w:val="000000"/>
              </w:rPr>
            </w:pPr>
            <w:ins w:id="2376" w:author="." w:date="2009-05-30T03:16:00Z">
              <w:r w:rsidRPr="00A75D70">
                <w:rPr>
                  <w:rFonts w:ascii="Calibri" w:hAnsi="Calibri"/>
                  <w:color w:val="000000"/>
                </w:rPr>
                <w:t>211.68</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77" w:author="." w:date="2009-05-30T03:16:00Z"/>
                <w:rFonts w:ascii="Calibri" w:hAnsi="Calibri"/>
                <w:color w:val="000000"/>
              </w:rPr>
            </w:pPr>
            <w:ins w:id="2378" w:author="." w:date="2009-05-30T03:16:00Z">
              <w:r w:rsidRPr="00A75D70">
                <w:rPr>
                  <w:rFonts w:ascii="Calibri" w:hAnsi="Calibri"/>
                  <w:color w:val="000000"/>
                </w:rPr>
                <w:t>208.51</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79" w:author="." w:date="2009-05-30T03:16:00Z"/>
                <w:rFonts w:ascii="Calibri" w:hAnsi="Calibri"/>
                <w:color w:val="000000"/>
              </w:rPr>
            </w:pPr>
            <w:ins w:id="2380" w:author="." w:date="2009-05-30T03:16:00Z">
              <w:r w:rsidRPr="00A75D70">
                <w:rPr>
                  <w:rFonts w:ascii="Calibri" w:hAnsi="Calibri"/>
                  <w:color w:val="000000"/>
                </w:rPr>
                <w:t>203.29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81" w:author="." w:date="2009-05-30T03:16:00Z"/>
                <w:rFonts w:ascii="Calibri" w:hAnsi="Calibri"/>
                <w:color w:val="000000"/>
              </w:rPr>
            </w:pPr>
            <w:ins w:id="2382" w:author="." w:date="2009-05-30T03:16:00Z">
              <w:r w:rsidRPr="00A75D70">
                <w:rPr>
                  <w:rFonts w:ascii="Calibri" w:hAnsi="Calibri"/>
                  <w:color w:val="000000"/>
                </w:rPr>
                <w:t>207.90</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83" w:author="." w:date="2009-05-30T03:16:00Z"/>
                <w:rFonts w:ascii="Calibri" w:hAnsi="Calibri"/>
                <w:color w:val="000000"/>
              </w:rPr>
            </w:pPr>
            <w:ins w:id="2384" w:author="." w:date="2009-05-30T03:16:00Z">
              <w:r w:rsidRPr="00A75D70">
                <w:rPr>
                  <w:rFonts w:ascii="Calibri" w:hAnsi="Calibri"/>
                  <w:color w:val="000000"/>
                </w:rPr>
                <w:t>189.35</w:t>
              </w:r>
            </w:ins>
          </w:p>
        </w:tc>
      </w:tr>
      <w:tr w:rsidR="00A75D70" w:rsidRPr="00A75D70" w:rsidTr="00462EB6">
        <w:trPr>
          <w:trHeight w:val="315"/>
          <w:ins w:id="2385"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86" w:author="." w:date="2009-05-30T03:16:00Z"/>
                <w:rFonts w:ascii="Calibri" w:hAnsi="Calibri"/>
                <w:color w:val="000000"/>
              </w:rPr>
            </w:pPr>
            <w:ins w:id="2387" w:author="." w:date="2009-05-30T03:16:00Z">
              <w:r w:rsidRPr="00A75D70">
                <w:rPr>
                  <w:rFonts w:ascii="Calibri" w:hAnsi="Calibri"/>
                  <w:color w:val="000000"/>
                </w:rPr>
                <w:t>24</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88" w:author="." w:date="2009-05-30T03:16:00Z"/>
                <w:rFonts w:ascii="Calibri" w:hAnsi="Calibri"/>
                <w:color w:val="000000"/>
              </w:rPr>
            </w:pPr>
            <w:ins w:id="2389" w:author="." w:date="2009-05-30T03:16:00Z">
              <w:r w:rsidRPr="00A75D70">
                <w:rPr>
                  <w:rFonts w:ascii="Calibri" w:hAnsi="Calibri"/>
                  <w:color w:val="000000"/>
                </w:rPr>
                <w:t>210.00</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90" w:author="." w:date="2009-05-30T03:16:00Z"/>
                <w:rFonts w:ascii="Calibri" w:hAnsi="Calibri"/>
                <w:color w:val="000000"/>
              </w:rPr>
            </w:pPr>
            <w:ins w:id="2391" w:author="." w:date="2009-05-30T03:16:00Z">
              <w:r w:rsidRPr="00A75D70">
                <w:rPr>
                  <w:rFonts w:ascii="Calibri" w:hAnsi="Calibri"/>
                  <w:color w:val="000000"/>
                </w:rPr>
                <w:t>206.86</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92" w:author="." w:date="2009-05-30T03:16:00Z"/>
                <w:rFonts w:ascii="Calibri" w:hAnsi="Calibri"/>
                <w:color w:val="000000"/>
              </w:rPr>
            </w:pPr>
            <w:ins w:id="2393" w:author="." w:date="2009-05-30T03:16:00Z">
              <w:r w:rsidRPr="00A75D70">
                <w:rPr>
                  <w:rFonts w:ascii="Calibri" w:hAnsi="Calibri"/>
                  <w:color w:val="000000"/>
                </w:rPr>
                <w:t>206.76</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94" w:author="." w:date="2009-05-30T03:16:00Z"/>
                <w:rFonts w:ascii="Calibri" w:hAnsi="Calibri"/>
                <w:color w:val="000000"/>
              </w:rPr>
            </w:pPr>
            <w:ins w:id="2395" w:author="." w:date="2009-05-30T03:16:00Z">
              <w:r w:rsidRPr="00A75D70">
                <w:rPr>
                  <w:rFonts w:ascii="Calibri" w:hAnsi="Calibri"/>
                  <w:color w:val="000000"/>
                </w:rPr>
                <w:t>197.39</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96" w:author="." w:date="2009-05-30T03:16:00Z"/>
                <w:rFonts w:ascii="Calibri" w:hAnsi="Calibri"/>
                <w:color w:val="000000"/>
              </w:rPr>
            </w:pPr>
            <w:ins w:id="2397" w:author="." w:date="2009-05-30T03:16:00Z">
              <w:r w:rsidRPr="00A75D70">
                <w:rPr>
                  <w:rFonts w:ascii="Calibri" w:hAnsi="Calibri"/>
                  <w:color w:val="000000"/>
                </w:rPr>
                <w:t>191.54</w:t>
              </w:r>
            </w:ins>
          </w:p>
        </w:tc>
      </w:tr>
      <w:tr w:rsidR="00A75D70" w:rsidRPr="00A75D70" w:rsidTr="00462EB6">
        <w:trPr>
          <w:trHeight w:val="315"/>
          <w:ins w:id="2398"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399" w:author="." w:date="2009-05-30T03:16:00Z"/>
                <w:rFonts w:ascii="Calibri" w:hAnsi="Calibri"/>
                <w:color w:val="000000"/>
              </w:rPr>
            </w:pPr>
            <w:ins w:id="2400" w:author="." w:date="2009-05-30T03:16:00Z">
              <w:r w:rsidRPr="00A75D70">
                <w:rPr>
                  <w:rFonts w:ascii="Calibri" w:hAnsi="Calibri"/>
                  <w:color w:val="000000"/>
                </w:rPr>
                <w:t>28</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01" w:author="." w:date="2009-05-30T03:16:00Z"/>
                <w:rFonts w:ascii="Calibri" w:hAnsi="Calibri"/>
                <w:color w:val="000000"/>
              </w:rPr>
            </w:pPr>
            <w:ins w:id="2402" w:author="." w:date="2009-05-30T03:16:00Z">
              <w:r w:rsidRPr="00A75D70">
                <w:rPr>
                  <w:rFonts w:ascii="Calibri" w:hAnsi="Calibri"/>
                  <w:color w:val="000000"/>
                </w:rPr>
                <w:t>208.99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03" w:author="." w:date="2009-05-30T03:16:00Z"/>
                <w:rFonts w:ascii="Calibri" w:hAnsi="Calibri"/>
                <w:color w:val="000000"/>
              </w:rPr>
            </w:pPr>
            <w:ins w:id="2404" w:author="." w:date="2009-05-30T03:16:00Z">
              <w:r w:rsidRPr="00A75D70">
                <w:rPr>
                  <w:rFonts w:ascii="Calibri" w:hAnsi="Calibri"/>
                  <w:color w:val="000000"/>
                </w:rPr>
                <w:t>208.02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05" w:author="." w:date="2009-05-30T03:16:00Z"/>
                <w:rFonts w:ascii="Calibri" w:hAnsi="Calibri"/>
                <w:color w:val="000000"/>
              </w:rPr>
            </w:pPr>
            <w:ins w:id="2406" w:author="." w:date="2009-05-30T03:16:00Z">
              <w:r w:rsidRPr="00A75D70">
                <w:rPr>
                  <w:rFonts w:ascii="Calibri" w:hAnsi="Calibri"/>
                  <w:color w:val="000000"/>
                </w:rPr>
                <w:t>205.17</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07" w:author="." w:date="2009-05-30T03:16:00Z"/>
                <w:rFonts w:ascii="Calibri" w:hAnsi="Calibri"/>
                <w:color w:val="000000"/>
              </w:rPr>
            </w:pPr>
            <w:ins w:id="2408" w:author="." w:date="2009-05-30T03:16:00Z">
              <w:r w:rsidRPr="00A75D70">
                <w:rPr>
                  <w:rFonts w:ascii="Calibri" w:hAnsi="Calibri"/>
                  <w:color w:val="000000"/>
                </w:rPr>
                <w:t>206.76</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09" w:author="." w:date="2009-05-30T03:16:00Z"/>
                <w:rFonts w:ascii="Calibri" w:hAnsi="Calibri"/>
                <w:color w:val="000000"/>
              </w:rPr>
            </w:pPr>
            <w:ins w:id="2410" w:author="." w:date="2009-05-30T03:16:00Z">
              <w:r w:rsidRPr="00A75D70">
                <w:rPr>
                  <w:rFonts w:ascii="Calibri" w:hAnsi="Calibri"/>
                  <w:color w:val="000000"/>
                </w:rPr>
                <w:t>180.63</w:t>
              </w:r>
            </w:ins>
          </w:p>
        </w:tc>
      </w:tr>
      <w:tr w:rsidR="00A75D70" w:rsidRPr="00A75D70" w:rsidTr="00462EB6">
        <w:trPr>
          <w:trHeight w:val="315"/>
          <w:ins w:id="2411"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12" w:author="." w:date="2009-05-30T03:16:00Z"/>
                <w:rFonts w:ascii="Calibri" w:hAnsi="Calibri"/>
                <w:color w:val="000000"/>
              </w:rPr>
            </w:pPr>
            <w:ins w:id="2413" w:author="." w:date="2009-05-30T03:16:00Z">
              <w:r w:rsidRPr="00A75D70">
                <w:rPr>
                  <w:rFonts w:ascii="Calibri" w:hAnsi="Calibri"/>
                  <w:color w:val="000000"/>
                </w:rPr>
                <w:t>32</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14" w:author="." w:date="2009-05-30T03:16:00Z"/>
                <w:rFonts w:ascii="Calibri" w:hAnsi="Calibri"/>
                <w:color w:val="000000"/>
              </w:rPr>
            </w:pPr>
            <w:ins w:id="2415" w:author="." w:date="2009-05-30T03:16:00Z">
              <w:r w:rsidRPr="00A75D70">
                <w:rPr>
                  <w:rFonts w:ascii="Calibri" w:hAnsi="Calibri"/>
                  <w:color w:val="000000"/>
                </w:rPr>
                <w:t>210.19</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16" w:author="." w:date="2009-05-30T03:16:00Z"/>
                <w:rFonts w:ascii="Calibri" w:hAnsi="Calibri"/>
                <w:color w:val="000000"/>
              </w:rPr>
            </w:pPr>
            <w:ins w:id="2417" w:author="." w:date="2009-05-30T03:16:00Z">
              <w:r w:rsidRPr="00A75D70">
                <w:rPr>
                  <w:rFonts w:ascii="Calibri" w:hAnsi="Calibri"/>
                  <w:color w:val="000000"/>
                </w:rPr>
                <w:t>206.83</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18" w:author="." w:date="2009-05-30T03:16:00Z"/>
                <w:rFonts w:ascii="Calibri" w:hAnsi="Calibri"/>
                <w:color w:val="000000"/>
              </w:rPr>
            </w:pPr>
            <w:ins w:id="2419" w:author="." w:date="2009-05-30T03:16:00Z">
              <w:r w:rsidRPr="00A75D70">
                <w:rPr>
                  <w:rFonts w:ascii="Calibri" w:hAnsi="Calibri"/>
                  <w:color w:val="000000"/>
                </w:rPr>
                <w:t>206.88</w:t>
              </w:r>
            </w:ins>
          </w:p>
        </w:tc>
        <w:tc>
          <w:tcPr>
            <w:tcW w:w="777"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20" w:author="." w:date="2009-05-30T03:16:00Z"/>
                <w:rFonts w:ascii="Calibri" w:hAnsi="Calibri"/>
                <w:color w:val="000000"/>
              </w:rPr>
            </w:pPr>
            <w:ins w:id="2421" w:author="." w:date="2009-05-30T03:16:00Z">
              <w:r w:rsidRPr="00A75D70">
                <w:rPr>
                  <w:rFonts w:ascii="Calibri" w:hAnsi="Calibri"/>
                  <w:color w:val="000000"/>
                </w:rPr>
                <w:t>206.46</w:t>
              </w:r>
            </w:ins>
          </w:p>
        </w:tc>
        <w:tc>
          <w:tcPr>
            <w:tcW w:w="781" w:type="pct"/>
            <w:tcBorders>
              <w:top w:val="nil"/>
              <w:left w:val="nil"/>
              <w:bottom w:val="single" w:sz="4" w:space="0" w:color="auto"/>
              <w:right w:val="single" w:sz="4" w:space="0" w:color="auto"/>
            </w:tcBorders>
            <w:shd w:val="clear" w:color="auto" w:fill="auto"/>
            <w:noWrap/>
            <w:vAlign w:val="bottom"/>
            <w:hideMark/>
          </w:tcPr>
          <w:p w:rsidR="00A75D70" w:rsidRPr="00A75D70" w:rsidRDefault="00A75D70" w:rsidP="00A75D70">
            <w:pPr>
              <w:jc w:val="center"/>
              <w:rPr>
                <w:ins w:id="2422" w:author="." w:date="2009-05-30T03:16:00Z"/>
                <w:rFonts w:ascii="Calibri" w:hAnsi="Calibri"/>
                <w:color w:val="000000"/>
              </w:rPr>
            </w:pPr>
            <w:ins w:id="2423" w:author="." w:date="2009-05-30T03:16:00Z">
              <w:r w:rsidRPr="00A75D70">
                <w:rPr>
                  <w:rFonts w:ascii="Calibri" w:hAnsi="Calibri"/>
                  <w:color w:val="000000"/>
                </w:rPr>
                <w:t>179.58</w:t>
              </w:r>
            </w:ins>
          </w:p>
        </w:tc>
      </w:tr>
    </w:tbl>
    <w:p w:rsidR="00462EB6" w:rsidRDefault="00462EB6" w:rsidP="00A75D70">
      <w:pPr>
        <w:pStyle w:val="BodyText"/>
        <w:ind w:firstLine="0"/>
        <w:rPr>
          <w:ins w:id="2424" w:author="." w:date="2009-05-30T03:16:00Z"/>
        </w:rPr>
      </w:pPr>
    </w:p>
    <w:p w:rsidR="00C7162A" w:rsidRDefault="001170E4" w:rsidP="001170E4">
      <w:pPr>
        <w:pStyle w:val="BodyText"/>
        <w:ind w:firstLine="0"/>
        <w:rPr>
          <w:ins w:id="2425" w:author="." w:date="2009-05-30T03:16:00Z"/>
        </w:rPr>
      </w:pPr>
      <w:ins w:id="2426" w:author="." w:date="2009-05-30T03:16:00Z">
        <w:r>
          <w:t>using multiple parallel streams yields better result in long fat pipe networks that have large bandwidth, but high latency.</w:t>
        </w:r>
      </w:ins>
    </w:p>
    <w:p w:rsidR="005240F6" w:rsidRDefault="003D59C3" w:rsidP="005240F6">
      <w:pPr>
        <w:pStyle w:val="BodyText"/>
        <w:rPr>
          <w:ins w:id="2427" w:author="." w:date="2009-05-30T03:16:00Z"/>
        </w:rPr>
      </w:pPr>
      <w:ins w:id="2428" w:author="." w:date="2009-05-30T03:16:00Z">
        <w:r>
          <w:t>O</w:t>
        </w:r>
        <w:r w:rsidR="00C7162A">
          <w:t>n LAN, as</w:t>
        </w:r>
        <w:r w:rsidR="00086C80">
          <w:t xml:space="preserve"> the transmission time is smaller than overhead time, any overhead </w:t>
        </w:r>
        <w:r w:rsidR="00C7162A">
          <w:t>process has</w:t>
        </w:r>
        <w:r w:rsidR="00086C80">
          <w:t xml:space="preserve"> significant adverse effect on data transmission rate. This detrimental effect continues until 12 parallel streams, after that parallel streaming positive effect dominates and the data transmission performance starts to improve. For disk-to-disk transfer, even though the disk </w:t>
        </w:r>
        <w:r w:rsidR="000238A0">
          <w:t xml:space="preserve">write speed, </w:t>
        </w:r>
        <w:r w:rsidR="00764BF1">
          <w:t xml:space="preserve">around </w:t>
        </w:r>
        <w:r w:rsidR="000238A0">
          <w:t>3</w:t>
        </w:r>
        <w:r w:rsidR="00764BF1">
          <w:t>50</w:t>
        </w:r>
        <w:r w:rsidR="000238A0">
          <w:t xml:space="preserve">Mbps, is </w:t>
        </w:r>
        <w:r w:rsidR="00086C80">
          <w:t xml:space="preserve">the main limiting factor, we observed the adverse effect of the parallel streams but it </w:t>
        </w:r>
        <w:r w:rsidR="001B499C">
          <w:t>ha</w:t>
        </w:r>
        <w:r w:rsidR="00086C80">
          <w:t>s</w:t>
        </w:r>
        <w:r w:rsidR="001B499C">
          <w:t xml:space="preserve"> little impact on the average throughput in contrast to</w:t>
        </w:r>
        <w:r w:rsidR="00086C80">
          <w:t xml:space="preserve"> memory-to-memory transfer. Overall, as it is seen from</w:t>
        </w:r>
      </w:ins>
      <w:r w:rsidR="00E43747">
        <w:t xml:space="preserve"> </w:t>
      </w:r>
      <w:r w:rsidR="00E43747">
        <w:fldChar w:fldCharType="begin"/>
      </w:r>
      <w:r w:rsidR="00E43747">
        <w:instrText xml:space="preserve"> REF _Ref233075134 \h </w:instrText>
      </w:r>
      <w:r w:rsidR="00E43747">
        <w:fldChar w:fldCharType="separate"/>
      </w:r>
      <w:ins w:id="2429" w:author="." w:date="2009-05-30T03:16:00Z">
        <w:r w:rsidR="00E43747">
          <w:t xml:space="preserve">Figure </w:t>
        </w:r>
      </w:ins>
      <w:r w:rsidR="00E43747">
        <w:rPr>
          <w:noProof/>
        </w:rPr>
        <w:t>8</w:t>
      </w:r>
      <w:ins w:id="2430" w:author="." w:date="2009-05-31T10:14:00Z">
        <w:r w:rsidR="00E43747">
          <w:noBreakHyphen/>
        </w:r>
        <w:r w:rsidR="00E43747">
          <w:rPr>
            <w:noProof/>
          </w:rPr>
          <w:t>4</w:t>
        </w:r>
      </w:ins>
      <w:ins w:id="2431" w:author="." w:date="2009-05-30T03:16:00Z">
        <w:r w:rsidR="00E43747">
          <w:t xml:space="preserve"> </w:t>
        </w:r>
        <w:r w:rsidR="00E43747" w:rsidRPr="00EF4D3B">
          <w:t xml:space="preserve">Achieved average data transfer rate of </w:t>
        </w:r>
        <w:r w:rsidR="00E43747">
          <w:t xml:space="preserve">Iperf, </w:t>
        </w:r>
        <w:r w:rsidR="00E43747" w:rsidRPr="00EF4D3B">
          <w:t xml:space="preserve">PTCP and GridTorrent with various parallel flows </w:t>
        </w:r>
        <w:r w:rsidR="00E43747">
          <w:t xml:space="preserve">versus the number of </w:t>
        </w:r>
        <w:r w:rsidR="00E43747" w:rsidRPr="00EF4D3B">
          <w:t>s</w:t>
        </w:r>
        <w:r w:rsidR="00E43747">
          <w:t>eeds</w:t>
        </w:r>
        <w:r w:rsidR="00E43747" w:rsidRPr="00EF4D3B">
          <w:t xml:space="preserve"> on LAN type co</w:t>
        </w:r>
        <w:r w:rsidR="00E43747">
          <w:t>mputer network (IU-IU settings)</w:t>
        </w:r>
      </w:ins>
      <w:r w:rsidR="00E43747">
        <w:fldChar w:fldCharType="end"/>
      </w:r>
      <w:ins w:id="2432" w:author="." w:date="2009-05-30T03:16:00Z">
        <w:r w:rsidR="00086C80">
          <w:t>, both memory-to-memory and disk-to-disk data transfer rates are lower than Iperf’s result.</w:t>
        </w:r>
      </w:ins>
    </w:p>
    <w:p w:rsidR="005240F6" w:rsidRDefault="001170E4" w:rsidP="005240F6">
      <w:pPr>
        <w:pStyle w:val="BodyText"/>
        <w:rPr>
          <w:ins w:id="2433" w:author="." w:date="2009-05-30T03:16:00Z"/>
        </w:rPr>
      </w:pPr>
      <w:ins w:id="2434" w:author="." w:date="2009-05-30T03:16:00Z">
        <w:r>
          <w:lastRenderedPageBreak/>
          <w:t xml:space="preserve">Although GridTorrent displays a lower level of performance, </w:t>
        </w:r>
        <w:r w:rsidR="0033544C">
          <w:fldChar w:fldCharType="begin"/>
        </w:r>
        <w:r>
          <w:instrText xml:space="preserve"> REF _Ref228169227 \h </w:instrText>
        </w:r>
      </w:ins>
      <w:ins w:id="2435" w:author="." w:date="2009-05-30T03:16:00Z">
        <w:r w:rsidR="0033544C">
          <w:fldChar w:fldCharType="separate"/>
        </w:r>
        <w:r w:rsidR="007B4C25">
          <w:t xml:space="preserve">Figure </w:t>
        </w:r>
        <w:r w:rsidR="007B4C25">
          <w:rPr>
            <w:noProof/>
          </w:rPr>
          <w:t>8</w:t>
        </w:r>
        <w:r w:rsidR="007B4C25">
          <w:noBreakHyphen/>
        </w:r>
        <w:r w:rsidR="007B4C25">
          <w:rPr>
            <w:noProof/>
          </w:rPr>
          <w:t>5</w:t>
        </w:r>
        <w:r w:rsidR="0033544C">
          <w:fldChar w:fldCharType="end"/>
        </w:r>
        <w:r>
          <w:t xml:space="preserve"> illustrates that the similar pattern but to a lesser extent has been detected in GridTorrent </w:t>
        </w:r>
      </w:ins>
    </w:p>
    <w:p w:rsidR="005240F6" w:rsidRDefault="00E14C46" w:rsidP="005240F6">
      <w:pPr>
        <w:pStyle w:val="BodyText"/>
        <w:keepNext/>
        <w:ind w:firstLine="0"/>
        <w:rPr>
          <w:ins w:id="2436" w:author="." w:date="2009-05-30T03:16:00Z"/>
        </w:rPr>
      </w:pPr>
      <w:ins w:id="2437" w:author="." w:date="2009-05-30T03:16:00Z">
        <w:r>
          <w:rPr>
            <w:noProof/>
          </w:rPr>
          <w:drawing>
            <wp:inline distT="0" distB="0" distL="0" distR="0">
              <wp:extent cx="5385938" cy="3004457"/>
              <wp:effectExtent l="19050" t="0" r="24262" b="5443"/>
              <wp:docPr id="25"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ins>
    </w:p>
    <w:p w:rsidR="005240F6" w:rsidRDefault="005240F6" w:rsidP="005240F6">
      <w:pPr>
        <w:pStyle w:val="Caption"/>
        <w:rPr>
          <w:ins w:id="2438" w:author="." w:date="2009-05-30T03:16:00Z"/>
        </w:rPr>
      </w:pPr>
      <w:bookmarkStart w:id="2439" w:name="_Toc228209059"/>
      <w:bookmarkStart w:id="2440" w:name="_Ref233075134"/>
      <w:ins w:id="2441" w:author="." w:date="2009-05-30T03:16:00Z">
        <w:r>
          <w:t xml:space="preserve">Figure </w:t>
        </w:r>
      </w:ins>
      <w:ins w:id="2442" w:author="." w:date="2009-05-31T10:14:00Z">
        <w:r w:rsidR="0033544C">
          <w:fldChar w:fldCharType="begin"/>
        </w:r>
        <w:r w:rsidR="007A19D2">
          <w:instrText xml:space="preserve"> STYLEREF 1 \s </w:instrText>
        </w:r>
      </w:ins>
      <w:r w:rsidR="0033544C">
        <w:fldChar w:fldCharType="separate"/>
      </w:r>
      <w:r w:rsidR="007A19D2">
        <w:rPr>
          <w:noProof/>
        </w:rPr>
        <w:t>8</w:t>
      </w:r>
      <w:ins w:id="2443"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444" w:author="." w:date="2009-05-31T10:14:00Z">
        <w:r w:rsidR="007A19D2">
          <w:rPr>
            <w:noProof/>
          </w:rPr>
          <w:t>4</w:t>
        </w:r>
        <w:r w:rsidR="0033544C">
          <w:fldChar w:fldCharType="end"/>
        </w:r>
      </w:ins>
      <w:del w:id="2445"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4</w:delText>
        </w:r>
        <w:r w:rsidR="0033544C" w:rsidDel="003D3922">
          <w:fldChar w:fldCharType="end"/>
        </w:r>
      </w:del>
      <w:ins w:id="2446" w:author="." w:date="2009-05-30T03:16:00Z">
        <w:r>
          <w:t xml:space="preserve"> </w:t>
        </w:r>
        <w:r w:rsidRPr="00EF4D3B">
          <w:t xml:space="preserve">Achieved average data transfer rate of </w:t>
        </w:r>
        <w:r>
          <w:t xml:space="preserve">Iperf, </w:t>
        </w:r>
        <w:r w:rsidRPr="00EF4D3B">
          <w:t xml:space="preserve">PTCP and GridTorrent with various parallel flows </w:t>
        </w:r>
        <w:r w:rsidR="00D1024A">
          <w:t xml:space="preserve">versus the number of </w:t>
        </w:r>
        <w:r w:rsidRPr="00EF4D3B">
          <w:t>s</w:t>
        </w:r>
        <w:r>
          <w:t>eeds</w:t>
        </w:r>
        <w:r w:rsidRPr="00EF4D3B">
          <w:t xml:space="preserve"> on LAN type co</w:t>
        </w:r>
        <w:r w:rsidR="00DC5921">
          <w:t>mputer network (IU-IU settings)</w:t>
        </w:r>
        <w:bookmarkEnd w:id="2439"/>
        <w:bookmarkEnd w:id="2440"/>
      </w:ins>
    </w:p>
    <w:p w:rsidR="005002CD" w:rsidRDefault="00E14C46" w:rsidP="005002CD">
      <w:pPr>
        <w:pStyle w:val="BodyText"/>
        <w:keepNext/>
        <w:ind w:firstLine="0"/>
        <w:rPr>
          <w:ins w:id="2447" w:author="." w:date="2009-05-30T03:16:00Z"/>
        </w:rPr>
      </w:pPr>
      <w:ins w:id="2448" w:author="." w:date="2009-05-30T03:16:00Z">
        <w:r>
          <w:rPr>
            <w:noProof/>
          </w:rPr>
          <w:lastRenderedPageBreak/>
          <w:drawing>
            <wp:inline distT="0" distB="0" distL="0" distR="0">
              <wp:extent cx="5383208" cy="2897579"/>
              <wp:effectExtent l="19050" t="0" r="26992" b="0"/>
              <wp:docPr id="2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ins>
    </w:p>
    <w:p w:rsidR="00086C80" w:rsidRDefault="005002CD" w:rsidP="005002CD">
      <w:pPr>
        <w:pStyle w:val="Caption"/>
        <w:rPr>
          <w:ins w:id="2449" w:author="." w:date="2009-05-30T03:16:00Z"/>
        </w:rPr>
      </w:pPr>
      <w:bookmarkStart w:id="2450" w:name="_Ref228169227"/>
      <w:bookmarkStart w:id="2451" w:name="_Toc228209060"/>
      <w:ins w:id="2452" w:author="." w:date="2009-05-30T03:16:00Z">
        <w:r>
          <w:t xml:space="preserve">Figure </w:t>
        </w:r>
      </w:ins>
      <w:ins w:id="2453" w:author="." w:date="2009-05-31T10:14:00Z">
        <w:r w:rsidR="0033544C">
          <w:fldChar w:fldCharType="begin"/>
        </w:r>
        <w:r w:rsidR="007A19D2">
          <w:instrText xml:space="preserve"> STYLEREF 1 \s </w:instrText>
        </w:r>
      </w:ins>
      <w:r w:rsidR="0033544C">
        <w:fldChar w:fldCharType="separate"/>
      </w:r>
      <w:r w:rsidR="007A19D2">
        <w:rPr>
          <w:noProof/>
        </w:rPr>
        <w:t>8</w:t>
      </w:r>
      <w:ins w:id="2454"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455" w:author="." w:date="2009-05-31T10:14:00Z">
        <w:r w:rsidR="007A19D2">
          <w:rPr>
            <w:noProof/>
          </w:rPr>
          <w:t>5</w:t>
        </w:r>
        <w:r w:rsidR="0033544C">
          <w:fldChar w:fldCharType="end"/>
        </w:r>
      </w:ins>
      <w:del w:id="2456"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5</w:delText>
        </w:r>
        <w:r w:rsidR="0033544C" w:rsidDel="003D3922">
          <w:fldChar w:fldCharType="end"/>
        </w:r>
      </w:del>
      <w:bookmarkEnd w:id="2450"/>
      <w:ins w:id="2457" w:author="." w:date="2009-05-30T03:16:00Z">
        <w:r>
          <w:t xml:space="preserve"> </w:t>
        </w:r>
        <w:r w:rsidRPr="00307DAB">
          <w:t xml:space="preserve">Achieved average </w:t>
        </w:r>
        <w:r w:rsidR="00B80E65">
          <w:t xml:space="preserve">useful data </w:t>
        </w:r>
        <w:r w:rsidRPr="00307DAB">
          <w:t>t</w:t>
        </w:r>
        <w:r w:rsidR="00B80E65">
          <w:t>hroughput</w:t>
        </w:r>
        <w:r w:rsidRPr="00307DAB">
          <w:t xml:space="preserve"> of GridTorrent with various parallel flows </w:t>
        </w:r>
        <w:r w:rsidR="00D1024A">
          <w:t xml:space="preserve">versus the number of </w:t>
        </w:r>
        <w:r w:rsidRPr="00307DAB">
          <w:t>seeds on LAN type computer network (IU-IU settings)</w:t>
        </w:r>
        <w:bookmarkEnd w:id="2451"/>
      </w:ins>
    </w:p>
    <w:p w:rsidR="00D1024A" w:rsidRDefault="00D1024A" w:rsidP="00D1024A">
      <w:pPr>
        <w:pStyle w:val="BodyText"/>
        <w:ind w:firstLine="0"/>
        <w:rPr>
          <w:ins w:id="2458" w:author="." w:date="2009-05-30T03:16:00Z"/>
        </w:rPr>
      </w:pPr>
      <w:ins w:id="2459" w:author="." w:date="2009-05-30T03:16:00Z">
        <w:r>
          <w:t xml:space="preserve">tests; the performance reduces according as the number of seeds increases. </w:t>
        </w:r>
      </w:ins>
    </w:p>
    <w:p w:rsidR="00D1024A" w:rsidRDefault="00D1024A" w:rsidP="00D1024A">
      <w:pPr>
        <w:pStyle w:val="Heading3"/>
        <w:rPr>
          <w:ins w:id="2460" w:author="." w:date="2009-05-30T03:16:00Z"/>
        </w:rPr>
      </w:pPr>
      <w:bookmarkStart w:id="2461" w:name="_Toc228272663"/>
      <w:ins w:id="2462" w:author="." w:date="2009-05-30T03:16:00Z">
        <w:r>
          <w:t>Overhead</w:t>
        </w:r>
        <w:bookmarkEnd w:id="2461"/>
      </w:ins>
    </w:p>
    <w:p w:rsidR="00D1024A" w:rsidRDefault="00432D62" w:rsidP="00432D62">
      <w:pPr>
        <w:pStyle w:val="BodyText"/>
        <w:rPr>
          <w:ins w:id="2463" w:author="." w:date="2009-05-30T03:16:00Z"/>
        </w:rPr>
      </w:pPr>
      <w:ins w:id="2464" w:author="." w:date="2009-05-30T03:16:00Z">
        <w:r>
          <w:t xml:space="preserve">Both parallel TCP and GridTorrent have overhand due to nature of multiple parallel connections. Data splitting and coalescing taking place for the entire data transfer are common overhead processes in both PTCP and GridTorrent. In addition to that, GridTorrent has to fragment files into chuck when </w:t>
        </w:r>
        <w:r w:rsidR="003D59C3">
          <w:t>to be shared</w:t>
        </w:r>
        <w:r>
          <w:t xml:space="preserve"> file has been created. It is a one-time process, in contrast to data splitting and merging processes</w:t>
        </w:r>
        <w:r w:rsidR="0091291B">
          <w:t xml:space="preserve">. </w:t>
        </w:r>
      </w:ins>
    </w:p>
    <w:p w:rsidR="002A78EA" w:rsidRDefault="0091291B" w:rsidP="00432D62">
      <w:pPr>
        <w:pStyle w:val="BodyText"/>
        <w:rPr>
          <w:ins w:id="2465" w:author="." w:date="2009-05-30T03:16:00Z"/>
        </w:rPr>
      </w:pPr>
      <w:ins w:id="2466" w:author="." w:date="2009-05-30T03:16:00Z">
        <w:r>
          <w:t>Moreover</w:t>
        </w:r>
        <w:r w:rsidR="003D59C3">
          <w:t>,</w:t>
        </w:r>
        <w:r>
          <w:t xml:space="preserve"> there is an inevitable bandwidth waste in GridTorrent</w:t>
        </w:r>
        <w:r w:rsidR="00D1024A">
          <w:t xml:space="preserve">. Allowing the peer to make multiple requests for the same data from different seeds/peers block is the leading cause of </w:t>
        </w:r>
        <w:r w:rsidR="002A78EA">
          <w:t>the dissipation of network throughput</w:t>
        </w:r>
        <w:r w:rsidR="00D1024A">
          <w:t xml:space="preserve"> because when</w:t>
        </w:r>
        <w:r>
          <w:t xml:space="preserve"> </w:t>
        </w:r>
        <w:r w:rsidR="002A78EA">
          <w:t xml:space="preserve">the </w:t>
        </w:r>
        <w:r>
          <w:t>seeds</w:t>
        </w:r>
        <w:r w:rsidR="00D1024A">
          <w:t>/peers</w:t>
        </w:r>
        <w:r>
          <w:t xml:space="preserve"> send t</w:t>
        </w:r>
        <w:r w:rsidR="00D1024A">
          <w:t>he requested data block</w:t>
        </w:r>
        <w:r>
          <w:t xml:space="preserve"> to the peer</w:t>
        </w:r>
        <w:r w:rsidR="002A78EA">
          <w:t xml:space="preserve"> on request, it</w:t>
        </w:r>
        <w:r>
          <w:t xml:space="preserve"> only uses the first arriving </w:t>
        </w:r>
        <w:r>
          <w:lastRenderedPageBreak/>
          <w:t xml:space="preserve">response and discards the other responses. </w:t>
        </w:r>
        <w:r w:rsidR="002A78EA">
          <w:t xml:space="preserve"> On LAN, using different number of parallel streams in GridTorrent does not have any positive effect but only the increase in overhead.</w:t>
        </w:r>
      </w:ins>
    </w:p>
    <w:p w:rsidR="0091291B" w:rsidRDefault="002A78EA" w:rsidP="00432D62">
      <w:pPr>
        <w:pStyle w:val="BodyText"/>
        <w:rPr>
          <w:ins w:id="2467" w:author="." w:date="2009-05-30T03:16:00Z"/>
        </w:rPr>
      </w:pPr>
      <w:ins w:id="2468" w:author="." w:date="2009-05-30T03:16:00Z">
        <w:r>
          <w:t xml:space="preserve">The other cause of the bandwidth waste in GridTorrent is that control messages exchanged between peers to ensure Bittorrent protocol rules strictly enforced to all participating peers. </w:t>
        </w:r>
        <w:r w:rsidR="00D1024A">
          <w:t xml:space="preserve">The wasted </w:t>
        </w:r>
        <w:r>
          <w:t>bandwidth ratio</w:t>
        </w:r>
        <w:r w:rsidR="00D1024A">
          <w:t xml:space="preserve"> increas</w:t>
        </w:r>
        <w:r>
          <w:t>es</w:t>
        </w:r>
        <w:r w:rsidR="00D1024A">
          <w:t xml:space="preserve"> in </w:t>
        </w:r>
        <w:r w:rsidR="0091291B">
          <w:t xml:space="preserve">direct proportion </w:t>
        </w:r>
        <w:r w:rsidR="00D1024A">
          <w:t>to</w:t>
        </w:r>
        <w:r w:rsidR="0091291B">
          <w:t xml:space="preserve"> the number of the seeds and streams.</w:t>
        </w:r>
        <w:r w:rsidR="00D1024A">
          <w:t xml:space="preserve"> </w:t>
        </w:r>
        <w:r>
          <w:t xml:space="preserve">However, as shown in </w:t>
        </w:r>
        <w:r w:rsidR="0033544C">
          <w:fldChar w:fldCharType="begin"/>
        </w:r>
        <w:r>
          <w:instrText xml:space="preserve"> REF _Ref228196077 \h </w:instrText>
        </w:r>
      </w:ins>
      <w:ins w:id="2469" w:author="." w:date="2009-05-30T03:16:00Z">
        <w:r w:rsidR="0033544C">
          <w:fldChar w:fldCharType="separate"/>
        </w:r>
        <w:r w:rsidR="007B4C25">
          <w:t xml:space="preserve">Figure </w:t>
        </w:r>
        <w:r w:rsidR="007B4C25">
          <w:rPr>
            <w:noProof/>
          </w:rPr>
          <w:t>8</w:t>
        </w:r>
        <w:r w:rsidR="007B4C25">
          <w:noBreakHyphen/>
        </w:r>
        <w:r w:rsidR="007B4C25">
          <w:rPr>
            <w:noProof/>
          </w:rPr>
          <w:t>6</w:t>
        </w:r>
        <w:r w:rsidR="0033544C">
          <w:fldChar w:fldCharType="end"/>
        </w:r>
        <w:r>
          <w:t>, the ratio of wasted bandwidth fluctuates between 0.80%-1.60%.</w:t>
        </w:r>
      </w:ins>
    </w:p>
    <w:p w:rsidR="00D1024A" w:rsidRDefault="000B4D87" w:rsidP="00432D62">
      <w:pPr>
        <w:pStyle w:val="BodyText"/>
        <w:rPr>
          <w:ins w:id="2470" w:author="." w:date="2009-05-30T03:16:00Z"/>
        </w:rPr>
      </w:pPr>
      <w:ins w:id="2471" w:author="." w:date="2009-05-30T03:16:00Z">
        <w:r>
          <w:t>By t</w:t>
        </w:r>
        <w:r w:rsidR="004F1274">
          <w:t xml:space="preserve">aking into account of all overheads, </w:t>
        </w:r>
        <w:r w:rsidR="0033544C">
          <w:fldChar w:fldCharType="begin"/>
        </w:r>
        <w:r w:rsidR="00D1024A">
          <w:instrText xml:space="preserve"> REF _Ref228166993 \h </w:instrText>
        </w:r>
      </w:ins>
      <w:ins w:id="2472" w:author="." w:date="2009-05-30T03:16:00Z">
        <w:r w:rsidR="0033544C">
          <w:fldChar w:fldCharType="separate"/>
        </w:r>
        <w:r w:rsidR="007B4C25">
          <w:t xml:space="preserve">Table </w:t>
        </w:r>
        <w:r w:rsidR="007B4C25">
          <w:rPr>
            <w:noProof/>
          </w:rPr>
          <w:t>8</w:t>
        </w:r>
        <w:r w:rsidR="007B4C25">
          <w:noBreakHyphen/>
        </w:r>
        <w:r w:rsidR="007B4C25">
          <w:rPr>
            <w:noProof/>
          </w:rPr>
          <w:t>4</w:t>
        </w:r>
        <w:r w:rsidR="0033544C">
          <w:fldChar w:fldCharType="end"/>
        </w:r>
        <w:r w:rsidR="004F1274">
          <w:t xml:space="preserve"> </w:t>
        </w:r>
        <w:r w:rsidR="00D1024A">
          <w:t>displays bandwidth utilization of GridTorrent with multiple streams and seeds on IU LAN</w:t>
        </w:r>
        <w:r w:rsidR="002A78EA">
          <w:t>.</w:t>
        </w:r>
        <w:r w:rsidR="00D1024A">
          <w:t xml:space="preserve"> Figures from 8-</w:t>
        </w:r>
        <w:r w:rsidR="004F1274">
          <w:t>7</w:t>
        </w:r>
        <w:r w:rsidR="00D1024A">
          <w:t xml:space="preserve"> to 8-</w:t>
        </w:r>
        <w:r w:rsidR="004F1274">
          <w:t>11</w:t>
        </w:r>
        <w:r w:rsidR="00D1024A">
          <w:t xml:space="preserve"> display the achieved average throughput of GridTorrent with different parallel streams. </w:t>
        </w:r>
      </w:ins>
    </w:p>
    <w:p w:rsidR="0091291B" w:rsidRDefault="00E14C46" w:rsidP="0091291B">
      <w:pPr>
        <w:pStyle w:val="BodyText"/>
        <w:keepNext/>
        <w:ind w:firstLine="0"/>
        <w:rPr>
          <w:ins w:id="2473" w:author="." w:date="2009-05-30T03:16:00Z"/>
        </w:rPr>
      </w:pPr>
      <w:ins w:id="2474" w:author="." w:date="2009-05-30T03:16:00Z">
        <w:r>
          <w:rPr>
            <w:noProof/>
          </w:rPr>
          <w:drawing>
            <wp:inline distT="0" distB="0" distL="0" distR="0">
              <wp:extent cx="5372603" cy="2861953"/>
              <wp:effectExtent l="19050" t="0" r="18547" b="0"/>
              <wp:docPr id="42"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ins>
    </w:p>
    <w:p w:rsidR="0091291B" w:rsidRDefault="0091291B" w:rsidP="0091291B">
      <w:pPr>
        <w:pStyle w:val="Caption"/>
        <w:rPr>
          <w:ins w:id="2475" w:author="." w:date="2009-05-30T03:16:00Z"/>
        </w:rPr>
      </w:pPr>
      <w:bookmarkStart w:id="2476" w:name="_Ref228196077"/>
      <w:bookmarkStart w:id="2477" w:name="_Toc228209061"/>
      <w:ins w:id="2478" w:author="." w:date="2009-05-30T03:16:00Z">
        <w:r>
          <w:t xml:space="preserve">Figure </w:t>
        </w:r>
      </w:ins>
      <w:ins w:id="2479" w:author="." w:date="2009-05-31T10:14:00Z">
        <w:r w:rsidR="0033544C">
          <w:fldChar w:fldCharType="begin"/>
        </w:r>
        <w:r w:rsidR="007A19D2">
          <w:instrText xml:space="preserve"> STYLEREF 1 \s </w:instrText>
        </w:r>
      </w:ins>
      <w:r w:rsidR="0033544C">
        <w:fldChar w:fldCharType="separate"/>
      </w:r>
      <w:r w:rsidR="007A19D2">
        <w:rPr>
          <w:noProof/>
        </w:rPr>
        <w:t>8</w:t>
      </w:r>
      <w:ins w:id="248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481" w:author="." w:date="2009-05-31T10:14:00Z">
        <w:r w:rsidR="007A19D2">
          <w:rPr>
            <w:noProof/>
          </w:rPr>
          <w:t>6</w:t>
        </w:r>
        <w:r w:rsidR="0033544C">
          <w:fldChar w:fldCharType="end"/>
        </w:r>
      </w:ins>
      <w:del w:id="248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6</w:delText>
        </w:r>
        <w:r w:rsidR="0033544C" w:rsidDel="003D3922">
          <w:fldChar w:fldCharType="end"/>
        </w:r>
      </w:del>
      <w:bookmarkEnd w:id="2476"/>
      <w:ins w:id="2483" w:author="." w:date="2009-05-30T03:16:00Z">
        <w:r>
          <w:t xml:space="preserve"> The ratio of wasted throughput of GridTorrent with various parallel streams versus the number of seeds on LAN (IU-IU settings)</w:t>
        </w:r>
        <w:bookmarkEnd w:id="2477"/>
      </w:ins>
    </w:p>
    <w:p w:rsidR="00432D62" w:rsidRDefault="00432D62" w:rsidP="00432D62">
      <w:pPr>
        <w:pStyle w:val="Caption"/>
        <w:keepNext/>
        <w:rPr>
          <w:ins w:id="2484" w:author="." w:date="2009-05-30T03:16:00Z"/>
        </w:rPr>
      </w:pPr>
      <w:bookmarkStart w:id="2485" w:name="_Ref228166993"/>
      <w:bookmarkStart w:id="2486" w:name="_Toc228209100"/>
      <w:ins w:id="2487" w:author="." w:date="2009-05-30T03:16:00Z">
        <w:r>
          <w:lastRenderedPageBreak/>
          <w:t xml:space="preserve">Table </w:t>
        </w:r>
      </w:ins>
      <w:ins w:id="2488" w:author="." w:date="2009-05-30T02:58:00Z">
        <w:r w:rsidR="0033544C">
          <w:fldChar w:fldCharType="begin"/>
        </w:r>
        <w:r w:rsidR="00B343AF">
          <w:instrText xml:space="preserve"> STYLEREF 1 \s </w:instrText>
        </w:r>
      </w:ins>
      <w:r w:rsidR="0033544C">
        <w:fldChar w:fldCharType="separate"/>
      </w:r>
      <w:r w:rsidR="00B343AF">
        <w:rPr>
          <w:noProof/>
        </w:rPr>
        <w:t>8</w:t>
      </w:r>
      <w:ins w:id="2489"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2490" w:author="." w:date="2009-05-30T02:58:00Z">
        <w:r w:rsidR="00B343AF">
          <w:rPr>
            <w:noProof/>
          </w:rPr>
          <w:t>4</w:t>
        </w:r>
        <w:r w:rsidR="0033544C">
          <w:fldChar w:fldCharType="end"/>
        </w:r>
      </w:ins>
      <w:del w:id="2491"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4</w:delText>
        </w:r>
        <w:r w:rsidR="0033544C" w:rsidDel="00B343AF">
          <w:fldChar w:fldCharType="end"/>
        </w:r>
      </w:del>
      <w:bookmarkEnd w:id="2485"/>
      <w:ins w:id="2492" w:author="." w:date="2009-05-30T03:16:00Z">
        <w:r>
          <w:t xml:space="preserve"> </w:t>
        </w:r>
        <w:r w:rsidRPr="008160BA">
          <w:t xml:space="preserve">Bandwidth utilization of GridTorrent </w:t>
        </w:r>
        <w:r>
          <w:t xml:space="preserve">including overhead </w:t>
        </w:r>
        <w:r w:rsidRPr="008160BA">
          <w:t>with various parallel streams and seeds on LAN</w:t>
        </w:r>
        <w:bookmarkEnd w:id="2486"/>
      </w:ins>
    </w:p>
    <w:tbl>
      <w:tblPr>
        <w:tblW w:w="5000" w:type="pct"/>
        <w:tblLook w:val="04A0"/>
      </w:tblPr>
      <w:tblGrid>
        <w:gridCol w:w="1927"/>
        <w:gridCol w:w="1347"/>
        <w:gridCol w:w="1347"/>
        <w:gridCol w:w="1347"/>
        <w:gridCol w:w="1347"/>
        <w:gridCol w:w="1354"/>
      </w:tblGrid>
      <w:tr w:rsidR="00432D62" w:rsidTr="00D1024A">
        <w:trPr>
          <w:trHeight w:val="315"/>
          <w:ins w:id="2493" w:author="." w:date="2009-05-30T03:16:00Z"/>
        </w:trPr>
        <w:tc>
          <w:tcPr>
            <w:tcW w:w="11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32D62" w:rsidRDefault="00432D62" w:rsidP="00D1024A">
            <w:pPr>
              <w:jc w:val="center"/>
              <w:rPr>
                <w:ins w:id="2494" w:author="." w:date="2009-05-30T03:16:00Z"/>
                <w:rFonts w:ascii="Calibri" w:hAnsi="Calibri"/>
                <w:b/>
                <w:bCs/>
                <w:color w:val="000000"/>
              </w:rPr>
            </w:pPr>
            <w:ins w:id="2495" w:author="." w:date="2009-05-30T03:16:00Z">
              <w:r>
                <w:rPr>
                  <w:rFonts w:ascii="Calibri" w:hAnsi="Calibri"/>
                  <w:b/>
                  <w:bCs/>
                  <w:color w:val="000000"/>
                </w:rPr>
                <w:t>Number of Seeds</w:t>
              </w:r>
            </w:ins>
          </w:p>
        </w:tc>
        <w:tc>
          <w:tcPr>
            <w:tcW w:w="3889" w:type="pct"/>
            <w:gridSpan w:val="5"/>
            <w:tcBorders>
              <w:top w:val="single" w:sz="4" w:space="0" w:color="auto"/>
              <w:left w:val="nil"/>
              <w:bottom w:val="single" w:sz="4" w:space="0" w:color="auto"/>
              <w:right w:val="single" w:sz="4" w:space="0" w:color="auto"/>
            </w:tcBorders>
            <w:shd w:val="clear" w:color="auto" w:fill="auto"/>
            <w:noWrap/>
            <w:vAlign w:val="bottom"/>
            <w:hideMark/>
          </w:tcPr>
          <w:p w:rsidR="00432D62" w:rsidRDefault="00432D62" w:rsidP="00D1024A">
            <w:pPr>
              <w:jc w:val="center"/>
              <w:rPr>
                <w:ins w:id="2496" w:author="." w:date="2009-05-30T03:16:00Z"/>
                <w:rFonts w:ascii="Calibri" w:hAnsi="Calibri"/>
                <w:b/>
                <w:bCs/>
                <w:color w:val="000000"/>
              </w:rPr>
            </w:pPr>
            <w:ins w:id="2497" w:author="." w:date="2009-05-30T03:16:00Z">
              <w:r>
                <w:rPr>
                  <w:rFonts w:ascii="Calibri" w:hAnsi="Calibri"/>
                  <w:b/>
                  <w:bCs/>
                  <w:color w:val="000000"/>
                </w:rPr>
                <w:t>End-to-end Mean Bandwidth (Mbps)</w:t>
              </w:r>
            </w:ins>
          </w:p>
        </w:tc>
      </w:tr>
      <w:tr w:rsidR="00432D62" w:rsidTr="00D1024A">
        <w:trPr>
          <w:trHeight w:val="315"/>
          <w:ins w:id="2498" w:author="." w:date="2009-05-30T03:16:00Z"/>
        </w:trPr>
        <w:tc>
          <w:tcPr>
            <w:tcW w:w="1111" w:type="pct"/>
            <w:vMerge/>
            <w:tcBorders>
              <w:top w:val="single" w:sz="4" w:space="0" w:color="auto"/>
              <w:left w:val="single" w:sz="4" w:space="0" w:color="auto"/>
              <w:bottom w:val="single" w:sz="4" w:space="0" w:color="auto"/>
              <w:right w:val="single" w:sz="4" w:space="0" w:color="auto"/>
            </w:tcBorders>
            <w:vAlign w:val="center"/>
            <w:hideMark/>
          </w:tcPr>
          <w:p w:rsidR="00432D62" w:rsidRDefault="00432D62" w:rsidP="00D1024A">
            <w:pPr>
              <w:rPr>
                <w:ins w:id="2499" w:author="." w:date="2009-05-30T03:16:00Z"/>
                <w:rFonts w:ascii="Calibri" w:hAnsi="Calibri"/>
                <w:b/>
                <w:bCs/>
                <w:color w:val="000000"/>
              </w:rPr>
            </w:pPr>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00" w:author="." w:date="2009-05-30T03:16:00Z"/>
                <w:rFonts w:ascii="Calibri" w:hAnsi="Calibri"/>
                <w:b/>
                <w:bCs/>
                <w:color w:val="000000"/>
              </w:rPr>
            </w:pPr>
            <w:ins w:id="2501" w:author="." w:date="2009-05-30T03:16:00Z">
              <w:r>
                <w:rPr>
                  <w:rFonts w:ascii="Calibri" w:hAnsi="Calibri"/>
                  <w:b/>
                  <w:bCs/>
                  <w:color w:val="000000"/>
                </w:rPr>
                <w:t>GT1-OH</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02" w:author="." w:date="2009-05-30T03:16:00Z"/>
                <w:rFonts w:ascii="Calibri" w:hAnsi="Calibri"/>
                <w:b/>
                <w:bCs/>
                <w:color w:val="000000"/>
              </w:rPr>
            </w:pPr>
            <w:ins w:id="2503" w:author="." w:date="2009-05-30T03:16:00Z">
              <w:r>
                <w:rPr>
                  <w:rFonts w:ascii="Calibri" w:hAnsi="Calibri"/>
                  <w:b/>
                  <w:bCs/>
                  <w:color w:val="000000"/>
                </w:rPr>
                <w:t>GT2-OH</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04" w:author="." w:date="2009-05-30T03:16:00Z"/>
                <w:rFonts w:ascii="Calibri" w:hAnsi="Calibri"/>
                <w:b/>
                <w:bCs/>
                <w:color w:val="000000"/>
              </w:rPr>
            </w:pPr>
            <w:ins w:id="2505" w:author="." w:date="2009-05-30T03:16:00Z">
              <w:r>
                <w:rPr>
                  <w:rFonts w:ascii="Calibri" w:hAnsi="Calibri"/>
                  <w:b/>
                  <w:bCs/>
                  <w:color w:val="000000"/>
                </w:rPr>
                <w:t>GT4-OH</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06" w:author="." w:date="2009-05-30T03:16:00Z"/>
                <w:rFonts w:ascii="Calibri" w:hAnsi="Calibri"/>
                <w:b/>
                <w:bCs/>
                <w:color w:val="000000"/>
              </w:rPr>
            </w:pPr>
            <w:ins w:id="2507" w:author="." w:date="2009-05-30T03:16:00Z">
              <w:r>
                <w:rPr>
                  <w:rFonts w:ascii="Calibri" w:hAnsi="Calibri"/>
                  <w:b/>
                  <w:bCs/>
                  <w:color w:val="000000"/>
                </w:rPr>
                <w:t>GT8-OH</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08" w:author="." w:date="2009-05-30T03:16:00Z"/>
                <w:rFonts w:ascii="Calibri" w:hAnsi="Calibri"/>
                <w:b/>
                <w:bCs/>
                <w:color w:val="000000"/>
              </w:rPr>
            </w:pPr>
            <w:ins w:id="2509" w:author="." w:date="2009-05-30T03:16:00Z">
              <w:r>
                <w:rPr>
                  <w:rFonts w:ascii="Calibri" w:hAnsi="Calibri"/>
                  <w:b/>
                  <w:bCs/>
                  <w:color w:val="000000"/>
                </w:rPr>
                <w:t>G16-OH</w:t>
              </w:r>
            </w:ins>
          </w:p>
        </w:tc>
      </w:tr>
      <w:tr w:rsidR="00432D62" w:rsidTr="00D1024A">
        <w:trPr>
          <w:trHeight w:val="315"/>
          <w:ins w:id="2510"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11" w:author="." w:date="2009-05-30T03:16:00Z"/>
                <w:rFonts w:ascii="Calibri" w:hAnsi="Calibri"/>
                <w:color w:val="000000"/>
              </w:rPr>
            </w:pPr>
            <w:ins w:id="2512" w:author="." w:date="2009-05-30T03:16:00Z">
              <w:r>
                <w:rPr>
                  <w:rFonts w:ascii="Calibri" w:hAnsi="Calibri"/>
                  <w:color w:val="000000"/>
                </w:rPr>
                <w:t>1</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13" w:author="." w:date="2009-05-30T03:16:00Z"/>
                <w:rFonts w:ascii="Calibri" w:hAnsi="Calibri"/>
                <w:color w:val="000000"/>
              </w:rPr>
            </w:pPr>
            <w:ins w:id="2514" w:author="." w:date="2009-05-30T03:16:00Z">
              <w:r>
                <w:rPr>
                  <w:rFonts w:ascii="Calibri" w:hAnsi="Calibri"/>
                  <w:color w:val="000000"/>
                </w:rPr>
                <w:t>220.47</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15" w:author="." w:date="2009-05-30T03:16:00Z"/>
                <w:rFonts w:ascii="Calibri" w:hAnsi="Calibri"/>
                <w:color w:val="000000"/>
              </w:rPr>
            </w:pPr>
            <w:ins w:id="2516" w:author="." w:date="2009-05-30T03:16:00Z">
              <w:r>
                <w:rPr>
                  <w:rFonts w:ascii="Calibri" w:hAnsi="Calibri"/>
                  <w:color w:val="000000"/>
                </w:rPr>
                <w:t>236.61</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17" w:author="." w:date="2009-05-30T03:16:00Z"/>
                <w:rFonts w:ascii="Calibri" w:hAnsi="Calibri"/>
                <w:color w:val="000000"/>
              </w:rPr>
            </w:pPr>
            <w:ins w:id="2518" w:author="." w:date="2009-05-30T03:16:00Z">
              <w:r>
                <w:rPr>
                  <w:rFonts w:ascii="Calibri" w:hAnsi="Calibri"/>
                  <w:color w:val="000000"/>
                </w:rPr>
                <w:t>225.64</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19" w:author="." w:date="2009-05-30T03:16:00Z"/>
                <w:rFonts w:ascii="Calibri" w:hAnsi="Calibri"/>
                <w:color w:val="000000"/>
              </w:rPr>
            </w:pPr>
            <w:ins w:id="2520" w:author="." w:date="2009-05-30T03:16:00Z">
              <w:r>
                <w:rPr>
                  <w:rFonts w:ascii="Calibri" w:hAnsi="Calibri"/>
                  <w:color w:val="000000"/>
                </w:rPr>
                <w:t>228.60</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21" w:author="." w:date="2009-05-30T03:16:00Z"/>
                <w:rFonts w:ascii="Calibri" w:hAnsi="Calibri"/>
                <w:color w:val="000000"/>
              </w:rPr>
            </w:pPr>
            <w:ins w:id="2522" w:author="." w:date="2009-05-30T03:16:00Z">
              <w:r>
                <w:rPr>
                  <w:rFonts w:ascii="Calibri" w:hAnsi="Calibri"/>
                  <w:color w:val="000000"/>
                </w:rPr>
                <w:t>211.04</w:t>
              </w:r>
            </w:ins>
          </w:p>
        </w:tc>
      </w:tr>
      <w:tr w:rsidR="00432D62" w:rsidTr="00D1024A">
        <w:trPr>
          <w:trHeight w:val="315"/>
          <w:ins w:id="2523"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24" w:author="." w:date="2009-05-30T03:16:00Z"/>
                <w:rFonts w:ascii="Calibri" w:hAnsi="Calibri"/>
                <w:color w:val="000000"/>
              </w:rPr>
            </w:pPr>
            <w:ins w:id="2525" w:author="." w:date="2009-05-30T03:16:00Z">
              <w:r>
                <w:rPr>
                  <w:rFonts w:ascii="Calibri" w:hAnsi="Calibri"/>
                  <w:color w:val="000000"/>
                </w:rPr>
                <w:t>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26" w:author="." w:date="2009-05-30T03:16:00Z"/>
                <w:rFonts w:ascii="Calibri" w:hAnsi="Calibri"/>
                <w:color w:val="000000"/>
              </w:rPr>
            </w:pPr>
            <w:ins w:id="2527" w:author="." w:date="2009-05-30T03:16:00Z">
              <w:r>
                <w:rPr>
                  <w:rFonts w:ascii="Calibri" w:hAnsi="Calibri"/>
                  <w:color w:val="000000"/>
                </w:rPr>
                <w:t>225.71</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28" w:author="." w:date="2009-05-30T03:16:00Z"/>
                <w:rFonts w:ascii="Calibri" w:hAnsi="Calibri"/>
                <w:color w:val="000000"/>
              </w:rPr>
            </w:pPr>
            <w:ins w:id="2529" w:author="." w:date="2009-05-30T03:16:00Z">
              <w:r>
                <w:rPr>
                  <w:rFonts w:ascii="Calibri" w:hAnsi="Calibri"/>
                  <w:color w:val="000000"/>
                </w:rPr>
                <w:t>225.92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30" w:author="." w:date="2009-05-30T03:16:00Z"/>
                <w:rFonts w:ascii="Calibri" w:hAnsi="Calibri"/>
                <w:color w:val="000000"/>
              </w:rPr>
            </w:pPr>
            <w:ins w:id="2531" w:author="." w:date="2009-05-30T03:16:00Z">
              <w:r>
                <w:rPr>
                  <w:rFonts w:ascii="Calibri" w:hAnsi="Calibri"/>
                  <w:color w:val="000000"/>
                </w:rPr>
                <w:t>229.59</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32" w:author="." w:date="2009-05-30T03:16:00Z"/>
                <w:rFonts w:ascii="Calibri" w:hAnsi="Calibri"/>
                <w:color w:val="000000"/>
              </w:rPr>
            </w:pPr>
            <w:ins w:id="2533" w:author="." w:date="2009-05-30T03:16:00Z">
              <w:r>
                <w:rPr>
                  <w:rFonts w:ascii="Calibri" w:hAnsi="Calibri"/>
                  <w:color w:val="000000"/>
                </w:rPr>
                <w:t>224.06</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34" w:author="." w:date="2009-05-30T03:16:00Z"/>
                <w:rFonts w:ascii="Calibri" w:hAnsi="Calibri"/>
                <w:color w:val="000000"/>
              </w:rPr>
            </w:pPr>
            <w:ins w:id="2535" w:author="." w:date="2009-05-30T03:16:00Z">
              <w:r>
                <w:rPr>
                  <w:rFonts w:ascii="Calibri" w:hAnsi="Calibri"/>
                  <w:color w:val="000000"/>
                </w:rPr>
                <w:t>226.62</w:t>
              </w:r>
            </w:ins>
          </w:p>
        </w:tc>
      </w:tr>
      <w:tr w:rsidR="00432D62" w:rsidTr="00D1024A">
        <w:trPr>
          <w:trHeight w:val="315"/>
          <w:ins w:id="2536"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37" w:author="." w:date="2009-05-30T03:16:00Z"/>
                <w:rFonts w:ascii="Calibri" w:hAnsi="Calibri"/>
                <w:color w:val="000000"/>
              </w:rPr>
            </w:pPr>
            <w:ins w:id="2538" w:author="." w:date="2009-05-30T03:16:00Z">
              <w:r>
                <w:rPr>
                  <w:rFonts w:ascii="Calibri" w:hAnsi="Calibri"/>
                  <w:color w:val="000000"/>
                </w:rPr>
                <w:t>4</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39" w:author="." w:date="2009-05-30T03:16:00Z"/>
                <w:rFonts w:ascii="Calibri" w:hAnsi="Calibri"/>
                <w:color w:val="000000"/>
              </w:rPr>
            </w:pPr>
            <w:ins w:id="2540" w:author="." w:date="2009-05-30T03:16:00Z">
              <w:r>
                <w:rPr>
                  <w:rFonts w:ascii="Calibri" w:hAnsi="Calibri"/>
                  <w:color w:val="000000"/>
                </w:rPr>
                <w:t>232.55</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41" w:author="." w:date="2009-05-30T03:16:00Z"/>
                <w:rFonts w:ascii="Calibri" w:hAnsi="Calibri"/>
                <w:color w:val="000000"/>
              </w:rPr>
            </w:pPr>
            <w:ins w:id="2542" w:author="." w:date="2009-05-30T03:16:00Z">
              <w:r>
                <w:rPr>
                  <w:rFonts w:ascii="Calibri" w:hAnsi="Calibri"/>
                  <w:color w:val="000000"/>
                </w:rPr>
                <w:t>224.48</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43" w:author="." w:date="2009-05-30T03:16:00Z"/>
                <w:rFonts w:ascii="Calibri" w:hAnsi="Calibri"/>
                <w:color w:val="000000"/>
              </w:rPr>
            </w:pPr>
            <w:ins w:id="2544" w:author="." w:date="2009-05-30T03:16:00Z">
              <w:r>
                <w:rPr>
                  <w:rFonts w:ascii="Calibri" w:hAnsi="Calibri"/>
                  <w:color w:val="000000"/>
                </w:rPr>
                <w:t>221.54</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45" w:author="." w:date="2009-05-30T03:16:00Z"/>
                <w:rFonts w:ascii="Calibri" w:hAnsi="Calibri"/>
                <w:color w:val="000000"/>
              </w:rPr>
            </w:pPr>
            <w:ins w:id="2546" w:author="." w:date="2009-05-30T03:16:00Z">
              <w:r>
                <w:rPr>
                  <w:rFonts w:ascii="Calibri" w:hAnsi="Calibri"/>
                  <w:color w:val="000000"/>
                </w:rPr>
                <w:t>224.48</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47" w:author="." w:date="2009-05-30T03:16:00Z"/>
                <w:rFonts w:ascii="Calibri" w:hAnsi="Calibri"/>
                <w:color w:val="000000"/>
              </w:rPr>
            </w:pPr>
            <w:ins w:id="2548" w:author="." w:date="2009-05-30T03:16:00Z">
              <w:r>
                <w:rPr>
                  <w:rFonts w:ascii="Calibri" w:hAnsi="Calibri"/>
                  <w:color w:val="000000"/>
                </w:rPr>
                <w:t>222.91</w:t>
              </w:r>
            </w:ins>
          </w:p>
        </w:tc>
      </w:tr>
      <w:tr w:rsidR="00432D62" w:rsidTr="00D1024A">
        <w:trPr>
          <w:trHeight w:val="315"/>
          <w:ins w:id="2549"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50" w:author="." w:date="2009-05-30T03:16:00Z"/>
                <w:rFonts w:ascii="Calibri" w:hAnsi="Calibri"/>
                <w:color w:val="000000"/>
              </w:rPr>
            </w:pPr>
            <w:ins w:id="2551" w:author="." w:date="2009-05-30T03:16:00Z">
              <w:r>
                <w:rPr>
                  <w:rFonts w:ascii="Calibri" w:hAnsi="Calibri"/>
                  <w:color w:val="000000"/>
                </w:rPr>
                <w:t>8</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52" w:author="." w:date="2009-05-30T03:16:00Z"/>
                <w:rFonts w:ascii="Calibri" w:hAnsi="Calibri"/>
                <w:color w:val="000000"/>
              </w:rPr>
            </w:pPr>
            <w:ins w:id="2553" w:author="." w:date="2009-05-30T03:16:00Z">
              <w:r>
                <w:rPr>
                  <w:rFonts w:ascii="Calibri" w:hAnsi="Calibri"/>
                  <w:color w:val="000000"/>
                </w:rPr>
                <w:t>228.74</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54" w:author="." w:date="2009-05-30T03:16:00Z"/>
                <w:rFonts w:ascii="Calibri" w:hAnsi="Calibri"/>
                <w:color w:val="000000"/>
              </w:rPr>
            </w:pPr>
            <w:ins w:id="2555" w:author="." w:date="2009-05-30T03:16:00Z">
              <w:r>
                <w:rPr>
                  <w:rFonts w:ascii="Calibri" w:hAnsi="Calibri"/>
                  <w:color w:val="000000"/>
                </w:rPr>
                <w:t>220.21</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56" w:author="." w:date="2009-05-30T03:16:00Z"/>
                <w:rFonts w:ascii="Calibri" w:hAnsi="Calibri"/>
                <w:color w:val="000000"/>
              </w:rPr>
            </w:pPr>
            <w:ins w:id="2557" w:author="." w:date="2009-05-30T03:16:00Z">
              <w:r>
                <w:rPr>
                  <w:rFonts w:ascii="Calibri" w:hAnsi="Calibri"/>
                  <w:color w:val="000000"/>
                </w:rPr>
                <w:t>221.72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58" w:author="." w:date="2009-05-30T03:16:00Z"/>
                <w:rFonts w:ascii="Calibri" w:hAnsi="Calibri"/>
                <w:color w:val="000000"/>
              </w:rPr>
            </w:pPr>
            <w:ins w:id="2559" w:author="." w:date="2009-05-30T03:16:00Z">
              <w:r>
                <w:rPr>
                  <w:rFonts w:ascii="Calibri" w:hAnsi="Calibri"/>
                  <w:color w:val="000000"/>
                </w:rPr>
                <w:t>220.50</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60" w:author="." w:date="2009-05-30T03:16:00Z"/>
                <w:rFonts w:ascii="Calibri" w:hAnsi="Calibri"/>
                <w:color w:val="000000"/>
              </w:rPr>
            </w:pPr>
            <w:ins w:id="2561" w:author="." w:date="2009-05-30T03:16:00Z">
              <w:r>
                <w:rPr>
                  <w:rFonts w:ascii="Calibri" w:hAnsi="Calibri"/>
                  <w:color w:val="000000"/>
                </w:rPr>
                <w:t>213.88</w:t>
              </w:r>
            </w:ins>
          </w:p>
        </w:tc>
      </w:tr>
      <w:tr w:rsidR="00432D62" w:rsidTr="00D1024A">
        <w:trPr>
          <w:trHeight w:val="315"/>
          <w:ins w:id="2562"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63" w:author="." w:date="2009-05-30T03:16:00Z"/>
                <w:rFonts w:ascii="Calibri" w:hAnsi="Calibri"/>
                <w:color w:val="000000"/>
              </w:rPr>
            </w:pPr>
            <w:ins w:id="2564" w:author="." w:date="2009-05-30T03:16:00Z">
              <w:r>
                <w:rPr>
                  <w:rFonts w:ascii="Calibri" w:hAnsi="Calibri"/>
                  <w:color w:val="000000"/>
                </w:rPr>
                <w:t>12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65" w:author="." w:date="2009-05-30T03:16:00Z"/>
                <w:rFonts w:ascii="Calibri" w:hAnsi="Calibri"/>
                <w:color w:val="000000"/>
              </w:rPr>
            </w:pPr>
            <w:ins w:id="2566" w:author="." w:date="2009-05-30T03:16:00Z">
              <w:r>
                <w:rPr>
                  <w:rFonts w:ascii="Calibri" w:hAnsi="Calibri"/>
                  <w:color w:val="000000"/>
                </w:rPr>
                <w:t>218.72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67" w:author="." w:date="2009-05-30T03:16:00Z"/>
                <w:rFonts w:ascii="Calibri" w:hAnsi="Calibri"/>
                <w:color w:val="000000"/>
              </w:rPr>
            </w:pPr>
            <w:ins w:id="2568" w:author="." w:date="2009-05-30T03:16:00Z">
              <w:r>
                <w:rPr>
                  <w:rFonts w:ascii="Calibri" w:hAnsi="Calibri"/>
                  <w:color w:val="000000"/>
                </w:rPr>
                <w:t>219.76</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69" w:author="." w:date="2009-05-30T03:16:00Z"/>
                <w:rFonts w:ascii="Calibri" w:hAnsi="Calibri"/>
                <w:color w:val="000000"/>
              </w:rPr>
            </w:pPr>
            <w:ins w:id="2570" w:author="." w:date="2009-05-30T03:16:00Z">
              <w:r>
                <w:rPr>
                  <w:rFonts w:ascii="Calibri" w:hAnsi="Calibri"/>
                  <w:color w:val="000000"/>
                </w:rPr>
                <w:t>217.00</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71" w:author="." w:date="2009-05-30T03:16:00Z"/>
                <w:rFonts w:ascii="Calibri" w:hAnsi="Calibri"/>
                <w:color w:val="000000"/>
              </w:rPr>
            </w:pPr>
            <w:ins w:id="2572" w:author="." w:date="2009-05-30T03:16:00Z">
              <w:r>
                <w:rPr>
                  <w:rFonts w:ascii="Calibri" w:hAnsi="Calibri"/>
                  <w:color w:val="000000"/>
                </w:rPr>
                <w:t>215.73</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73" w:author="." w:date="2009-05-30T03:16:00Z"/>
                <w:rFonts w:ascii="Calibri" w:hAnsi="Calibri"/>
                <w:color w:val="000000"/>
              </w:rPr>
            </w:pPr>
            <w:ins w:id="2574" w:author="." w:date="2009-05-30T03:16:00Z">
              <w:r>
                <w:rPr>
                  <w:rFonts w:ascii="Calibri" w:hAnsi="Calibri"/>
                  <w:color w:val="000000"/>
                </w:rPr>
                <w:t>213.68</w:t>
              </w:r>
            </w:ins>
          </w:p>
        </w:tc>
      </w:tr>
      <w:tr w:rsidR="00432D62" w:rsidTr="00D1024A">
        <w:trPr>
          <w:trHeight w:val="315"/>
          <w:ins w:id="2575"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76" w:author="." w:date="2009-05-30T03:16:00Z"/>
                <w:rFonts w:ascii="Calibri" w:hAnsi="Calibri"/>
                <w:color w:val="000000"/>
              </w:rPr>
            </w:pPr>
            <w:ins w:id="2577" w:author="." w:date="2009-05-30T03:16:00Z">
              <w:r>
                <w:rPr>
                  <w:rFonts w:ascii="Calibri" w:hAnsi="Calibri"/>
                  <w:color w:val="000000"/>
                </w:rPr>
                <w:t>16</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78" w:author="." w:date="2009-05-30T03:16:00Z"/>
                <w:rFonts w:ascii="Calibri" w:hAnsi="Calibri"/>
                <w:color w:val="000000"/>
              </w:rPr>
            </w:pPr>
            <w:ins w:id="2579" w:author="." w:date="2009-05-30T03:16:00Z">
              <w:r>
                <w:rPr>
                  <w:rFonts w:ascii="Calibri" w:hAnsi="Calibri"/>
                  <w:color w:val="000000"/>
                </w:rPr>
                <w:t>222.80</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80" w:author="." w:date="2009-05-30T03:16:00Z"/>
                <w:rFonts w:ascii="Calibri" w:hAnsi="Calibri"/>
                <w:color w:val="000000"/>
              </w:rPr>
            </w:pPr>
            <w:ins w:id="2581" w:author="." w:date="2009-05-30T03:16:00Z">
              <w:r>
                <w:rPr>
                  <w:rFonts w:ascii="Calibri" w:hAnsi="Calibri"/>
                  <w:color w:val="000000"/>
                </w:rPr>
                <w:t>216.59</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82" w:author="." w:date="2009-05-30T03:16:00Z"/>
                <w:rFonts w:ascii="Calibri" w:hAnsi="Calibri"/>
                <w:color w:val="000000"/>
              </w:rPr>
            </w:pPr>
            <w:ins w:id="2583" w:author="." w:date="2009-05-30T03:16:00Z">
              <w:r>
                <w:rPr>
                  <w:rFonts w:ascii="Calibri" w:hAnsi="Calibri"/>
                  <w:color w:val="000000"/>
                </w:rPr>
                <w:t>214.98</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84" w:author="." w:date="2009-05-30T03:16:00Z"/>
                <w:rFonts w:ascii="Calibri" w:hAnsi="Calibri"/>
                <w:color w:val="000000"/>
              </w:rPr>
            </w:pPr>
            <w:ins w:id="2585" w:author="." w:date="2009-05-30T03:16:00Z">
              <w:r>
                <w:rPr>
                  <w:rFonts w:ascii="Calibri" w:hAnsi="Calibri"/>
                  <w:color w:val="000000"/>
                </w:rPr>
                <w:t>213.82</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86" w:author="." w:date="2009-05-30T03:16:00Z"/>
                <w:rFonts w:ascii="Calibri" w:hAnsi="Calibri"/>
                <w:color w:val="000000"/>
              </w:rPr>
            </w:pPr>
            <w:ins w:id="2587" w:author="." w:date="2009-05-30T03:16:00Z">
              <w:r>
                <w:rPr>
                  <w:rFonts w:ascii="Calibri" w:hAnsi="Calibri"/>
                  <w:color w:val="000000"/>
                </w:rPr>
                <w:t>208.74</w:t>
              </w:r>
            </w:ins>
          </w:p>
        </w:tc>
      </w:tr>
      <w:tr w:rsidR="00432D62" w:rsidTr="00D1024A">
        <w:trPr>
          <w:trHeight w:val="315"/>
          <w:ins w:id="2588"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589" w:author="." w:date="2009-05-30T03:16:00Z"/>
                <w:rFonts w:ascii="Calibri" w:hAnsi="Calibri"/>
                <w:color w:val="000000"/>
              </w:rPr>
            </w:pPr>
            <w:ins w:id="2590" w:author="." w:date="2009-05-30T03:16:00Z">
              <w:r>
                <w:rPr>
                  <w:rFonts w:ascii="Calibri" w:hAnsi="Calibri"/>
                  <w:color w:val="000000"/>
                </w:rPr>
                <w:t>20</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91" w:author="." w:date="2009-05-30T03:16:00Z"/>
                <w:rFonts w:ascii="Calibri" w:hAnsi="Calibri"/>
                <w:color w:val="000000"/>
              </w:rPr>
            </w:pPr>
            <w:ins w:id="2592" w:author="." w:date="2009-05-30T03:16:00Z">
              <w:r>
                <w:rPr>
                  <w:rFonts w:ascii="Calibri" w:hAnsi="Calibri"/>
                  <w:color w:val="000000"/>
                </w:rPr>
                <w:t>220.99</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93" w:author="." w:date="2009-05-30T03:16:00Z"/>
                <w:rFonts w:ascii="Calibri" w:hAnsi="Calibri"/>
                <w:color w:val="000000"/>
              </w:rPr>
            </w:pPr>
            <w:ins w:id="2594" w:author="." w:date="2009-05-30T03:16:00Z">
              <w:r>
                <w:rPr>
                  <w:rFonts w:ascii="Calibri" w:hAnsi="Calibri"/>
                  <w:color w:val="000000"/>
                </w:rPr>
                <w:t>218.11</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95" w:author="." w:date="2009-05-30T03:16:00Z"/>
                <w:rFonts w:ascii="Calibri" w:hAnsi="Calibri"/>
                <w:color w:val="000000"/>
              </w:rPr>
            </w:pPr>
            <w:ins w:id="2596" w:author="." w:date="2009-05-30T03:16:00Z">
              <w:r>
                <w:rPr>
                  <w:rFonts w:ascii="Calibri" w:hAnsi="Calibri"/>
                  <w:color w:val="000000"/>
                </w:rPr>
                <w:t>214.30</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97" w:author="." w:date="2009-05-30T03:16:00Z"/>
                <w:rFonts w:ascii="Calibri" w:hAnsi="Calibri"/>
                <w:color w:val="000000"/>
              </w:rPr>
            </w:pPr>
            <w:ins w:id="2598" w:author="." w:date="2009-05-30T03:16:00Z">
              <w:r>
                <w:rPr>
                  <w:rFonts w:ascii="Calibri" w:hAnsi="Calibri"/>
                  <w:color w:val="000000"/>
                </w:rPr>
                <w:t>221.08</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599" w:author="." w:date="2009-05-30T03:16:00Z"/>
                <w:rFonts w:ascii="Calibri" w:hAnsi="Calibri"/>
                <w:color w:val="000000"/>
              </w:rPr>
            </w:pPr>
            <w:ins w:id="2600" w:author="." w:date="2009-05-30T03:16:00Z">
              <w:r>
                <w:rPr>
                  <w:rFonts w:ascii="Calibri" w:hAnsi="Calibri"/>
                  <w:color w:val="000000"/>
                </w:rPr>
                <w:t>205.21</w:t>
              </w:r>
            </w:ins>
          </w:p>
        </w:tc>
      </w:tr>
      <w:tr w:rsidR="00432D62" w:rsidTr="00D1024A">
        <w:trPr>
          <w:trHeight w:val="315"/>
          <w:ins w:id="2601"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602" w:author="." w:date="2009-05-30T03:16:00Z"/>
                <w:rFonts w:ascii="Calibri" w:hAnsi="Calibri"/>
                <w:color w:val="000000"/>
              </w:rPr>
            </w:pPr>
            <w:ins w:id="2603" w:author="." w:date="2009-05-30T03:16:00Z">
              <w:r>
                <w:rPr>
                  <w:rFonts w:ascii="Calibri" w:hAnsi="Calibri"/>
                  <w:color w:val="000000"/>
                </w:rPr>
                <w:t>24</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04" w:author="." w:date="2009-05-30T03:16:00Z"/>
                <w:rFonts w:ascii="Calibri" w:hAnsi="Calibri"/>
                <w:color w:val="000000"/>
              </w:rPr>
            </w:pPr>
            <w:ins w:id="2605" w:author="." w:date="2009-05-30T03:16:00Z">
              <w:r>
                <w:rPr>
                  <w:rFonts w:ascii="Calibri" w:hAnsi="Calibri"/>
                  <w:color w:val="000000"/>
                </w:rPr>
                <w:t>219.18</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06" w:author="." w:date="2009-05-30T03:16:00Z"/>
                <w:rFonts w:ascii="Calibri" w:hAnsi="Calibri"/>
                <w:color w:val="000000"/>
              </w:rPr>
            </w:pPr>
            <w:ins w:id="2607" w:author="." w:date="2009-05-30T03:16:00Z">
              <w:r>
                <w:rPr>
                  <w:rFonts w:ascii="Calibri" w:hAnsi="Calibri"/>
                  <w:color w:val="000000"/>
                </w:rPr>
                <w:t>217.03</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08" w:author="." w:date="2009-05-30T03:16:00Z"/>
                <w:rFonts w:ascii="Calibri" w:hAnsi="Calibri"/>
                <w:color w:val="000000"/>
              </w:rPr>
            </w:pPr>
            <w:ins w:id="2609" w:author="." w:date="2009-05-30T03:16:00Z">
              <w:r>
                <w:rPr>
                  <w:rFonts w:ascii="Calibri" w:hAnsi="Calibri"/>
                  <w:color w:val="000000"/>
                </w:rPr>
                <w:t>218.70</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10" w:author="." w:date="2009-05-30T03:16:00Z"/>
                <w:rFonts w:ascii="Calibri" w:hAnsi="Calibri"/>
                <w:color w:val="000000"/>
              </w:rPr>
            </w:pPr>
            <w:ins w:id="2611" w:author="." w:date="2009-05-30T03:16:00Z">
              <w:r>
                <w:rPr>
                  <w:rFonts w:ascii="Calibri" w:hAnsi="Calibri"/>
                  <w:color w:val="000000"/>
                </w:rPr>
                <w:t>210.15</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12" w:author="." w:date="2009-05-30T03:16:00Z"/>
                <w:rFonts w:ascii="Calibri" w:hAnsi="Calibri"/>
                <w:color w:val="000000"/>
              </w:rPr>
            </w:pPr>
            <w:ins w:id="2613" w:author="." w:date="2009-05-30T03:16:00Z">
              <w:r>
                <w:rPr>
                  <w:rFonts w:ascii="Calibri" w:hAnsi="Calibri"/>
                  <w:color w:val="000000"/>
                </w:rPr>
                <w:t>208.20</w:t>
              </w:r>
            </w:ins>
          </w:p>
        </w:tc>
      </w:tr>
      <w:tr w:rsidR="00432D62" w:rsidTr="00D1024A">
        <w:trPr>
          <w:trHeight w:val="315"/>
          <w:ins w:id="2614"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615" w:author="." w:date="2009-05-30T03:16:00Z"/>
                <w:rFonts w:ascii="Calibri" w:hAnsi="Calibri"/>
                <w:color w:val="000000"/>
              </w:rPr>
            </w:pPr>
            <w:ins w:id="2616" w:author="." w:date="2009-05-30T03:16:00Z">
              <w:r>
                <w:rPr>
                  <w:rFonts w:ascii="Calibri" w:hAnsi="Calibri"/>
                  <w:color w:val="000000"/>
                </w:rPr>
                <w:t>28</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17" w:author="." w:date="2009-05-30T03:16:00Z"/>
                <w:rFonts w:ascii="Calibri" w:hAnsi="Calibri"/>
                <w:color w:val="000000"/>
              </w:rPr>
            </w:pPr>
            <w:ins w:id="2618" w:author="." w:date="2009-05-30T03:16:00Z">
              <w:r>
                <w:rPr>
                  <w:rFonts w:ascii="Calibri" w:hAnsi="Calibri"/>
                  <w:color w:val="000000"/>
                </w:rPr>
                <w:t>218.26</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19" w:author="." w:date="2009-05-30T03:16:00Z"/>
                <w:rFonts w:ascii="Calibri" w:hAnsi="Calibri"/>
                <w:color w:val="000000"/>
              </w:rPr>
            </w:pPr>
            <w:ins w:id="2620" w:author="." w:date="2009-05-30T03:16:00Z">
              <w:r>
                <w:rPr>
                  <w:rFonts w:ascii="Calibri" w:hAnsi="Calibri"/>
                  <w:color w:val="000000"/>
                </w:rPr>
                <w:t>218.06</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21" w:author="." w:date="2009-05-30T03:16:00Z"/>
                <w:rFonts w:ascii="Calibri" w:hAnsi="Calibri"/>
                <w:color w:val="000000"/>
              </w:rPr>
            </w:pPr>
            <w:ins w:id="2622" w:author="." w:date="2009-05-30T03:16:00Z">
              <w:r>
                <w:rPr>
                  <w:rFonts w:ascii="Calibri" w:hAnsi="Calibri"/>
                  <w:color w:val="000000"/>
                </w:rPr>
                <w:t>214.52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23" w:author="." w:date="2009-05-30T03:16:00Z"/>
                <w:rFonts w:ascii="Calibri" w:hAnsi="Calibri"/>
                <w:color w:val="000000"/>
              </w:rPr>
            </w:pPr>
            <w:ins w:id="2624" w:author="." w:date="2009-05-30T03:16:00Z">
              <w:r>
                <w:rPr>
                  <w:rFonts w:ascii="Calibri" w:hAnsi="Calibri"/>
                  <w:color w:val="000000"/>
                </w:rPr>
                <w:t>215.73</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25" w:author="." w:date="2009-05-30T03:16:00Z"/>
                <w:rFonts w:ascii="Calibri" w:hAnsi="Calibri"/>
                <w:color w:val="000000"/>
              </w:rPr>
            </w:pPr>
            <w:ins w:id="2626" w:author="." w:date="2009-05-30T03:16:00Z">
              <w:r>
                <w:rPr>
                  <w:rFonts w:ascii="Calibri" w:hAnsi="Calibri"/>
                  <w:color w:val="000000"/>
                </w:rPr>
                <w:t>195.32</w:t>
              </w:r>
            </w:ins>
          </w:p>
        </w:tc>
      </w:tr>
      <w:tr w:rsidR="00432D62" w:rsidTr="00D1024A">
        <w:trPr>
          <w:trHeight w:val="315"/>
          <w:ins w:id="2627"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432D62" w:rsidRDefault="00432D62" w:rsidP="00D1024A">
            <w:pPr>
              <w:jc w:val="center"/>
              <w:rPr>
                <w:ins w:id="2628" w:author="." w:date="2009-05-30T03:16:00Z"/>
                <w:rFonts w:ascii="Calibri" w:hAnsi="Calibri"/>
                <w:color w:val="000000"/>
              </w:rPr>
            </w:pPr>
            <w:ins w:id="2629" w:author="." w:date="2009-05-30T03:16:00Z">
              <w:r>
                <w:rPr>
                  <w:rFonts w:ascii="Calibri" w:hAnsi="Calibri"/>
                  <w:color w:val="000000"/>
                </w:rPr>
                <w:t>32</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30" w:author="." w:date="2009-05-30T03:16:00Z"/>
                <w:rFonts w:ascii="Calibri" w:hAnsi="Calibri"/>
                <w:color w:val="000000"/>
              </w:rPr>
            </w:pPr>
            <w:ins w:id="2631" w:author="." w:date="2009-05-30T03:16:00Z">
              <w:r>
                <w:rPr>
                  <w:rFonts w:ascii="Calibri" w:hAnsi="Calibri"/>
                  <w:color w:val="000000"/>
                </w:rPr>
                <w:t>219.88</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32" w:author="." w:date="2009-05-30T03:16:00Z"/>
                <w:rFonts w:ascii="Calibri" w:hAnsi="Calibri"/>
                <w:color w:val="000000"/>
              </w:rPr>
            </w:pPr>
            <w:ins w:id="2633" w:author="." w:date="2009-05-30T03:16:00Z">
              <w:r>
                <w:rPr>
                  <w:rFonts w:ascii="Calibri" w:hAnsi="Calibri"/>
                  <w:color w:val="000000"/>
                </w:rPr>
                <w:t>217.85</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34" w:author="." w:date="2009-05-30T03:16:00Z"/>
                <w:rFonts w:ascii="Calibri" w:hAnsi="Calibri"/>
                <w:color w:val="000000"/>
              </w:rPr>
            </w:pPr>
            <w:ins w:id="2635" w:author="." w:date="2009-05-30T03:16:00Z">
              <w:r>
                <w:rPr>
                  <w:rFonts w:ascii="Calibri" w:hAnsi="Calibri"/>
                  <w:color w:val="000000"/>
                </w:rPr>
                <w:t>216.07</w:t>
              </w:r>
            </w:ins>
          </w:p>
        </w:tc>
        <w:tc>
          <w:tcPr>
            <w:tcW w:w="777"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36" w:author="." w:date="2009-05-30T03:16:00Z"/>
                <w:rFonts w:ascii="Calibri" w:hAnsi="Calibri"/>
                <w:color w:val="000000"/>
              </w:rPr>
            </w:pPr>
            <w:ins w:id="2637" w:author="." w:date="2009-05-30T03:16:00Z">
              <w:r>
                <w:rPr>
                  <w:rFonts w:ascii="Calibri" w:hAnsi="Calibri"/>
                  <w:color w:val="000000"/>
                </w:rPr>
                <w:t>215.90</w:t>
              </w:r>
            </w:ins>
          </w:p>
        </w:tc>
        <w:tc>
          <w:tcPr>
            <w:tcW w:w="781" w:type="pct"/>
            <w:tcBorders>
              <w:top w:val="nil"/>
              <w:left w:val="nil"/>
              <w:bottom w:val="single" w:sz="4" w:space="0" w:color="auto"/>
              <w:right w:val="single" w:sz="4" w:space="0" w:color="auto"/>
            </w:tcBorders>
            <w:shd w:val="clear" w:color="auto" w:fill="auto"/>
            <w:noWrap/>
            <w:vAlign w:val="bottom"/>
            <w:hideMark/>
          </w:tcPr>
          <w:p w:rsidR="00432D62" w:rsidRDefault="00432D62" w:rsidP="00D1024A">
            <w:pPr>
              <w:jc w:val="center"/>
              <w:rPr>
                <w:ins w:id="2638" w:author="." w:date="2009-05-30T03:16:00Z"/>
                <w:rFonts w:ascii="Calibri" w:hAnsi="Calibri"/>
                <w:color w:val="000000"/>
              </w:rPr>
            </w:pPr>
            <w:ins w:id="2639" w:author="." w:date="2009-05-30T03:16:00Z">
              <w:r>
                <w:rPr>
                  <w:rFonts w:ascii="Calibri" w:hAnsi="Calibri"/>
                  <w:color w:val="000000"/>
                </w:rPr>
                <w:t>194.66</w:t>
              </w:r>
            </w:ins>
          </w:p>
        </w:tc>
      </w:tr>
    </w:tbl>
    <w:p w:rsidR="003D59C3" w:rsidRPr="003D59C3" w:rsidRDefault="003D59C3" w:rsidP="003D59C3">
      <w:pPr>
        <w:rPr>
          <w:ins w:id="2640" w:author="." w:date="2009-05-30T03:16:00Z"/>
        </w:rPr>
      </w:pPr>
    </w:p>
    <w:p w:rsidR="003D59C3" w:rsidRDefault="00E14C46" w:rsidP="003D59C3">
      <w:pPr>
        <w:pStyle w:val="BodyText"/>
        <w:keepNext/>
        <w:ind w:firstLine="0"/>
        <w:rPr>
          <w:ins w:id="2641" w:author="." w:date="2009-05-30T03:16:00Z"/>
        </w:rPr>
      </w:pPr>
      <w:ins w:id="2642" w:author="." w:date="2009-05-30T03:16:00Z">
        <w:r>
          <w:rPr>
            <w:noProof/>
          </w:rPr>
          <w:drawing>
            <wp:inline distT="0" distB="0" distL="0" distR="0">
              <wp:extent cx="5367655" cy="2690709"/>
              <wp:effectExtent l="19050" t="0" r="23495" b="0"/>
              <wp:docPr id="37"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ins>
    </w:p>
    <w:p w:rsidR="003D59C3" w:rsidRDefault="003D59C3" w:rsidP="003D59C3">
      <w:pPr>
        <w:pStyle w:val="Caption"/>
        <w:rPr>
          <w:ins w:id="2643" w:author="." w:date="2009-05-30T03:16:00Z"/>
          <w:noProof/>
        </w:rPr>
      </w:pPr>
      <w:bookmarkStart w:id="2644" w:name="_Toc228209062"/>
      <w:ins w:id="2645" w:author="." w:date="2009-05-30T03:16:00Z">
        <w:r>
          <w:t xml:space="preserve">Figure </w:t>
        </w:r>
      </w:ins>
      <w:ins w:id="2646" w:author="." w:date="2009-05-31T10:14:00Z">
        <w:r w:rsidR="0033544C">
          <w:fldChar w:fldCharType="begin"/>
        </w:r>
        <w:r w:rsidR="007A19D2">
          <w:instrText xml:space="preserve"> STYLEREF 1 \s </w:instrText>
        </w:r>
      </w:ins>
      <w:r w:rsidR="0033544C">
        <w:fldChar w:fldCharType="separate"/>
      </w:r>
      <w:r w:rsidR="007A19D2">
        <w:rPr>
          <w:noProof/>
        </w:rPr>
        <w:t>8</w:t>
      </w:r>
      <w:ins w:id="2647"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648" w:author="." w:date="2009-05-31T10:14:00Z">
        <w:r w:rsidR="007A19D2">
          <w:rPr>
            <w:noProof/>
          </w:rPr>
          <w:t>7</w:t>
        </w:r>
        <w:r w:rsidR="0033544C">
          <w:fldChar w:fldCharType="end"/>
        </w:r>
      </w:ins>
      <w:del w:id="2649"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7</w:delText>
        </w:r>
        <w:r w:rsidR="0033544C" w:rsidDel="003D3922">
          <w:fldChar w:fldCharType="end"/>
        </w:r>
      </w:del>
      <w:ins w:id="2650" w:author="." w:date="2009-05-30T03:16:00Z">
        <w:r>
          <w:t xml:space="preserve"> </w:t>
        </w:r>
        <w:r w:rsidRPr="00A270A6">
          <w:t>Achieved</w:t>
        </w:r>
        <w:r>
          <w:t xml:space="preserve"> average</w:t>
        </w:r>
        <w:r w:rsidRPr="00A270A6">
          <w:t xml:space="preserve"> </w:t>
        </w:r>
        <w:r>
          <w:t>throughput</w:t>
        </w:r>
        <w:r w:rsidRPr="00A270A6">
          <w:t xml:space="preserve"> </w:t>
        </w:r>
        <w:r>
          <w:t xml:space="preserve">of </w:t>
        </w:r>
        <w:r w:rsidRPr="00A270A6">
          <w:t xml:space="preserve">GridTorrent with </w:t>
        </w:r>
        <w:r>
          <w:t xml:space="preserve">and without overhead using one stream with </w:t>
        </w:r>
        <w:r w:rsidRPr="00A270A6">
          <w:t xml:space="preserve">various </w:t>
        </w:r>
        <w:r>
          <w:t>number of</w:t>
        </w:r>
        <w:r w:rsidRPr="00A270A6">
          <w:t xml:space="preserve"> seeds on LAN type computer network (IU-IU settings)</w:t>
        </w:r>
        <w:bookmarkEnd w:id="2644"/>
        <w:r w:rsidRPr="006B1E59">
          <w:rPr>
            <w:noProof/>
          </w:rPr>
          <w:t xml:space="preserve"> </w:t>
        </w:r>
      </w:ins>
    </w:p>
    <w:p w:rsidR="003D59C3" w:rsidRDefault="00E14C46" w:rsidP="003D59C3">
      <w:pPr>
        <w:pStyle w:val="Caption"/>
        <w:keepNext/>
        <w:rPr>
          <w:ins w:id="2651" w:author="." w:date="2009-05-30T03:16:00Z"/>
        </w:rPr>
      </w:pPr>
      <w:ins w:id="2652" w:author="." w:date="2009-05-30T03:16:00Z">
        <w:r>
          <w:rPr>
            <w:noProof/>
            <w:rPrChange w:id="2653">
              <w:rPr>
                <w:rFonts w:ascii="Times New Roman" w:hAnsi="Times New Roman"/>
                <w:b w:val="0"/>
                <w:noProof/>
                <w:sz w:val="24"/>
              </w:rPr>
            </w:rPrChange>
          </w:rPr>
          <w:lastRenderedPageBreak/>
          <w:drawing>
            <wp:inline distT="0" distB="0" distL="0" distR="0">
              <wp:extent cx="5367655" cy="2744615"/>
              <wp:effectExtent l="19050" t="0" r="23495" b="0"/>
              <wp:docPr id="38"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ins>
    </w:p>
    <w:p w:rsidR="003D59C3" w:rsidRDefault="003D59C3" w:rsidP="003D59C3">
      <w:pPr>
        <w:pStyle w:val="Caption"/>
        <w:rPr>
          <w:ins w:id="2654" w:author="." w:date="2009-05-30T03:16:00Z"/>
          <w:noProof/>
        </w:rPr>
      </w:pPr>
      <w:bookmarkStart w:id="2655" w:name="_Toc228209063"/>
      <w:ins w:id="2656" w:author="." w:date="2009-05-30T03:16:00Z">
        <w:r>
          <w:t xml:space="preserve">Figure </w:t>
        </w:r>
      </w:ins>
      <w:ins w:id="2657" w:author="." w:date="2009-05-31T10:14:00Z">
        <w:r w:rsidR="0033544C">
          <w:fldChar w:fldCharType="begin"/>
        </w:r>
        <w:r w:rsidR="007A19D2">
          <w:instrText xml:space="preserve"> STYLEREF 1 \s </w:instrText>
        </w:r>
      </w:ins>
      <w:r w:rsidR="0033544C">
        <w:fldChar w:fldCharType="separate"/>
      </w:r>
      <w:r w:rsidR="007A19D2">
        <w:rPr>
          <w:noProof/>
        </w:rPr>
        <w:t>8</w:t>
      </w:r>
      <w:ins w:id="2658"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659" w:author="." w:date="2009-05-31T10:14:00Z">
        <w:r w:rsidR="007A19D2">
          <w:rPr>
            <w:noProof/>
          </w:rPr>
          <w:t>8</w:t>
        </w:r>
        <w:r w:rsidR="0033544C">
          <w:fldChar w:fldCharType="end"/>
        </w:r>
      </w:ins>
      <w:del w:id="2660"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8</w:delText>
        </w:r>
        <w:r w:rsidR="0033544C" w:rsidDel="003D3922">
          <w:fldChar w:fldCharType="end"/>
        </w:r>
      </w:del>
      <w:ins w:id="2661" w:author="." w:date="2009-05-30T03:16:00Z">
        <w:r>
          <w:t xml:space="preserve"> </w:t>
        </w:r>
        <w:r w:rsidRPr="002F286C">
          <w:t xml:space="preserve">Achieved average throughput of GridTorrent with and without overhead using </w:t>
        </w:r>
        <w:r>
          <w:t>two</w:t>
        </w:r>
        <w:r w:rsidRPr="002F286C">
          <w:t xml:space="preserve"> parallel streams with various number of seeds on LAN type computer network (IU-IU settings)</w:t>
        </w:r>
        <w:bookmarkEnd w:id="2655"/>
      </w:ins>
    </w:p>
    <w:p w:rsidR="003D59C3" w:rsidRDefault="00E14C46" w:rsidP="003D59C3">
      <w:pPr>
        <w:pStyle w:val="BodyText"/>
        <w:keepNext/>
        <w:ind w:firstLine="0"/>
        <w:rPr>
          <w:ins w:id="2662" w:author="." w:date="2009-05-30T03:16:00Z"/>
        </w:rPr>
      </w:pPr>
      <w:ins w:id="2663" w:author="." w:date="2009-05-30T03:16:00Z">
        <w:r>
          <w:rPr>
            <w:noProof/>
          </w:rPr>
          <w:drawing>
            <wp:inline distT="0" distB="0" distL="0" distR="0">
              <wp:extent cx="5367655" cy="2690709"/>
              <wp:effectExtent l="19050" t="0" r="23495" b="0"/>
              <wp:docPr id="3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ins>
    </w:p>
    <w:p w:rsidR="003D59C3" w:rsidRDefault="003D59C3" w:rsidP="003D59C3">
      <w:pPr>
        <w:pStyle w:val="Caption"/>
        <w:rPr>
          <w:ins w:id="2664" w:author="." w:date="2009-05-30T03:16:00Z"/>
        </w:rPr>
      </w:pPr>
      <w:bookmarkStart w:id="2665" w:name="_Toc228209064"/>
      <w:ins w:id="2666" w:author="." w:date="2009-05-30T03:16:00Z">
        <w:r>
          <w:t xml:space="preserve">Figure </w:t>
        </w:r>
      </w:ins>
      <w:ins w:id="2667" w:author="." w:date="2009-05-31T10:14:00Z">
        <w:r w:rsidR="0033544C">
          <w:fldChar w:fldCharType="begin"/>
        </w:r>
        <w:r w:rsidR="007A19D2">
          <w:instrText xml:space="preserve"> STYLEREF 1 \s </w:instrText>
        </w:r>
      </w:ins>
      <w:r w:rsidR="0033544C">
        <w:fldChar w:fldCharType="separate"/>
      </w:r>
      <w:r w:rsidR="007A19D2">
        <w:rPr>
          <w:noProof/>
        </w:rPr>
        <w:t>8</w:t>
      </w:r>
      <w:ins w:id="2668"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669" w:author="." w:date="2009-05-31T10:14:00Z">
        <w:r w:rsidR="007A19D2">
          <w:rPr>
            <w:noProof/>
          </w:rPr>
          <w:t>9</w:t>
        </w:r>
        <w:r w:rsidR="0033544C">
          <w:fldChar w:fldCharType="end"/>
        </w:r>
      </w:ins>
      <w:del w:id="2670"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9</w:delText>
        </w:r>
        <w:r w:rsidR="0033544C" w:rsidDel="003D3922">
          <w:fldChar w:fldCharType="end"/>
        </w:r>
      </w:del>
      <w:ins w:id="2671" w:author="." w:date="2009-05-30T03:16:00Z">
        <w:r>
          <w:t xml:space="preserve"> </w:t>
        </w:r>
        <w:r w:rsidRPr="00A270A6">
          <w:t>A</w:t>
        </w:r>
        <w:r>
          <w:t>ttained average throughput</w:t>
        </w:r>
        <w:r w:rsidRPr="00A270A6">
          <w:t xml:space="preserve"> </w:t>
        </w:r>
        <w:r>
          <w:t xml:space="preserve">of </w:t>
        </w:r>
        <w:r w:rsidRPr="00A270A6">
          <w:t xml:space="preserve">GridTorrent with </w:t>
        </w:r>
        <w:r>
          <w:t xml:space="preserve">and without overhead using four parallel streams with </w:t>
        </w:r>
        <w:r w:rsidRPr="00A270A6">
          <w:t xml:space="preserve">various </w:t>
        </w:r>
        <w:r>
          <w:t>number of</w:t>
        </w:r>
        <w:r w:rsidRPr="00A270A6">
          <w:t xml:space="preserve"> seeds on LAN type computer network (IU-IU settings)</w:t>
        </w:r>
        <w:bookmarkEnd w:id="2665"/>
      </w:ins>
    </w:p>
    <w:p w:rsidR="003D59C3" w:rsidRDefault="003D59C3" w:rsidP="003D59C3">
      <w:pPr>
        <w:pStyle w:val="BodyText"/>
        <w:ind w:firstLine="0"/>
        <w:rPr>
          <w:ins w:id="2672" w:author="." w:date="2009-05-30T03:16:00Z"/>
        </w:rPr>
      </w:pPr>
    </w:p>
    <w:p w:rsidR="003D59C3" w:rsidRDefault="00E14C46" w:rsidP="003D59C3">
      <w:pPr>
        <w:pStyle w:val="BodyText"/>
        <w:keepNext/>
        <w:ind w:firstLine="0"/>
        <w:rPr>
          <w:ins w:id="2673" w:author="." w:date="2009-05-30T03:16:00Z"/>
        </w:rPr>
      </w:pPr>
      <w:ins w:id="2674" w:author="." w:date="2009-05-30T03:16:00Z">
        <w:r>
          <w:rPr>
            <w:noProof/>
          </w:rPr>
          <w:lastRenderedPageBreak/>
          <w:drawing>
            <wp:inline distT="0" distB="0" distL="0" distR="0">
              <wp:extent cx="5367655" cy="2730278"/>
              <wp:effectExtent l="19050" t="0" r="23495" b="0"/>
              <wp:docPr id="4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ins>
    </w:p>
    <w:p w:rsidR="003D59C3" w:rsidRDefault="003D59C3" w:rsidP="003D59C3">
      <w:pPr>
        <w:pStyle w:val="Caption"/>
        <w:rPr>
          <w:ins w:id="2675" w:author="." w:date="2009-05-30T03:16:00Z"/>
        </w:rPr>
      </w:pPr>
      <w:bookmarkStart w:id="2676" w:name="_Toc228209065"/>
      <w:ins w:id="2677" w:author="." w:date="2009-05-30T03:16:00Z">
        <w:r>
          <w:t xml:space="preserve">Figure </w:t>
        </w:r>
      </w:ins>
      <w:ins w:id="2678" w:author="." w:date="2009-05-31T10:14:00Z">
        <w:r w:rsidR="0033544C">
          <w:fldChar w:fldCharType="begin"/>
        </w:r>
        <w:r w:rsidR="007A19D2">
          <w:instrText xml:space="preserve"> STYLEREF 1 \s </w:instrText>
        </w:r>
      </w:ins>
      <w:r w:rsidR="0033544C">
        <w:fldChar w:fldCharType="separate"/>
      </w:r>
      <w:r w:rsidR="007A19D2">
        <w:rPr>
          <w:noProof/>
        </w:rPr>
        <w:t>8</w:t>
      </w:r>
      <w:ins w:id="2679"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680" w:author="." w:date="2009-05-31T10:14:00Z">
        <w:r w:rsidR="007A19D2">
          <w:rPr>
            <w:noProof/>
          </w:rPr>
          <w:t>10</w:t>
        </w:r>
        <w:r w:rsidR="0033544C">
          <w:fldChar w:fldCharType="end"/>
        </w:r>
      </w:ins>
      <w:del w:id="2681"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10</w:delText>
        </w:r>
        <w:r w:rsidR="0033544C" w:rsidDel="003D3922">
          <w:fldChar w:fldCharType="end"/>
        </w:r>
      </w:del>
      <w:ins w:id="2682" w:author="." w:date="2009-05-30T03:16:00Z">
        <w:r>
          <w:t xml:space="preserve"> </w:t>
        </w:r>
        <w:r w:rsidRPr="004D3BFA">
          <w:t xml:space="preserve">Achieved </w:t>
        </w:r>
        <w:r>
          <w:t>average throughput</w:t>
        </w:r>
        <w:r w:rsidRPr="00A270A6">
          <w:t xml:space="preserve"> </w:t>
        </w:r>
        <w:r>
          <w:t xml:space="preserve">of </w:t>
        </w:r>
        <w:r w:rsidRPr="00A270A6">
          <w:t xml:space="preserve">GridTorrent with </w:t>
        </w:r>
        <w:r>
          <w:t xml:space="preserve">and without overhead using eight parallel streams with </w:t>
        </w:r>
        <w:r w:rsidRPr="00A270A6">
          <w:t xml:space="preserve">various </w:t>
        </w:r>
        <w:r>
          <w:t>number of</w:t>
        </w:r>
        <w:r w:rsidRPr="00A270A6">
          <w:t xml:space="preserve"> seeds on LAN type computer network (IU-IU settings)</w:t>
        </w:r>
        <w:bookmarkEnd w:id="2676"/>
      </w:ins>
    </w:p>
    <w:p w:rsidR="003D59C3" w:rsidRDefault="00E14C46" w:rsidP="003D59C3">
      <w:pPr>
        <w:pStyle w:val="BodyText"/>
        <w:keepNext/>
        <w:ind w:firstLine="0"/>
        <w:rPr>
          <w:ins w:id="2683" w:author="." w:date="2009-05-30T03:16:00Z"/>
        </w:rPr>
      </w:pPr>
      <w:ins w:id="2684" w:author="." w:date="2009-05-30T03:16:00Z">
        <w:r>
          <w:rPr>
            <w:noProof/>
          </w:rPr>
          <w:drawing>
            <wp:inline distT="0" distB="0" distL="0" distR="0">
              <wp:extent cx="5367655" cy="2690709"/>
              <wp:effectExtent l="19050" t="0" r="23495" b="0"/>
              <wp:docPr id="4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ins>
    </w:p>
    <w:p w:rsidR="003D59C3" w:rsidRDefault="003D59C3" w:rsidP="003D59C3">
      <w:pPr>
        <w:pStyle w:val="Caption"/>
        <w:rPr>
          <w:ins w:id="2685" w:author="." w:date="2009-05-30T03:16:00Z"/>
        </w:rPr>
      </w:pPr>
      <w:bookmarkStart w:id="2686" w:name="_Toc228209066"/>
      <w:ins w:id="2687" w:author="." w:date="2009-05-30T03:16:00Z">
        <w:r>
          <w:t xml:space="preserve">Figure </w:t>
        </w:r>
      </w:ins>
      <w:ins w:id="2688" w:author="." w:date="2009-05-31T10:14:00Z">
        <w:r w:rsidR="0033544C">
          <w:fldChar w:fldCharType="begin"/>
        </w:r>
        <w:r w:rsidR="007A19D2">
          <w:instrText xml:space="preserve"> STYLEREF 1 \s </w:instrText>
        </w:r>
      </w:ins>
      <w:r w:rsidR="0033544C">
        <w:fldChar w:fldCharType="separate"/>
      </w:r>
      <w:r w:rsidR="007A19D2">
        <w:rPr>
          <w:noProof/>
        </w:rPr>
        <w:t>8</w:t>
      </w:r>
      <w:ins w:id="2689"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690" w:author="." w:date="2009-05-31T10:14:00Z">
        <w:r w:rsidR="007A19D2">
          <w:rPr>
            <w:noProof/>
          </w:rPr>
          <w:t>11</w:t>
        </w:r>
        <w:r w:rsidR="0033544C">
          <w:fldChar w:fldCharType="end"/>
        </w:r>
      </w:ins>
      <w:del w:id="2691"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11</w:delText>
        </w:r>
        <w:r w:rsidR="0033544C" w:rsidDel="003D3922">
          <w:fldChar w:fldCharType="end"/>
        </w:r>
      </w:del>
      <w:ins w:id="2692" w:author="." w:date="2009-05-30T03:16:00Z">
        <w:r>
          <w:t xml:space="preserve"> </w:t>
        </w:r>
        <w:r w:rsidRPr="004D3BFA">
          <w:t xml:space="preserve">Achieved </w:t>
        </w:r>
        <w:r>
          <w:t>average throughput</w:t>
        </w:r>
        <w:r w:rsidRPr="00A270A6">
          <w:t xml:space="preserve"> </w:t>
        </w:r>
        <w:r>
          <w:t xml:space="preserve">of </w:t>
        </w:r>
        <w:r w:rsidRPr="00A270A6">
          <w:t xml:space="preserve">GridTorrent with </w:t>
        </w:r>
        <w:r>
          <w:t xml:space="preserve">and without overhead using sixteen parallel streams with </w:t>
        </w:r>
        <w:r w:rsidRPr="00A270A6">
          <w:t xml:space="preserve">various </w:t>
        </w:r>
        <w:r>
          <w:t>number of</w:t>
        </w:r>
        <w:r w:rsidRPr="00A270A6">
          <w:t xml:space="preserve"> seeds on LAN type computer network (IU-IU settings)</w:t>
        </w:r>
        <w:bookmarkEnd w:id="2686"/>
      </w:ins>
    </w:p>
    <w:p w:rsidR="00432D62" w:rsidRDefault="00432D62" w:rsidP="00432D62">
      <w:pPr>
        <w:pStyle w:val="Heading2"/>
        <w:rPr>
          <w:ins w:id="2693" w:author="." w:date="2009-05-30T03:16:00Z"/>
        </w:rPr>
      </w:pPr>
      <w:bookmarkStart w:id="2694" w:name="_Toc228272664"/>
      <w:ins w:id="2695" w:author="." w:date="2009-05-30T03:16:00Z">
        <w:r>
          <w:lastRenderedPageBreak/>
          <w:t>Continental WAN Test</w:t>
        </w:r>
        <w:bookmarkEnd w:id="2694"/>
      </w:ins>
    </w:p>
    <w:p w:rsidR="00D35CBB" w:rsidRDefault="006037B5" w:rsidP="00D35CBB">
      <w:pPr>
        <w:pStyle w:val="BodyText"/>
        <w:rPr>
          <w:ins w:id="2696" w:author="." w:date="2009-05-30T03:16:00Z"/>
        </w:rPr>
      </w:pPr>
      <w:ins w:id="2697" w:author="." w:date="2009-05-30T03:16:00Z">
        <w:r>
          <w:t>In t</w:t>
        </w:r>
        <w:r w:rsidR="00D35CBB">
          <w:t>his test</w:t>
        </w:r>
        <w:r>
          <w:t>, to evaluate the performance of GridTorrent and PTCP on wide area network</w:t>
        </w:r>
        <w:r w:rsidR="00391279">
          <w:t xml:space="preserve"> (WAN)</w:t>
        </w:r>
        <w:r>
          <w:t xml:space="preserve">, </w:t>
        </w:r>
        <w:r w:rsidR="00702F32">
          <w:t xml:space="preserve">nodes of the Quarry cluster </w:t>
        </w:r>
        <w:r>
          <w:t xml:space="preserve">located at </w:t>
        </w:r>
        <w:r w:rsidR="00D35CBB">
          <w:t>Indiana University at Bloomington</w:t>
        </w:r>
        <w:r w:rsidR="00391279">
          <w:t>, IN</w:t>
        </w:r>
        <w:r w:rsidR="00D35CBB">
          <w:t xml:space="preserve"> </w:t>
        </w:r>
        <w:r w:rsidR="00391279">
          <w:t xml:space="preserve">is used as </w:t>
        </w:r>
        <w:r>
          <w:t>servers/</w:t>
        </w:r>
        <w:r w:rsidR="0075199B">
          <w:t>seed</w:t>
        </w:r>
        <w:r>
          <w:t xml:space="preserve">s </w:t>
        </w:r>
        <w:r w:rsidR="00391279">
          <w:t xml:space="preserve">and a Teragrid node residing on </w:t>
        </w:r>
        <w:r w:rsidR="004C17DC">
          <w:t>Louisiana</w:t>
        </w:r>
        <w:r w:rsidR="00391279">
          <w:t xml:space="preserve"> State University computer network at </w:t>
        </w:r>
        <w:r w:rsidR="00391279" w:rsidRPr="00646059">
          <w:t>Baton Rouge, LA</w:t>
        </w:r>
        <w:r w:rsidR="00391279">
          <w:t xml:space="preserve"> is used as a client/peer</w:t>
        </w:r>
        <w:r w:rsidR="00D35CBB">
          <w:t>.</w:t>
        </w:r>
        <w:r w:rsidR="004C17DC">
          <w:t xml:space="preserve"> </w:t>
        </w:r>
        <w:r w:rsidR="00702F32">
          <w:t xml:space="preserve">Similar to LAN test, we used Iperf to measure the maximum available </w:t>
        </w:r>
        <w:r w:rsidR="00745685">
          <w:t>TCP throughput</w:t>
        </w:r>
        <w:r w:rsidR="00702F32">
          <w:t xml:space="preserve"> of the underlying network at application level. </w:t>
        </w:r>
        <w:r w:rsidR="004C17DC">
          <w:t>Following is the available network bandwidth capacities for different criteria:</w:t>
        </w:r>
      </w:ins>
    </w:p>
    <w:p w:rsidR="004C17DC" w:rsidRDefault="004C17DC" w:rsidP="004C17DC">
      <w:pPr>
        <w:pStyle w:val="BodyText"/>
        <w:rPr>
          <w:ins w:id="2698" w:author="." w:date="2009-05-30T03:16:00Z"/>
          <w:i/>
        </w:rPr>
      </w:pPr>
      <w:ins w:id="2699" w:author="." w:date="2009-05-30T03:16:00Z">
        <w:r w:rsidRPr="006037B5">
          <w:rPr>
            <w:i/>
          </w:rPr>
          <w:t>Theoretical Available Bandwidth: 1000 Mbps</w:t>
        </w:r>
      </w:ins>
    </w:p>
    <w:p w:rsidR="004C17DC" w:rsidRDefault="004C17DC" w:rsidP="004C17DC">
      <w:pPr>
        <w:pStyle w:val="BodyText"/>
        <w:rPr>
          <w:ins w:id="2700" w:author="." w:date="2009-05-30T03:16:00Z"/>
          <w:i/>
        </w:rPr>
      </w:pPr>
      <w:ins w:id="2701" w:author="." w:date="2009-05-30T03:16:00Z">
        <w:r w:rsidRPr="006037B5">
          <w:rPr>
            <w:i/>
          </w:rPr>
          <w:t>Theoretical Available Bandwidth</w:t>
        </w:r>
        <w:r>
          <w:rPr>
            <w:i/>
          </w:rPr>
          <w:t xml:space="preserve"> for TCP connections: 949.3</w:t>
        </w:r>
        <w:r w:rsidRPr="006037B5">
          <w:rPr>
            <w:i/>
          </w:rPr>
          <w:t xml:space="preserve"> Mbps</w:t>
        </w:r>
      </w:ins>
    </w:p>
    <w:p w:rsidR="004C17DC" w:rsidRDefault="004C17DC" w:rsidP="004C17DC">
      <w:pPr>
        <w:pStyle w:val="BodyText"/>
        <w:rPr>
          <w:ins w:id="2702" w:author="." w:date="2009-05-30T03:16:00Z"/>
          <w:i/>
        </w:rPr>
      </w:pPr>
      <w:ins w:id="2703" w:author="." w:date="2009-05-30T03:16:00Z">
        <w:r w:rsidRPr="006037B5">
          <w:rPr>
            <w:i/>
          </w:rPr>
          <w:t>Measured Available Bandwidth:</w:t>
        </w:r>
        <w:r w:rsidR="00702F32">
          <w:rPr>
            <w:i/>
          </w:rPr>
          <w:t xml:space="preserve"> 560 </w:t>
        </w:r>
        <w:r w:rsidRPr="006037B5">
          <w:rPr>
            <w:i/>
          </w:rPr>
          <w:t>Mbps</w:t>
        </w:r>
      </w:ins>
    </w:p>
    <w:p w:rsidR="008332B7" w:rsidRDefault="008332B7" w:rsidP="008332B7">
      <w:pPr>
        <w:pStyle w:val="BodyText"/>
        <w:rPr>
          <w:ins w:id="2704" w:author="." w:date="2009-05-30T03:16:00Z"/>
          <w:i/>
        </w:rPr>
      </w:pPr>
      <w:ins w:id="2705" w:author="." w:date="2009-05-30T03:16:00Z">
        <w:r>
          <w:rPr>
            <w:i/>
          </w:rPr>
          <w:t>RTT = 45 ms</w:t>
        </w:r>
      </w:ins>
    </w:p>
    <w:p w:rsidR="008332B7" w:rsidRDefault="008332B7" w:rsidP="008332B7">
      <w:pPr>
        <w:pStyle w:val="BodyText"/>
        <w:rPr>
          <w:ins w:id="2706" w:author="." w:date="2009-05-30T03:16:00Z"/>
          <w:i/>
        </w:rPr>
      </w:pPr>
      <w:ins w:id="2707" w:author="." w:date="2009-05-30T03:16:00Z">
        <w:r>
          <w:rPr>
            <w:i/>
          </w:rPr>
          <w:t>Bandwidth Delay Product (BDP) = 1000x45=5,625KB</w:t>
        </w:r>
      </w:ins>
    </w:p>
    <w:p w:rsidR="00297983" w:rsidRDefault="00297983" w:rsidP="00297983">
      <w:pPr>
        <w:pStyle w:val="BodyText"/>
        <w:rPr>
          <w:ins w:id="2708" w:author="." w:date="2009-05-30T03:16:00Z"/>
        </w:rPr>
      </w:pPr>
      <w:ins w:id="2709" w:author="." w:date="2009-05-30T03:16:00Z">
        <w:r>
          <w:t>Similar to LAN test, it is important to keep in mind that though the nodes used in our tests as servers/seeds are dedicated machines, the underlying network resource has been shared with other nodes connected to same network structure. Thus, network traffics caused by other nodes may have impact on our test results but this is not important because we repeated our tests many times on different time frames to minimize the impacts of network traffic generated by other nodes and our primary goal is to observe the GridTorrent and PTCP behaviors according as different streams and seeds.</w:t>
        </w:r>
      </w:ins>
    </w:p>
    <w:p w:rsidR="00297983" w:rsidRDefault="00297983" w:rsidP="00297983">
      <w:pPr>
        <w:pStyle w:val="BodyText"/>
        <w:keepNext/>
        <w:ind w:firstLine="0"/>
        <w:rPr>
          <w:ins w:id="2710" w:author="." w:date="2009-05-30T03:16:00Z"/>
        </w:rPr>
      </w:pPr>
      <w:ins w:id="2711" w:author="." w:date="2009-05-30T03:16:00Z">
        <w:r>
          <w:object w:dxaOrig="9629" w:dyaOrig="4790">
            <v:shape id="_x0000_i1049" type="#_x0000_t75" style="width:416.25pt;height:216.75pt" o:ole="">
              <v:imagedata r:id="rId71" o:title=""/>
            </v:shape>
            <o:OLEObject Type="Embed" ProgID="Visio.Drawing.11" ShapeID="_x0000_i1049" DrawAspect="Content" ObjectID="_1306817428" r:id="rId72"/>
          </w:object>
        </w:r>
      </w:ins>
    </w:p>
    <w:p w:rsidR="00297983" w:rsidRDefault="00297983" w:rsidP="00297983">
      <w:pPr>
        <w:pStyle w:val="Caption"/>
        <w:rPr>
          <w:ins w:id="2712" w:author="." w:date="2009-05-30T03:16:00Z"/>
        </w:rPr>
      </w:pPr>
      <w:bookmarkStart w:id="2713" w:name="_Ref228175530"/>
      <w:bookmarkStart w:id="2714" w:name="_Toc228209067"/>
      <w:ins w:id="2715" w:author="." w:date="2009-05-30T03:16:00Z">
        <w:r>
          <w:t xml:space="preserve">Figure </w:t>
        </w:r>
      </w:ins>
      <w:ins w:id="2716" w:author="." w:date="2009-05-31T10:14:00Z">
        <w:r w:rsidR="0033544C">
          <w:fldChar w:fldCharType="begin"/>
        </w:r>
        <w:r w:rsidR="007A19D2">
          <w:instrText xml:space="preserve"> STYLEREF 1 \s </w:instrText>
        </w:r>
      </w:ins>
      <w:r w:rsidR="0033544C">
        <w:fldChar w:fldCharType="separate"/>
      </w:r>
      <w:r w:rsidR="007A19D2">
        <w:rPr>
          <w:noProof/>
        </w:rPr>
        <w:t>8</w:t>
      </w:r>
      <w:ins w:id="2717"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718" w:author="." w:date="2009-05-31T10:14:00Z">
        <w:r w:rsidR="007A19D2">
          <w:rPr>
            <w:noProof/>
          </w:rPr>
          <w:t>12</w:t>
        </w:r>
        <w:r w:rsidR="0033544C">
          <w:fldChar w:fldCharType="end"/>
        </w:r>
      </w:ins>
      <w:del w:id="2719"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12</w:delText>
        </w:r>
        <w:r w:rsidR="0033544C" w:rsidDel="003D3922">
          <w:fldChar w:fldCharType="end"/>
        </w:r>
      </w:del>
      <w:bookmarkEnd w:id="2713"/>
      <w:ins w:id="2720" w:author="." w:date="2009-05-30T03:16:00Z">
        <w:r>
          <w:t xml:space="preserve"> </w:t>
        </w:r>
        <w:r w:rsidRPr="002426E9">
          <w:t xml:space="preserve">Client and server layout for PTCP test case. Parallel TCP streams were used for data transfer. Server is located at Bloomington, IN, whereas client is at </w:t>
        </w:r>
        <w:r>
          <w:t>Baton Rouge, LA</w:t>
        </w:r>
        <w:r w:rsidRPr="002426E9">
          <w:t>.</w:t>
        </w:r>
        <w:bookmarkEnd w:id="2714"/>
      </w:ins>
    </w:p>
    <w:p w:rsidR="006B1E59" w:rsidRDefault="006B1E59" w:rsidP="006B1E59">
      <w:pPr>
        <w:pStyle w:val="Heading3"/>
        <w:rPr>
          <w:ins w:id="2721" w:author="." w:date="2009-05-30T03:16:00Z"/>
        </w:rPr>
      </w:pPr>
      <w:bookmarkStart w:id="2722" w:name="_Toc228272665"/>
      <w:ins w:id="2723" w:author="." w:date="2009-05-30T03:16:00Z">
        <w:r>
          <w:t>Scenario II: Testbed</w:t>
        </w:r>
        <w:bookmarkEnd w:id="2722"/>
      </w:ins>
    </w:p>
    <w:p w:rsidR="006B1E59" w:rsidRDefault="006B1E59" w:rsidP="006B1E59">
      <w:pPr>
        <w:pStyle w:val="BodyText"/>
        <w:rPr>
          <w:ins w:id="2724" w:author="." w:date="2009-05-30T03:16:00Z"/>
        </w:rPr>
      </w:pPr>
      <w:ins w:id="2725" w:author="." w:date="2009-05-30T03:16:00Z">
        <w:r>
          <w:t xml:space="preserve">The setup and procedures used in this scenario are very similar to scenario I, except the location of servers/seeds and client/peer machines. Similarly, a pair of client and server has been used for PTCP performance test, and the number of parallel TCP stream was increased from one to thirty-two. </w:t>
        </w:r>
        <w:r w:rsidR="0033544C">
          <w:fldChar w:fldCharType="begin"/>
        </w:r>
        <w:r>
          <w:instrText xml:space="preserve"> REF _Ref228175530 \h </w:instrText>
        </w:r>
      </w:ins>
      <w:ins w:id="2726" w:author="." w:date="2009-05-30T03:16:00Z">
        <w:r w:rsidR="0033544C">
          <w:fldChar w:fldCharType="separate"/>
        </w:r>
        <w:r w:rsidR="007B4C25">
          <w:t xml:space="preserve">Figure </w:t>
        </w:r>
        <w:r w:rsidR="007B4C25">
          <w:rPr>
            <w:noProof/>
          </w:rPr>
          <w:t>8</w:t>
        </w:r>
        <w:r w:rsidR="007B4C25">
          <w:noBreakHyphen/>
        </w:r>
        <w:r w:rsidR="007B4C25">
          <w:rPr>
            <w:noProof/>
          </w:rPr>
          <w:t>12</w:t>
        </w:r>
        <w:r w:rsidR="0033544C">
          <w:fldChar w:fldCharType="end"/>
        </w:r>
        <w:r>
          <w:t xml:space="preserve"> illustrates the connections diagram of PTCP test case. The test configuration of GridTorrent in this scenario, similar to PTCP, is same as that of GridTorrent in the scenario I as depicted in</w:t>
        </w:r>
        <w:r w:rsidR="00713810">
          <w:t xml:space="preserve"> </w:t>
        </w:r>
        <w:r w:rsidR="0033544C">
          <w:fldChar w:fldCharType="begin"/>
        </w:r>
        <w:r w:rsidR="00713810">
          <w:instrText xml:space="preserve"> REF _Ref228198833 \h </w:instrText>
        </w:r>
      </w:ins>
      <w:ins w:id="2727" w:author="." w:date="2009-05-30T03:16:00Z">
        <w:r w:rsidR="0033544C">
          <w:fldChar w:fldCharType="separate"/>
        </w:r>
        <w:r w:rsidR="007B4C25">
          <w:t xml:space="preserve">Figure </w:t>
        </w:r>
        <w:r w:rsidR="007B4C25">
          <w:rPr>
            <w:noProof/>
          </w:rPr>
          <w:t>8</w:t>
        </w:r>
        <w:r w:rsidR="007B4C25">
          <w:noBreakHyphen/>
        </w:r>
        <w:r w:rsidR="007B4C25">
          <w:rPr>
            <w:noProof/>
          </w:rPr>
          <w:t>13</w:t>
        </w:r>
        <w:r w:rsidR="0033544C">
          <w:fldChar w:fldCharType="end"/>
        </w:r>
        <w:r>
          <w:t>.</w:t>
        </w:r>
      </w:ins>
    </w:p>
    <w:p w:rsidR="00581B89" w:rsidRDefault="002E5AA3" w:rsidP="00581B89">
      <w:pPr>
        <w:pStyle w:val="BodyText"/>
        <w:keepNext/>
        <w:ind w:firstLine="0"/>
        <w:rPr>
          <w:ins w:id="2728" w:author="." w:date="2009-05-30T03:16:00Z"/>
        </w:rPr>
      </w:pPr>
      <w:ins w:id="2729" w:author="." w:date="2009-05-30T03:16:00Z">
        <w:r>
          <w:object w:dxaOrig="10620" w:dyaOrig="9362">
            <v:shape id="_x0000_i1050" type="#_x0000_t75" style="width:422.25pt;height:420pt" o:ole="">
              <v:imagedata r:id="rId73" o:title=""/>
            </v:shape>
            <o:OLEObject Type="Embed" ProgID="Visio.Drawing.11" ShapeID="_x0000_i1050" DrawAspect="Content" ObjectID="_1306817429" r:id="rId74"/>
          </w:object>
        </w:r>
      </w:ins>
    </w:p>
    <w:p w:rsidR="00581B89" w:rsidRDefault="00581B89" w:rsidP="00581B89">
      <w:pPr>
        <w:pStyle w:val="Caption"/>
        <w:rPr>
          <w:ins w:id="2730" w:author="." w:date="2009-05-30T03:16:00Z"/>
        </w:rPr>
      </w:pPr>
      <w:bookmarkStart w:id="2731" w:name="_Ref228198833"/>
      <w:bookmarkStart w:id="2732" w:name="_Toc228209068"/>
      <w:ins w:id="2733" w:author="." w:date="2009-05-30T03:16:00Z">
        <w:r>
          <w:t xml:space="preserve">Figure </w:t>
        </w:r>
      </w:ins>
      <w:ins w:id="2734" w:author="." w:date="2009-05-31T10:14:00Z">
        <w:r w:rsidR="0033544C">
          <w:fldChar w:fldCharType="begin"/>
        </w:r>
        <w:r w:rsidR="007A19D2">
          <w:instrText xml:space="preserve"> STYLEREF 1 \s </w:instrText>
        </w:r>
      </w:ins>
      <w:r w:rsidR="0033544C">
        <w:fldChar w:fldCharType="separate"/>
      </w:r>
      <w:r w:rsidR="007A19D2">
        <w:rPr>
          <w:noProof/>
        </w:rPr>
        <w:t>8</w:t>
      </w:r>
      <w:ins w:id="2735"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2736" w:author="." w:date="2009-05-31T10:14:00Z">
        <w:r w:rsidR="007A19D2">
          <w:rPr>
            <w:noProof/>
          </w:rPr>
          <w:t>13</w:t>
        </w:r>
        <w:r w:rsidR="0033544C">
          <w:fldChar w:fldCharType="end"/>
        </w:r>
      </w:ins>
      <w:del w:id="2737"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13</w:delText>
        </w:r>
        <w:r w:rsidR="0033544C" w:rsidDel="003D3922">
          <w:fldChar w:fldCharType="end"/>
        </w:r>
      </w:del>
      <w:bookmarkEnd w:id="2731"/>
      <w:ins w:id="2738" w:author="." w:date="2009-05-30T03:16:00Z">
        <w:r>
          <w:t xml:space="preserve"> </w:t>
        </w:r>
        <w:r w:rsidRPr="00F874C4">
          <w:t xml:space="preserve">GridTorrent test case topology for wide area network test. </w:t>
        </w:r>
        <w:r>
          <w:t>Similar to</w:t>
        </w:r>
        <w:r w:rsidRPr="00F874C4">
          <w:t xml:space="preserve"> PTCP test case configuration, </w:t>
        </w:r>
        <w:r>
          <w:t>parallel</w:t>
        </w:r>
        <w:r w:rsidRPr="00F874C4">
          <w:t xml:space="preserve"> Java sockets are used for data transfer in GridTorrent test case</w:t>
        </w:r>
        <w:r>
          <w:t>. Se</w:t>
        </w:r>
        <w:r w:rsidRPr="00F874C4">
          <w:t>e</w:t>
        </w:r>
        <w:r>
          <w:t>ds</w:t>
        </w:r>
        <w:r w:rsidRPr="00F874C4">
          <w:t xml:space="preserve"> and </w:t>
        </w:r>
        <w:r>
          <w:t>peer</w:t>
        </w:r>
        <w:r w:rsidRPr="00F874C4">
          <w:t>’s configuration</w:t>
        </w:r>
        <w:r>
          <w:t>s</w:t>
        </w:r>
        <w:r w:rsidRPr="00F874C4">
          <w:t xml:space="preserve"> and location</w:t>
        </w:r>
        <w:r>
          <w:t>s</w:t>
        </w:r>
        <w:r w:rsidRPr="00F874C4">
          <w:t xml:space="preserve"> </w:t>
        </w:r>
        <w:r>
          <w:t>are</w:t>
        </w:r>
        <w:r w:rsidRPr="00F874C4">
          <w:t xml:space="preserve"> same as that of PTCP te</w:t>
        </w:r>
        <w:r>
          <w:t>st case.</w:t>
        </w:r>
        <w:bookmarkEnd w:id="2732"/>
      </w:ins>
    </w:p>
    <w:p w:rsidR="00297983" w:rsidRDefault="00297983" w:rsidP="00297983">
      <w:pPr>
        <w:pStyle w:val="Heading3"/>
        <w:rPr>
          <w:ins w:id="2739" w:author="." w:date="2009-05-30T03:16:00Z"/>
        </w:rPr>
      </w:pPr>
      <w:bookmarkStart w:id="2740" w:name="_Toc228272666"/>
      <w:ins w:id="2741" w:author="." w:date="2009-05-30T03:16:00Z">
        <w:r>
          <w:t>Scenario II: Test Result</w:t>
        </w:r>
        <w:bookmarkEnd w:id="2740"/>
      </w:ins>
    </w:p>
    <w:p w:rsidR="00281733" w:rsidRDefault="008F3F6A" w:rsidP="00297983">
      <w:pPr>
        <w:pStyle w:val="BodyText"/>
        <w:rPr>
          <w:ins w:id="2742" w:author="." w:date="2009-05-30T03:16:00Z"/>
        </w:rPr>
      </w:pPr>
      <w:ins w:id="2743" w:author="." w:date="2009-05-30T03:16:00Z">
        <w:r>
          <w:t>As WAN is usually called long fat pipes, th</w:t>
        </w:r>
        <w:r w:rsidR="00297983">
          <w:t xml:space="preserve">e </w:t>
        </w:r>
        <w:r>
          <w:t xml:space="preserve">expected </w:t>
        </w:r>
        <w:r w:rsidR="00297983">
          <w:t xml:space="preserve">gains in terms of accomplished data transmission rate </w:t>
        </w:r>
        <w:r>
          <w:t>should be</w:t>
        </w:r>
        <w:r w:rsidR="00297983">
          <w:t xml:space="preserve"> substantial when the multiple parallel streams used in long-distance data</w:t>
        </w:r>
        <w:r w:rsidR="00764BF1" w:rsidRPr="00764BF1">
          <w:t xml:space="preserve"> </w:t>
        </w:r>
        <w:r w:rsidR="00764BF1">
          <w:t>transfer</w:t>
        </w:r>
        <w:r w:rsidR="00297983">
          <w:t>.</w:t>
        </w:r>
        <w:r w:rsidR="00297983" w:rsidRPr="00AF50EB">
          <w:t xml:space="preserve"> </w:t>
        </w:r>
        <w:r w:rsidR="00297983">
          <w:t xml:space="preserve">Test results were agreed with the above </w:t>
        </w:r>
        <w:r w:rsidR="00297983">
          <w:lastRenderedPageBreak/>
          <w:t>premise</w:t>
        </w:r>
        <w:r w:rsidR="001E398A">
          <w:t xml:space="preserve">. </w:t>
        </w:r>
        <w:r w:rsidR="0033544C">
          <w:fldChar w:fldCharType="begin"/>
        </w:r>
        <w:r w:rsidR="001E398A">
          <w:instrText xml:space="preserve"> REF _Ref228183890 \h </w:instrText>
        </w:r>
      </w:ins>
      <w:ins w:id="2744" w:author="." w:date="2009-05-30T03:16:00Z">
        <w:r w:rsidR="0033544C">
          <w:fldChar w:fldCharType="separate"/>
        </w:r>
        <w:r w:rsidR="007B4C25">
          <w:t xml:space="preserve">Table </w:t>
        </w:r>
        <w:r w:rsidR="007B4C25">
          <w:rPr>
            <w:noProof/>
          </w:rPr>
          <w:t>8</w:t>
        </w:r>
        <w:r w:rsidR="007B4C25">
          <w:noBreakHyphen/>
        </w:r>
        <w:r w:rsidR="007B4C25">
          <w:rPr>
            <w:noProof/>
          </w:rPr>
          <w:t>5</w:t>
        </w:r>
        <w:r w:rsidR="0033544C">
          <w:fldChar w:fldCharType="end"/>
        </w:r>
        <w:r w:rsidR="001E398A">
          <w:t xml:space="preserve"> and</w:t>
        </w:r>
        <w:r w:rsidR="00297983">
          <w:t xml:space="preserve"> </w:t>
        </w:r>
        <w:r w:rsidR="0033544C">
          <w:fldChar w:fldCharType="begin"/>
        </w:r>
        <w:r>
          <w:instrText xml:space="preserve"> REF _Ref228183890 \h </w:instrText>
        </w:r>
      </w:ins>
      <w:ins w:id="2745" w:author="." w:date="2009-05-30T03:16:00Z">
        <w:r w:rsidR="0033544C">
          <w:fldChar w:fldCharType="separate"/>
        </w:r>
        <w:r w:rsidR="007B4C25">
          <w:t xml:space="preserve">Table </w:t>
        </w:r>
        <w:r w:rsidR="007B4C25">
          <w:rPr>
            <w:noProof/>
          </w:rPr>
          <w:t>8</w:t>
        </w:r>
        <w:r w:rsidR="007B4C25">
          <w:noBreakHyphen/>
        </w:r>
        <w:r w:rsidR="007B4C25">
          <w:rPr>
            <w:noProof/>
          </w:rPr>
          <w:t>5</w:t>
        </w:r>
        <w:r w:rsidR="0033544C">
          <w:fldChar w:fldCharType="end"/>
        </w:r>
        <w:r>
          <w:t xml:space="preserve"> </w:t>
        </w:r>
        <w:r w:rsidR="00297983">
          <w:t xml:space="preserve">list the achieved average data transmission rate of PTCP and GridTorrent. </w:t>
        </w:r>
        <w:r w:rsidR="009D13ED">
          <w:t xml:space="preserve">End-to-end achieved bandwidths in </w:t>
        </w:r>
        <w:r w:rsidR="0033544C">
          <w:fldChar w:fldCharType="begin"/>
        </w:r>
        <w:r w:rsidR="009D13ED">
          <w:instrText xml:space="preserve"> REF _Ref228191097 \h </w:instrText>
        </w:r>
      </w:ins>
      <w:ins w:id="2746" w:author="." w:date="2009-05-30T03:16:00Z">
        <w:r w:rsidR="0033544C">
          <w:fldChar w:fldCharType="separate"/>
        </w:r>
        <w:r w:rsidR="007B4C25">
          <w:t xml:space="preserve">Table </w:t>
        </w:r>
        <w:r w:rsidR="007B4C25">
          <w:rPr>
            <w:noProof/>
          </w:rPr>
          <w:t>8</w:t>
        </w:r>
        <w:r w:rsidR="007B4C25">
          <w:noBreakHyphen/>
        </w:r>
        <w:r w:rsidR="007B4C25">
          <w:rPr>
            <w:noProof/>
          </w:rPr>
          <w:t>7</w:t>
        </w:r>
        <w:r w:rsidR="0033544C">
          <w:fldChar w:fldCharType="end"/>
        </w:r>
        <w:r w:rsidR="009D13ED">
          <w:t xml:space="preserve"> includes the bandwidth waste caused by multiple requests for the same data block in GridTorrent. </w:t>
        </w:r>
        <w:r w:rsidR="00297983">
          <w:t>As seen in</w:t>
        </w:r>
        <w:r w:rsidR="003C50ED">
          <w:t xml:space="preserve"> </w:t>
        </w:r>
        <w:r w:rsidR="0033544C">
          <w:fldChar w:fldCharType="begin"/>
        </w:r>
        <w:r w:rsidR="003C50ED">
          <w:instrText xml:space="preserve"> REF _Ref228185798 \h </w:instrText>
        </w:r>
      </w:ins>
      <w:ins w:id="2747" w:author="." w:date="2009-05-30T03:16:00Z">
        <w:r w:rsidR="0033544C">
          <w:fldChar w:fldCharType="separate"/>
        </w:r>
        <w:r w:rsidR="007B4C25">
          <w:t xml:space="preserve">Figure </w:t>
        </w:r>
        <w:r w:rsidR="007B4C25">
          <w:rPr>
            <w:noProof/>
          </w:rPr>
          <w:t>8</w:t>
        </w:r>
        <w:r w:rsidR="007B4C25">
          <w:noBreakHyphen/>
        </w:r>
        <w:r w:rsidR="007B4C25">
          <w:rPr>
            <w:noProof/>
          </w:rPr>
          <w:t>14</w:t>
        </w:r>
        <w:r w:rsidR="0033544C">
          <w:fldChar w:fldCharType="end"/>
        </w:r>
        <w:r w:rsidR="00297983">
          <w:t>, bandwidth usage is significantly improved in both G</w:t>
        </w:r>
        <w:r w:rsidR="003C50ED">
          <w:t>rid</w:t>
        </w:r>
        <w:r w:rsidR="00297983">
          <w:t>T</w:t>
        </w:r>
        <w:r w:rsidR="003C50ED">
          <w:t>orrent</w:t>
        </w:r>
        <w:r w:rsidR="00297983">
          <w:t xml:space="preserve"> and PTCP. </w:t>
        </w:r>
        <w:r w:rsidR="003C50ED">
          <w:t>The results show that Iperf achieved better throughput than both GridTorrent and PTCP. This is the expected result because Iperf</w:t>
        </w:r>
        <w:r w:rsidR="00446FF6">
          <w:t xml:space="preserve">’s primary goal is to measure the </w:t>
        </w:r>
        <w:r w:rsidR="00764BF1">
          <w:t xml:space="preserve">end-to-end </w:t>
        </w:r>
        <w:r w:rsidR="00446FF6">
          <w:t>achi</w:t>
        </w:r>
        <w:r w:rsidR="00764BF1">
          <w:t>e</w:t>
        </w:r>
        <w:r w:rsidR="00446FF6">
          <w:t>v</w:t>
        </w:r>
        <w:r w:rsidR="00764BF1">
          <w:t>ab</w:t>
        </w:r>
        <w:r w:rsidR="00446FF6">
          <w:t xml:space="preserve">le </w:t>
        </w:r>
        <w:r w:rsidR="00764BF1">
          <w:t xml:space="preserve">bandwidth, it </w:t>
        </w:r>
        <w:r w:rsidR="003C50ED">
          <w:t>transfers data from memory to memory and it</w:t>
        </w:r>
        <w:r w:rsidR="00764BF1">
          <w:t xml:space="preserve"> uses optimum length of buffers to read or write to avoid the fragmentation. On the other hand, current GridTorrent implementation allows only disk-to-disk data transfer as its data-sharing algorithm is very complex. Thus, we see that disk write speed, </w:t>
        </w:r>
        <w:r w:rsidR="00281733">
          <w:t>around</w:t>
        </w:r>
        <w:r w:rsidR="00764BF1">
          <w:t xml:space="preserve"> 350Mb</w:t>
        </w:r>
        <w:r w:rsidR="00281733">
          <w:t>p</w:t>
        </w:r>
        <w:r w:rsidR="00764BF1">
          <w:t>s, is the limiting factor for GridTorrent in long-distance data transfer.</w:t>
        </w:r>
        <w:r w:rsidR="00281733">
          <w:t xml:space="preserve"> </w:t>
        </w:r>
        <w:r w:rsidR="009D13ED">
          <w:t>Yet, it delivers better performance than PTCP’s disk-to-disk version.</w:t>
        </w:r>
      </w:ins>
    </w:p>
    <w:p w:rsidR="003C50ED" w:rsidRDefault="00F836D0" w:rsidP="00297983">
      <w:pPr>
        <w:pStyle w:val="BodyText"/>
        <w:rPr>
          <w:ins w:id="2748" w:author="." w:date="2009-05-30T03:16:00Z"/>
        </w:rPr>
      </w:pPr>
      <w:ins w:id="2749" w:author="." w:date="2009-05-30T03:16:00Z">
        <w:r>
          <w:t>In contrast to GridTorrent’s performance on</w:t>
        </w:r>
        <w:r w:rsidR="006966B0">
          <w:t xml:space="preserve"> local area network,</w:t>
        </w:r>
        <w:r w:rsidR="004328B5">
          <w:t xml:space="preserve"> </w:t>
        </w:r>
        <w:r>
          <w:t xml:space="preserve">GridTorrent with </w:t>
        </w:r>
        <w:r w:rsidR="00281733">
          <w:t>parallel streams is more effective than using single stream</w:t>
        </w:r>
        <w:r w:rsidR="006966B0">
          <w:t>; however,</w:t>
        </w:r>
        <w:r w:rsidR="004328B5">
          <w:t xml:space="preserve"> </w:t>
        </w:r>
        <w:r>
          <w:t>using the fixed high number of parallel streams with any number of seeds/peers is not a good solution because it is not scalable where the swarm</w:t>
        </w:r>
        <w:r w:rsidR="001E398A">
          <w:t>, the group of machines that are collectively connected for a particular file,</w:t>
        </w:r>
        <w:r>
          <w:t xml:space="preserve"> consists of more than eight or twelve seeds or peers as shown in </w:t>
        </w:r>
        <w:r w:rsidR="0033544C">
          <w:fldChar w:fldCharType="begin"/>
        </w:r>
        <w:r>
          <w:instrText xml:space="preserve"> REF _Ref228188990 \h </w:instrText>
        </w:r>
      </w:ins>
      <w:ins w:id="2750" w:author="." w:date="2009-05-30T03:16:00Z">
        <w:r w:rsidR="0033544C">
          <w:fldChar w:fldCharType="separate"/>
        </w:r>
        <w:r w:rsidR="007B4C25">
          <w:t xml:space="preserve">Figure </w:t>
        </w:r>
        <w:r w:rsidR="007B4C25">
          <w:rPr>
            <w:noProof/>
          </w:rPr>
          <w:t>8</w:t>
        </w:r>
        <w:r w:rsidR="007B4C25">
          <w:noBreakHyphen/>
        </w:r>
        <w:r w:rsidR="007B4C25">
          <w:rPr>
            <w:noProof/>
          </w:rPr>
          <w:t>15</w:t>
        </w:r>
        <w:r w:rsidR="0033544C">
          <w:fldChar w:fldCharType="end"/>
        </w:r>
        <w:r>
          <w:t xml:space="preserve">. </w:t>
        </w:r>
        <w:r w:rsidR="009D13ED">
          <w:t xml:space="preserve">The Figure shows that GridTorrent with sixteen parallel streams reaches the </w:t>
        </w:r>
        <w:r w:rsidR="006966B0">
          <w:t xml:space="preserve">highest bandwidth utilization </w:t>
        </w:r>
        <w:r w:rsidR="009D13ED">
          <w:t xml:space="preserve">if there are six seeds, but its performances starts to decrease after that. </w:t>
        </w:r>
        <w:r w:rsidR="0033544C">
          <w:fldChar w:fldCharType="begin"/>
        </w:r>
        <w:r w:rsidR="001E398A">
          <w:instrText xml:space="preserve"> REF _Ref228188990 \h </w:instrText>
        </w:r>
      </w:ins>
      <w:ins w:id="2751" w:author="." w:date="2009-05-30T03:16:00Z">
        <w:r w:rsidR="0033544C">
          <w:fldChar w:fldCharType="separate"/>
        </w:r>
        <w:r w:rsidR="007B4C25">
          <w:t xml:space="preserve">Figure </w:t>
        </w:r>
        <w:r w:rsidR="007B4C25">
          <w:rPr>
            <w:noProof/>
          </w:rPr>
          <w:t>8</w:t>
        </w:r>
        <w:r w:rsidR="007B4C25">
          <w:noBreakHyphen/>
        </w:r>
        <w:r w:rsidR="007B4C25">
          <w:rPr>
            <w:noProof/>
          </w:rPr>
          <w:t>15</w:t>
        </w:r>
        <w:r w:rsidR="0033544C">
          <w:fldChar w:fldCharType="end"/>
        </w:r>
        <w:r w:rsidR="001E398A">
          <w:t xml:space="preserve"> demonstrates that GridTorren</w:t>
        </w:r>
        <w:r w:rsidR="009D13ED">
          <w:t xml:space="preserve">t </w:t>
        </w:r>
        <w:r w:rsidR="001E398A">
          <w:t xml:space="preserve">with sixteen parallel streams </w:t>
        </w:r>
        <w:r w:rsidR="009D13ED">
          <w:t xml:space="preserve">yields the poorest performance when there are 32 seeds. </w:t>
        </w:r>
        <w:r>
          <w:lastRenderedPageBreak/>
          <w:t>Therefore, adjusting the number of parallel streams numbers according to the number of the swarm</w:t>
        </w:r>
        <w:r w:rsidR="001E398A">
          <w:t xml:space="preserve"> </w:t>
        </w:r>
        <w:r>
          <w:t>is the best solution to attain highest performance.</w:t>
        </w:r>
      </w:ins>
    </w:p>
    <w:p w:rsidR="00DC5921" w:rsidRDefault="00DC5921" w:rsidP="00DC5921">
      <w:pPr>
        <w:pStyle w:val="Caption"/>
        <w:keepNext/>
        <w:rPr>
          <w:ins w:id="2752" w:author="." w:date="2009-05-30T03:16:00Z"/>
        </w:rPr>
      </w:pPr>
      <w:bookmarkStart w:id="2753" w:name="_Ref228183890"/>
      <w:bookmarkStart w:id="2754" w:name="_Toc228209101"/>
      <w:ins w:id="2755" w:author="." w:date="2009-05-30T03:16:00Z">
        <w:r>
          <w:t xml:space="preserve">Table </w:t>
        </w:r>
      </w:ins>
      <w:ins w:id="2756" w:author="." w:date="2009-05-30T02:58:00Z">
        <w:r w:rsidR="0033544C">
          <w:fldChar w:fldCharType="begin"/>
        </w:r>
        <w:r w:rsidR="00B343AF">
          <w:instrText xml:space="preserve"> STYLEREF 1 \s </w:instrText>
        </w:r>
      </w:ins>
      <w:r w:rsidR="0033544C">
        <w:fldChar w:fldCharType="separate"/>
      </w:r>
      <w:r w:rsidR="00B343AF">
        <w:rPr>
          <w:noProof/>
        </w:rPr>
        <w:t>8</w:t>
      </w:r>
      <w:ins w:id="2757"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2758" w:author="." w:date="2009-05-30T02:58:00Z">
        <w:r w:rsidR="00B343AF">
          <w:rPr>
            <w:noProof/>
          </w:rPr>
          <w:t>5</w:t>
        </w:r>
        <w:r w:rsidR="0033544C">
          <w:fldChar w:fldCharType="end"/>
        </w:r>
      </w:ins>
      <w:del w:id="2759"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5</w:delText>
        </w:r>
        <w:r w:rsidR="0033544C" w:rsidDel="00B343AF">
          <w:fldChar w:fldCharType="end"/>
        </w:r>
      </w:del>
      <w:bookmarkEnd w:id="2753"/>
      <w:ins w:id="2760" w:author="." w:date="2009-05-30T03:16:00Z">
        <w:r>
          <w:t xml:space="preserve"> </w:t>
        </w:r>
        <w:r w:rsidRPr="00552B40">
          <w:t xml:space="preserve">Performance characteristics of Iperf, PTCP disk-to-disk and PTCP memory-to-memory with various parallel streams or sources on </w:t>
        </w:r>
        <w:r w:rsidR="002866B9">
          <w:t>W</w:t>
        </w:r>
        <w:r w:rsidRPr="00552B40">
          <w:t>AN</w:t>
        </w:r>
        <w:bookmarkEnd w:id="2754"/>
      </w:ins>
    </w:p>
    <w:tbl>
      <w:tblPr>
        <w:tblW w:w="5000" w:type="pct"/>
        <w:tblLook w:val="04A0"/>
      </w:tblPr>
      <w:tblGrid>
        <w:gridCol w:w="3036"/>
        <w:gridCol w:w="1326"/>
        <w:gridCol w:w="1781"/>
        <w:gridCol w:w="2526"/>
      </w:tblGrid>
      <w:tr w:rsidR="002E3637" w:rsidRPr="002E3637" w:rsidTr="00700795">
        <w:trPr>
          <w:trHeight w:val="331"/>
          <w:ins w:id="2761" w:author="." w:date="2009-05-30T03:16:00Z"/>
        </w:trPr>
        <w:tc>
          <w:tcPr>
            <w:tcW w:w="175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3637" w:rsidRPr="002E3637" w:rsidRDefault="002E3637" w:rsidP="002E3637">
            <w:pPr>
              <w:jc w:val="center"/>
              <w:rPr>
                <w:ins w:id="2762" w:author="." w:date="2009-05-30T03:16:00Z"/>
                <w:rFonts w:ascii="Calibri" w:hAnsi="Calibri"/>
                <w:b/>
                <w:bCs/>
                <w:color w:val="000000"/>
              </w:rPr>
            </w:pPr>
            <w:ins w:id="2763" w:author="." w:date="2009-05-30T03:16:00Z">
              <w:r w:rsidRPr="002E3637">
                <w:rPr>
                  <w:rFonts w:ascii="Calibri" w:hAnsi="Calibri"/>
                  <w:b/>
                  <w:bCs/>
                  <w:color w:val="000000"/>
                </w:rPr>
                <w:t>Number of S</w:t>
              </w:r>
              <w:r>
                <w:rPr>
                  <w:rFonts w:ascii="Calibri" w:hAnsi="Calibri"/>
                  <w:b/>
                  <w:bCs/>
                  <w:color w:val="000000"/>
                </w:rPr>
                <w:t>tr</w:t>
              </w:r>
              <w:r w:rsidRPr="002E3637">
                <w:rPr>
                  <w:rFonts w:ascii="Calibri" w:hAnsi="Calibri"/>
                  <w:b/>
                  <w:bCs/>
                  <w:color w:val="000000"/>
                </w:rPr>
                <w:t>e</w:t>
              </w:r>
              <w:r>
                <w:rPr>
                  <w:rFonts w:ascii="Calibri" w:hAnsi="Calibri"/>
                  <w:b/>
                  <w:bCs/>
                  <w:color w:val="000000"/>
                </w:rPr>
                <w:t>am</w:t>
              </w:r>
              <w:r w:rsidRPr="002E3637">
                <w:rPr>
                  <w:rFonts w:ascii="Calibri" w:hAnsi="Calibri"/>
                  <w:b/>
                  <w:bCs/>
                  <w:color w:val="000000"/>
                </w:rPr>
                <w:t>s</w:t>
              </w:r>
            </w:ins>
          </w:p>
        </w:tc>
        <w:tc>
          <w:tcPr>
            <w:tcW w:w="3249" w:type="pct"/>
            <w:gridSpan w:val="3"/>
            <w:tcBorders>
              <w:top w:val="single" w:sz="4" w:space="0" w:color="auto"/>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64" w:author="." w:date="2009-05-30T03:16:00Z"/>
                <w:rFonts w:ascii="Calibri" w:hAnsi="Calibri"/>
                <w:b/>
                <w:bCs/>
                <w:color w:val="000000"/>
              </w:rPr>
            </w:pPr>
            <w:ins w:id="2765" w:author="." w:date="2009-05-30T03:16:00Z">
              <w:r w:rsidRPr="002E3637">
                <w:rPr>
                  <w:rFonts w:ascii="Calibri" w:hAnsi="Calibri"/>
                  <w:b/>
                  <w:bCs/>
                  <w:color w:val="000000"/>
                </w:rPr>
                <w:t>End-to-end Mean Bandwidth (Mbps)</w:t>
              </w:r>
            </w:ins>
          </w:p>
        </w:tc>
      </w:tr>
      <w:tr w:rsidR="002E3637" w:rsidRPr="002E3637" w:rsidTr="00700795">
        <w:trPr>
          <w:trHeight w:val="331"/>
          <w:ins w:id="2766" w:author="." w:date="2009-05-30T03:16:00Z"/>
        </w:trPr>
        <w:tc>
          <w:tcPr>
            <w:tcW w:w="1751" w:type="pct"/>
            <w:vMerge/>
            <w:tcBorders>
              <w:top w:val="single" w:sz="4" w:space="0" w:color="auto"/>
              <w:left w:val="single" w:sz="4" w:space="0" w:color="auto"/>
              <w:bottom w:val="single" w:sz="4" w:space="0" w:color="auto"/>
              <w:right w:val="single" w:sz="4" w:space="0" w:color="auto"/>
            </w:tcBorders>
            <w:vAlign w:val="center"/>
            <w:hideMark/>
          </w:tcPr>
          <w:p w:rsidR="002E3637" w:rsidRPr="002E3637" w:rsidRDefault="002E3637" w:rsidP="002E3637">
            <w:pPr>
              <w:jc w:val="center"/>
              <w:rPr>
                <w:ins w:id="2767" w:author="." w:date="2009-05-30T03:16:00Z"/>
                <w:rFonts w:ascii="Calibri" w:hAnsi="Calibri"/>
                <w:b/>
                <w:bCs/>
                <w:color w:val="000000"/>
              </w:rPr>
            </w:pPr>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68" w:author="." w:date="2009-05-30T03:16:00Z"/>
                <w:rFonts w:ascii="Calibri" w:hAnsi="Calibri"/>
                <w:b/>
                <w:bCs/>
                <w:color w:val="000000"/>
              </w:rPr>
            </w:pPr>
            <w:ins w:id="2769" w:author="." w:date="2009-05-30T03:16:00Z">
              <w:r w:rsidRPr="002E3637">
                <w:rPr>
                  <w:rFonts w:ascii="Calibri" w:hAnsi="Calibri"/>
                  <w:b/>
                  <w:bCs/>
                  <w:color w:val="000000"/>
                </w:rPr>
                <w:t>Iperf</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70" w:author="." w:date="2009-05-30T03:16:00Z"/>
                <w:rFonts w:ascii="Calibri" w:hAnsi="Calibri"/>
                <w:b/>
                <w:bCs/>
                <w:color w:val="000000"/>
              </w:rPr>
            </w:pPr>
            <w:ins w:id="2771" w:author="." w:date="2009-05-30T03:16:00Z">
              <w:r w:rsidRPr="002E3637">
                <w:rPr>
                  <w:rFonts w:ascii="Calibri" w:hAnsi="Calibri"/>
                  <w:b/>
                  <w:bCs/>
                  <w:color w:val="000000"/>
                </w:rPr>
                <w:t>PTCP-Disk</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72" w:author="." w:date="2009-05-30T03:16:00Z"/>
                <w:rFonts w:ascii="Calibri" w:hAnsi="Calibri"/>
                <w:b/>
                <w:bCs/>
                <w:color w:val="000000"/>
              </w:rPr>
            </w:pPr>
            <w:ins w:id="2773" w:author="." w:date="2009-05-30T03:16:00Z">
              <w:r w:rsidRPr="002E3637">
                <w:rPr>
                  <w:rFonts w:ascii="Calibri" w:hAnsi="Calibri"/>
                  <w:b/>
                  <w:bCs/>
                  <w:color w:val="000000"/>
                </w:rPr>
                <w:t>PTCP-Memory</w:t>
              </w:r>
            </w:ins>
          </w:p>
        </w:tc>
      </w:tr>
      <w:tr w:rsidR="002E3637" w:rsidRPr="002E3637" w:rsidTr="00700795">
        <w:trPr>
          <w:trHeight w:val="331"/>
          <w:ins w:id="2774"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75" w:author="." w:date="2009-05-30T03:16:00Z"/>
                <w:rFonts w:ascii="Calibri" w:hAnsi="Calibri"/>
                <w:color w:val="000000"/>
                <w:sz w:val="22"/>
                <w:szCs w:val="22"/>
              </w:rPr>
            </w:pPr>
            <w:ins w:id="2776" w:author="." w:date="2009-05-30T03:16:00Z">
              <w:r w:rsidRPr="002E3637">
                <w:rPr>
                  <w:rFonts w:ascii="Calibri" w:hAnsi="Calibri"/>
                  <w:color w:val="000000"/>
                  <w:sz w:val="22"/>
                  <w:szCs w:val="22"/>
                </w:rPr>
                <w:t>1</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77" w:author="." w:date="2009-05-30T03:16:00Z"/>
                <w:rFonts w:ascii="Calibri" w:hAnsi="Calibri"/>
                <w:color w:val="000000"/>
                <w:sz w:val="22"/>
                <w:szCs w:val="22"/>
              </w:rPr>
            </w:pPr>
            <w:ins w:id="2778" w:author="." w:date="2009-05-30T03:16:00Z">
              <w:r w:rsidRPr="002E3637">
                <w:rPr>
                  <w:rFonts w:ascii="Calibri" w:hAnsi="Calibri"/>
                  <w:color w:val="000000"/>
                  <w:sz w:val="22"/>
                  <w:szCs w:val="22"/>
                </w:rPr>
                <w:t>10.80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79" w:author="." w:date="2009-05-30T03:16:00Z"/>
                <w:rFonts w:ascii="Calibri" w:hAnsi="Calibri"/>
                <w:color w:val="000000"/>
                <w:sz w:val="22"/>
                <w:szCs w:val="22"/>
              </w:rPr>
            </w:pPr>
            <w:ins w:id="2780" w:author="." w:date="2009-05-30T03:16:00Z">
              <w:r w:rsidRPr="002E3637">
                <w:rPr>
                  <w:rFonts w:ascii="Calibri" w:hAnsi="Calibri"/>
                  <w:color w:val="000000"/>
                  <w:sz w:val="22"/>
                  <w:szCs w:val="22"/>
                </w:rPr>
                <w:t>9.54</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81" w:author="." w:date="2009-05-30T03:16:00Z"/>
                <w:rFonts w:ascii="Calibri" w:hAnsi="Calibri"/>
                <w:color w:val="000000"/>
                <w:sz w:val="22"/>
                <w:szCs w:val="22"/>
              </w:rPr>
            </w:pPr>
            <w:ins w:id="2782" w:author="." w:date="2009-05-30T03:16:00Z">
              <w:r w:rsidRPr="002E3637">
                <w:rPr>
                  <w:rFonts w:ascii="Calibri" w:hAnsi="Calibri"/>
                  <w:color w:val="000000"/>
                  <w:sz w:val="22"/>
                  <w:szCs w:val="22"/>
                </w:rPr>
                <w:t>9.48</w:t>
              </w:r>
            </w:ins>
          </w:p>
        </w:tc>
      </w:tr>
      <w:tr w:rsidR="002E3637" w:rsidRPr="002E3637" w:rsidTr="00700795">
        <w:trPr>
          <w:trHeight w:val="331"/>
          <w:ins w:id="2783"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84" w:author="." w:date="2009-05-30T03:16:00Z"/>
                <w:rFonts w:ascii="Calibri" w:hAnsi="Calibri"/>
                <w:color w:val="000000"/>
                <w:sz w:val="22"/>
                <w:szCs w:val="22"/>
              </w:rPr>
            </w:pPr>
            <w:ins w:id="2785" w:author="." w:date="2009-05-30T03:16:00Z">
              <w:r w:rsidRPr="002E3637">
                <w:rPr>
                  <w:rFonts w:ascii="Calibri" w:hAnsi="Calibri"/>
                  <w:color w:val="000000"/>
                  <w:sz w:val="22"/>
                  <w:szCs w:val="22"/>
                </w:rPr>
                <w:t>2</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86" w:author="." w:date="2009-05-30T03:16:00Z"/>
                <w:rFonts w:ascii="Calibri" w:hAnsi="Calibri"/>
                <w:color w:val="000000"/>
                <w:sz w:val="22"/>
                <w:szCs w:val="22"/>
              </w:rPr>
            </w:pPr>
            <w:ins w:id="2787" w:author="." w:date="2009-05-30T03:16:00Z">
              <w:r w:rsidRPr="002E3637">
                <w:rPr>
                  <w:rFonts w:ascii="Calibri" w:hAnsi="Calibri"/>
                  <w:color w:val="000000"/>
                  <w:sz w:val="22"/>
                  <w:szCs w:val="22"/>
                </w:rPr>
                <w:t>20.47</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88" w:author="." w:date="2009-05-30T03:16:00Z"/>
                <w:rFonts w:ascii="Calibri" w:hAnsi="Calibri"/>
                <w:color w:val="000000"/>
                <w:sz w:val="22"/>
                <w:szCs w:val="22"/>
              </w:rPr>
            </w:pPr>
            <w:ins w:id="2789" w:author="." w:date="2009-05-30T03:16:00Z">
              <w:r w:rsidRPr="002E3637">
                <w:rPr>
                  <w:rFonts w:ascii="Calibri" w:hAnsi="Calibri"/>
                  <w:color w:val="000000"/>
                  <w:sz w:val="22"/>
                  <w:szCs w:val="22"/>
                </w:rPr>
                <w:t>15.88</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90" w:author="." w:date="2009-05-30T03:16:00Z"/>
                <w:rFonts w:ascii="Calibri" w:hAnsi="Calibri"/>
                <w:color w:val="000000"/>
                <w:sz w:val="22"/>
                <w:szCs w:val="22"/>
              </w:rPr>
            </w:pPr>
            <w:ins w:id="2791" w:author="." w:date="2009-05-30T03:16:00Z">
              <w:r w:rsidRPr="002E3637">
                <w:rPr>
                  <w:rFonts w:ascii="Calibri" w:hAnsi="Calibri"/>
                  <w:color w:val="000000"/>
                  <w:sz w:val="22"/>
                  <w:szCs w:val="22"/>
                </w:rPr>
                <w:t>14.42</w:t>
              </w:r>
            </w:ins>
          </w:p>
        </w:tc>
      </w:tr>
      <w:tr w:rsidR="002E3637" w:rsidRPr="002E3637" w:rsidTr="00700795">
        <w:trPr>
          <w:trHeight w:val="331"/>
          <w:ins w:id="2792"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93" w:author="." w:date="2009-05-30T03:16:00Z"/>
                <w:rFonts w:ascii="Calibri" w:hAnsi="Calibri"/>
                <w:color w:val="000000"/>
                <w:sz w:val="22"/>
                <w:szCs w:val="22"/>
              </w:rPr>
            </w:pPr>
            <w:ins w:id="2794" w:author="." w:date="2009-05-30T03:16:00Z">
              <w:r w:rsidRPr="002E3637">
                <w:rPr>
                  <w:rFonts w:ascii="Calibri" w:hAnsi="Calibri"/>
                  <w:color w:val="000000"/>
                  <w:sz w:val="22"/>
                  <w:szCs w:val="22"/>
                </w:rPr>
                <w:t>3</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95" w:author="." w:date="2009-05-30T03:16:00Z"/>
                <w:rFonts w:ascii="Calibri" w:hAnsi="Calibri"/>
                <w:color w:val="000000"/>
                <w:sz w:val="22"/>
                <w:szCs w:val="22"/>
              </w:rPr>
            </w:pPr>
            <w:ins w:id="2796" w:author="." w:date="2009-05-30T03:16:00Z">
              <w:r w:rsidRPr="002E3637">
                <w:rPr>
                  <w:rFonts w:ascii="Calibri" w:hAnsi="Calibri"/>
                  <w:color w:val="000000"/>
                  <w:sz w:val="22"/>
                  <w:szCs w:val="22"/>
                </w:rPr>
                <w:t>27.70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97" w:author="." w:date="2009-05-30T03:16:00Z"/>
                <w:rFonts w:ascii="Calibri" w:hAnsi="Calibri"/>
                <w:color w:val="000000"/>
                <w:sz w:val="22"/>
                <w:szCs w:val="22"/>
              </w:rPr>
            </w:pPr>
            <w:ins w:id="2798" w:author="." w:date="2009-05-30T03:16:00Z">
              <w:r w:rsidRPr="002E3637">
                <w:rPr>
                  <w:rFonts w:ascii="Calibri" w:hAnsi="Calibri"/>
                  <w:color w:val="000000"/>
                  <w:sz w:val="22"/>
                  <w:szCs w:val="22"/>
                </w:rPr>
                <w:t>19.85</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799" w:author="." w:date="2009-05-30T03:16:00Z"/>
                <w:rFonts w:ascii="Calibri" w:hAnsi="Calibri"/>
                <w:color w:val="000000"/>
                <w:sz w:val="22"/>
                <w:szCs w:val="22"/>
              </w:rPr>
            </w:pPr>
            <w:ins w:id="2800" w:author="." w:date="2009-05-30T03:16:00Z">
              <w:r w:rsidRPr="002E3637">
                <w:rPr>
                  <w:rFonts w:ascii="Calibri" w:hAnsi="Calibri"/>
                  <w:color w:val="000000"/>
                  <w:sz w:val="22"/>
                  <w:szCs w:val="22"/>
                </w:rPr>
                <w:t>20.65</w:t>
              </w:r>
            </w:ins>
          </w:p>
        </w:tc>
      </w:tr>
      <w:tr w:rsidR="002E3637" w:rsidRPr="002E3637" w:rsidTr="00700795">
        <w:trPr>
          <w:trHeight w:val="331"/>
          <w:ins w:id="2801"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02" w:author="." w:date="2009-05-30T03:16:00Z"/>
                <w:rFonts w:ascii="Calibri" w:hAnsi="Calibri"/>
                <w:color w:val="000000"/>
                <w:sz w:val="22"/>
                <w:szCs w:val="22"/>
              </w:rPr>
            </w:pPr>
            <w:ins w:id="2803" w:author="." w:date="2009-05-30T03:16:00Z">
              <w:r w:rsidRPr="002E3637">
                <w:rPr>
                  <w:rFonts w:ascii="Calibri" w:hAnsi="Calibri"/>
                  <w:color w:val="000000"/>
                  <w:sz w:val="22"/>
                  <w:szCs w:val="22"/>
                </w:rPr>
                <w:t>4</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04" w:author="." w:date="2009-05-30T03:16:00Z"/>
                <w:rFonts w:ascii="Calibri" w:hAnsi="Calibri"/>
                <w:color w:val="000000"/>
                <w:sz w:val="22"/>
                <w:szCs w:val="22"/>
              </w:rPr>
            </w:pPr>
            <w:ins w:id="2805" w:author="." w:date="2009-05-30T03:16:00Z">
              <w:r w:rsidRPr="002E3637">
                <w:rPr>
                  <w:rFonts w:ascii="Calibri" w:hAnsi="Calibri"/>
                  <w:color w:val="000000"/>
                  <w:sz w:val="22"/>
                  <w:szCs w:val="22"/>
                </w:rPr>
                <w:t>35.70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06" w:author="." w:date="2009-05-30T03:16:00Z"/>
                <w:rFonts w:ascii="Calibri" w:hAnsi="Calibri"/>
                <w:color w:val="000000"/>
                <w:sz w:val="22"/>
                <w:szCs w:val="22"/>
              </w:rPr>
            </w:pPr>
            <w:ins w:id="2807" w:author="." w:date="2009-05-30T03:16:00Z">
              <w:r w:rsidRPr="002E3637">
                <w:rPr>
                  <w:rFonts w:ascii="Calibri" w:hAnsi="Calibri"/>
                  <w:color w:val="000000"/>
                  <w:sz w:val="22"/>
                  <w:szCs w:val="22"/>
                </w:rPr>
                <w:t>23.82</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08" w:author="." w:date="2009-05-30T03:16:00Z"/>
                <w:rFonts w:ascii="Calibri" w:hAnsi="Calibri"/>
                <w:color w:val="000000"/>
                <w:sz w:val="22"/>
                <w:szCs w:val="22"/>
              </w:rPr>
            </w:pPr>
            <w:ins w:id="2809" w:author="." w:date="2009-05-30T03:16:00Z">
              <w:r w:rsidRPr="002E3637">
                <w:rPr>
                  <w:rFonts w:ascii="Calibri" w:hAnsi="Calibri"/>
                  <w:color w:val="000000"/>
                  <w:sz w:val="22"/>
                  <w:szCs w:val="22"/>
                </w:rPr>
                <w:t>26.87</w:t>
              </w:r>
            </w:ins>
          </w:p>
        </w:tc>
      </w:tr>
      <w:tr w:rsidR="002E3637" w:rsidRPr="002E3637" w:rsidTr="00700795">
        <w:trPr>
          <w:trHeight w:val="331"/>
          <w:ins w:id="2810"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11" w:author="." w:date="2009-05-30T03:16:00Z"/>
                <w:rFonts w:ascii="Calibri" w:hAnsi="Calibri"/>
                <w:color w:val="000000"/>
                <w:sz w:val="22"/>
                <w:szCs w:val="22"/>
              </w:rPr>
            </w:pPr>
            <w:ins w:id="2812" w:author="." w:date="2009-05-30T03:16:00Z">
              <w:r w:rsidRPr="002E3637">
                <w:rPr>
                  <w:rFonts w:ascii="Calibri" w:hAnsi="Calibri"/>
                  <w:color w:val="000000"/>
                  <w:sz w:val="22"/>
                  <w:szCs w:val="22"/>
                </w:rPr>
                <w:t>5</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13" w:author="." w:date="2009-05-30T03:16:00Z"/>
                <w:rFonts w:ascii="Calibri" w:hAnsi="Calibri"/>
                <w:color w:val="000000"/>
                <w:sz w:val="22"/>
                <w:szCs w:val="22"/>
              </w:rPr>
            </w:pPr>
            <w:ins w:id="2814" w:author="." w:date="2009-05-30T03:16:00Z">
              <w:r w:rsidRPr="002E3637">
                <w:rPr>
                  <w:rFonts w:ascii="Calibri" w:hAnsi="Calibri"/>
                  <w:color w:val="000000"/>
                  <w:sz w:val="22"/>
                  <w:szCs w:val="22"/>
                </w:rPr>
                <w:t>46.90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15" w:author="." w:date="2009-05-30T03:16:00Z"/>
                <w:rFonts w:ascii="Calibri" w:hAnsi="Calibri"/>
                <w:color w:val="000000"/>
                <w:sz w:val="22"/>
                <w:szCs w:val="22"/>
              </w:rPr>
            </w:pPr>
            <w:ins w:id="2816" w:author="." w:date="2009-05-30T03:16:00Z">
              <w:r w:rsidRPr="002E3637">
                <w:rPr>
                  <w:rFonts w:ascii="Calibri" w:hAnsi="Calibri"/>
                  <w:color w:val="000000"/>
                  <w:sz w:val="22"/>
                  <w:szCs w:val="22"/>
                </w:rPr>
                <w:t>24.53</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17" w:author="." w:date="2009-05-30T03:16:00Z"/>
                <w:rFonts w:ascii="Calibri" w:hAnsi="Calibri"/>
                <w:color w:val="000000"/>
                <w:sz w:val="22"/>
                <w:szCs w:val="22"/>
              </w:rPr>
            </w:pPr>
            <w:ins w:id="2818" w:author="." w:date="2009-05-30T03:16:00Z">
              <w:r w:rsidRPr="002E3637">
                <w:rPr>
                  <w:rFonts w:ascii="Calibri" w:hAnsi="Calibri"/>
                  <w:color w:val="000000"/>
                  <w:sz w:val="22"/>
                  <w:szCs w:val="22"/>
                </w:rPr>
                <w:t>29.06</w:t>
              </w:r>
            </w:ins>
          </w:p>
        </w:tc>
      </w:tr>
      <w:tr w:rsidR="002E3637" w:rsidRPr="002E3637" w:rsidTr="00700795">
        <w:trPr>
          <w:trHeight w:val="331"/>
          <w:ins w:id="2819"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20" w:author="." w:date="2009-05-30T03:16:00Z"/>
                <w:rFonts w:ascii="Calibri" w:hAnsi="Calibri"/>
                <w:color w:val="000000"/>
                <w:sz w:val="22"/>
                <w:szCs w:val="22"/>
              </w:rPr>
            </w:pPr>
            <w:ins w:id="2821" w:author="." w:date="2009-05-30T03:16:00Z">
              <w:r w:rsidRPr="002E3637">
                <w:rPr>
                  <w:rFonts w:ascii="Calibri" w:hAnsi="Calibri"/>
                  <w:color w:val="000000"/>
                  <w:sz w:val="22"/>
                  <w:szCs w:val="22"/>
                </w:rPr>
                <w:t>6</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22" w:author="." w:date="2009-05-30T03:16:00Z"/>
                <w:rFonts w:ascii="Calibri" w:hAnsi="Calibri"/>
                <w:color w:val="000000"/>
                <w:sz w:val="22"/>
                <w:szCs w:val="22"/>
              </w:rPr>
            </w:pPr>
            <w:ins w:id="2823" w:author="." w:date="2009-05-30T03:16:00Z">
              <w:r w:rsidRPr="002E3637">
                <w:rPr>
                  <w:rFonts w:ascii="Calibri" w:hAnsi="Calibri"/>
                  <w:color w:val="000000"/>
                  <w:sz w:val="22"/>
                  <w:szCs w:val="22"/>
                </w:rPr>
                <w:t>58.00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24" w:author="." w:date="2009-05-30T03:16:00Z"/>
                <w:rFonts w:ascii="Calibri" w:hAnsi="Calibri"/>
                <w:color w:val="000000"/>
                <w:sz w:val="22"/>
                <w:szCs w:val="22"/>
              </w:rPr>
            </w:pPr>
            <w:ins w:id="2825" w:author="." w:date="2009-05-30T03:16:00Z">
              <w:r w:rsidRPr="002E3637">
                <w:rPr>
                  <w:rFonts w:ascii="Calibri" w:hAnsi="Calibri"/>
                  <w:color w:val="000000"/>
                  <w:sz w:val="22"/>
                  <w:szCs w:val="22"/>
                </w:rPr>
                <w:t>36.80</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26" w:author="." w:date="2009-05-30T03:16:00Z"/>
                <w:rFonts w:ascii="Calibri" w:hAnsi="Calibri"/>
                <w:color w:val="000000"/>
                <w:sz w:val="22"/>
                <w:szCs w:val="22"/>
              </w:rPr>
            </w:pPr>
            <w:ins w:id="2827" w:author="." w:date="2009-05-30T03:16:00Z">
              <w:r w:rsidRPr="002E3637">
                <w:rPr>
                  <w:rFonts w:ascii="Calibri" w:hAnsi="Calibri"/>
                  <w:color w:val="000000"/>
                  <w:sz w:val="22"/>
                  <w:szCs w:val="22"/>
                </w:rPr>
                <w:t>43.59</w:t>
              </w:r>
            </w:ins>
          </w:p>
        </w:tc>
      </w:tr>
      <w:tr w:rsidR="002E3637" w:rsidRPr="002E3637" w:rsidTr="00700795">
        <w:trPr>
          <w:trHeight w:val="331"/>
          <w:ins w:id="2828"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29" w:author="." w:date="2009-05-30T03:16:00Z"/>
                <w:rFonts w:ascii="Calibri" w:hAnsi="Calibri"/>
                <w:color w:val="000000"/>
                <w:sz w:val="22"/>
                <w:szCs w:val="22"/>
              </w:rPr>
            </w:pPr>
            <w:ins w:id="2830" w:author="." w:date="2009-05-30T03:16:00Z">
              <w:r w:rsidRPr="002E3637">
                <w:rPr>
                  <w:rFonts w:ascii="Calibri" w:hAnsi="Calibri"/>
                  <w:color w:val="000000"/>
                  <w:sz w:val="22"/>
                  <w:szCs w:val="22"/>
                </w:rPr>
                <w:t>8</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31" w:author="." w:date="2009-05-30T03:16:00Z"/>
                <w:rFonts w:ascii="Calibri" w:hAnsi="Calibri"/>
                <w:color w:val="000000"/>
                <w:sz w:val="22"/>
                <w:szCs w:val="22"/>
              </w:rPr>
            </w:pPr>
            <w:ins w:id="2832" w:author="." w:date="2009-05-30T03:16:00Z">
              <w:r w:rsidRPr="002E3637">
                <w:rPr>
                  <w:rFonts w:ascii="Calibri" w:hAnsi="Calibri"/>
                  <w:color w:val="000000"/>
                  <w:sz w:val="22"/>
                  <w:szCs w:val="22"/>
                </w:rPr>
                <w:t>79.70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33" w:author="." w:date="2009-05-30T03:16:00Z"/>
                <w:rFonts w:ascii="Calibri" w:hAnsi="Calibri"/>
                <w:color w:val="000000"/>
                <w:sz w:val="22"/>
                <w:szCs w:val="22"/>
              </w:rPr>
            </w:pPr>
            <w:ins w:id="2834" w:author="." w:date="2009-05-30T03:16:00Z">
              <w:r w:rsidRPr="002E3637">
                <w:rPr>
                  <w:rFonts w:ascii="Calibri" w:hAnsi="Calibri"/>
                  <w:color w:val="000000"/>
                  <w:sz w:val="22"/>
                  <w:szCs w:val="22"/>
                </w:rPr>
                <w:t>49.78</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35" w:author="." w:date="2009-05-30T03:16:00Z"/>
                <w:rFonts w:ascii="Calibri" w:hAnsi="Calibri"/>
                <w:color w:val="000000"/>
                <w:sz w:val="22"/>
                <w:szCs w:val="22"/>
              </w:rPr>
            </w:pPr>
            <w:ins w:id="2836" w:author="." w:date="2009-05-30T03:16:00Z">
              <w:r w:rsidRPr="002E3637">
                <w:rPr>
                  <w:rFonts w:ascii="Calibri" w:hAnsi="Calibri"/>
                  <w:color w:val="000000"/>
                  <w:sz w:val="22"/>
                  <w:szCs w:val="22"/>
                </w:rPr>
                <w:t>60.31</w:t>
              </w:r>
            </w:ins>
          </w:p>
        </w:tc>
      </w:tr>
      <w:tr w:rsidR="002E3637" w:rsidRPr="002E3637" w:rsidTr="00700795">
        <w:trPr>
          <w:trHeight w:val="331"/>
          <w:ins w:id="2837"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38" w:author="." w:date="2009-05-30T03:16:00Z"/>
                <w:rFonts w:ascii="Calibri" w:hAnsi="Calibri"/>
                <w:color w:val="000000"/>
                <w:sz w:val="22"/>
                <w:szCs w:val="22"/>
              </w:rPr>
            </w:pPr>
            <w:ins w:id="2839" w:author="." w:date="2009-05-30T03:16:00Z">
              <w:r w:rsidRPr="002E3637">
                <w:rPr>
                  <w:rFonts w:ascii="Calibri" w:hAnsi="Calibri"/>
                  <w:color w:val="000000"/>
                  <w:sz w:val="22"/>
                  <w:szCs w:val="22"/>
                </w:rPr>
                <w:t>10</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40" w:author="." w:date="2009-05-30T03:16:00Z"/>
                <w:rFonts w:ascii="Calibri" w:hAnsi="Calibri"/>
                <w:color w:val="000000"/>
                <w:sz w:val="22"/>
                <w:szCs w:val="22"/>
              </w:rPr>
            </w:pPr>
            <w:ins w:id="2841" w:author="." w:date="2009-05-30T03:16:00Z">
              <w:r w:rsidRPr="002E3637">
                <w:rPr>
                  <w:rFonts w:ascii="Calibri" w:hAnsi="Calibri"/>
                  <w:color w:val="000000"/>
                  <w:sz w:val="22"/>
                  <w:szCs w:val="22"/>
                </w:rPr>
                <w:t>96.80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42" w:author="." w:date="2009-05-30T03:16:00Z"/>
                <w:rFonts w:ascii="Calibri" w:hAnsi="Calibri"/>
                <w:color w:val="000000"/>
                <w:sz w:val="22"/>
                <w:szCs w:val="22"/>
              </w:rPr>
            </w:pPr>
            <w:ins w:id="2843" w:author="." w:date="2009-05-30T03:16:00Z">
              <w:r w:rsidRPr="002E3637">
                <w:rPr>
                  <w:rFonts w:ascii="Calibri" w:hAnsi="Calibri"/>
                  <w:color w:val="000000"/>
                  <w:sz w:val="22"/>
                  <w:szCs w:val="22"/>
                </w:rPr>
                <w:t>51.56</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44" w:author="." w:date="2009-05-30T03:16:00Z"/>
                <w:rFonts w:ascii="Calibri" w:hAnsi="Calibri"/>
                <w:color w:val="000000"/>
                <w:sz w:val="22"/>
                <w:szCs w:val="22"/>
              </w:rPr>
            </w:pPr>
            <w:ins w:id="2845" w:author="." w:date="2009-05-30T03:16:00Z">
              <w:r w:rsidRPr="002E3637">
                <w:rPr>
                  <w:rFonts w:ascii="Calibri" w:hAnsi="Calibri"/>
                  <w:color w:val="000000"/>
                  <w:sz w:val="22"/>
                  <w:szCs w:val="22"/>
                </w:rPr>
                <w:t>61.59</w:t>
              </w:r>
            </w:ins>
          </w:p>
        </w:tc>
      </w:tr>
      <w:tr w:rsidR="002E3637" w:rsidRPr="002E3637" w:rsidTr="00700795">
        <w:trPr>
          <w:trHeight w:val="331"/>
          <w:ins w:id="2846"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47" w:author="." w:date="2009-05-30T03:16:00Z"/>
                <w:rFonts w:ascii="Calibri" w:hAnsi="Calibri"/>
                <w:color w:val="000000"/>
                <w:sz w:val="22"/>
                <w:szCs w:val="22"/>
              </w:rPr>
            </w:pPr>
            <w:ins w:id="2848" w:author="." w:date="2009-05-30T03:16:00Z">
              <w:r w:rsidRPr="002E3637">
                <w:rPr>
                  <w:rFonts w:ascii="Calibri" w:hAnsi="Calibri"/>
                  <w:color w:val="000000"/>
                  <w:sz w:val="22"/>
                  <w:szCs w:val="22"/>
                </w:rPr>
                <w:t>12</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49" w:author="." w:date="2009-05-30T03:16:00Z"/>
                <w:rFonts w:ascii="Calibri" w:hAnsi="Calibri"/>
                <w:color w:val="000000"/>
                <w:sz w:val="22"/>
                <w:szCs w:val="22"/>
              </w:rPr>
            </w:pPr>
            <w:ins w:id="2850" w:author="." w:date="2009-05-30T03:16:00Z">
              <w:r w:rsidRPr="002E3637">
                <w:rPr>
                  <w:rFonts w:ascii="Calibri" w:hAnsi="Calibri"/>
                  <w:color w:val="000000"/>
                  <w:sz w:val="22"/>
                  <w:szCs w:val="22"/>
                </w:rPr>
                <w:t>107.00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51" w:author="." w:date="2009-05-30T03:16:00Z"/>
                <w:rFonts w:ascii="Calibri" w:hAnsi="Calibri"/>
                <w:color w:val="000000"/>
                <w:sz w:val="22"/>
                <w:szCs w:val="22"/>
              </w:rPr>
            </w:pPr>
            <w:ins w:id="2852" w:author="." w:date="2009-05-30T03:16:00Z">
              <w:r w:rsidRPr="002E3637">
                <w:rPr>
                  <w:rFonts w:ascii="Calibri" w:hAnsi="Calibri"/>
                  <w:color w:val="000000"/>
                  <w:sz w:val="22"/>
                  <w:szCs w:val="22"/>
                </w:rPr>
                <w:t>53.35</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53" w:author="." w:date="2009-05-30T03:16:00Z"/>
                <w:rFonts w:ascii="Calibri" w:hAnsi="Calibri"/>
                <w:color w:val="000000"/>
                <w:sz w:val="22"/>
                <w:szCs w:val="22"/>
              </w:rPr>
            </w:pPr>
            <w:ins w:id="2854" w:author="." w:date="2009-05-30T03:16:00Z">
              <w:r w:rsidRPr="002E3637">
                <w:rPr>
                  <w:rFonts w:ascii="Calibri" w:hAnsi="Calibri"/>
                  <w:color w:val="000000"/>
                  <w:sz w:val="22"/>
                  <w:szCs w:val="22"/>
                </w:rPr>
                <w:t>62.87</w:t>
              </w:r>
            </w:ins>
          </w:p>
        </w:tc>
      </w:tr>
      <w:tr w:rsidR="002E3637" w:rsidRPr="002E3637" w:rsidTr="00700795">
        <w:trPr>
          <w:trHeight w:val="331"/>
          <w:ins w:id="2855"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56" w:author="." w:date="2009-05-30T03:16:00Z"/>
                <w:rFonts w:ascii="Calibri" w:hAnsi="Calibri"/>
                <w:color w:val="000000"/>
                <w:sz w:val="22"/>
                <w:szCs w:val="22"/>
              </w:rPr>
            </w:pPr>
            <w:ins w:id="2857" w:author="." w:date="2009-05-30T03:16:00Z">
              <w:r w:rsidRPr="002E3637">
                <w:rPr>
                  <w:rFonts w:ascii="Calibri" w:hAnsi="Calibri"/>
                  <w:color w:val="000000"/>
                  <w:sz w:val="22"/>
                  <w:szCs w:val="22"/>
                </w:rPr>
                <w:t>14</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58" w:author="." w:date="2009-05-30T03:16:00Z"/>
                <w:rFonts w:ascii="Calibri" w:hAnsi="Calibri"/>
                <w:color w:val="000000"/>
                <w:sz w:val="22"/>
                <w:szCs w:val="22"/>
              </w:rPr>
            </w:pPr>
            <w:ins w:id="2859" w:author="." w:date="2009-05-30T03:16:00Z">
              <w:r w:rsidRPr="002E3637">
                <w:rPr>
                  <w:rFonts w:ascii="Calibri" w:hAnsi="Calibri"/>
                  <w:color w:val="000000"/>
                  <w:sz w:val="22"/>
                  <w:szCs w:val="22"/>
                </w:rPr>
                <w:t>110.00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60" w:author="." w:date="2009-05-30T03:16:00Z"/>
                <w:rFonts w:ascii="Calibri" w:hAnsi="Calibri"/>
                <w:color w:val="000000"/>
                <w:sz w:val="22"/>
                <w:szCs w:val="22"/>
              </w:rPr>
            </w:pPr>
            <w:ins w:id="2861" w:author="." w:date="2009-05-30T03:16:00Z">
              <w:r w:rsidRPr="002E3637">
                <w:rPr>
                  <w:rFonts w:ascii="Calibri" w:hAnsi="Calibri"/>
                  <w:color w:val="000000"/>
                  <w:sz w:val="22"/>
                  <w:szCs w:val="22"/>
                </w:rPr>
                <w:t>65.05</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62" w:author="." w:date="2009-05-30T03:16:00Z"/>
                <w:rFonts w:ascii="Calibri" w:hAnsi="Calibri"/>
                <w:color w:val="000000"/>
                <w:sz w:val="22"/>
                <w:szCs w:val="22"/>
              </w:rPr>
            </w:pPr>
            <w:ins w:id="2863" w:author="." w:date="2009-05-30T03:16:00Z">
              <w:r w:rsidRPr="002E3637">
                <w:rPr>
                  <w:rFonts w:ascii="Calibri" w:hAnsi="Calibri"/>
                  <w:color w:val="000000"/>
                  <w:sz w:val="22"/>
                  <w:szCs w:val="22"/>
                </w:rPr>
                <w:t>76.43</w:t>
              </w:r>
            </w:ins>
          </w:p>
        </w:tc>
      </w:tr>
      <w:tr w:rsidR="002E3637" w:rsidRPr="002E3637" w:rsidTr="00700795">
        <w:trPr>
          <w:trHeight w:val="331"/>
          <w:ins w:id="2864"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65" w:author="." w:date="2009-05-30T03:16:00Z"/>
                <w:rFonts w:ascii="Calibri" w:hAnsi="Calibri"/>
                <w:color w:val="000000"/>
                <w:sz w:val="22"/>
                <w:szCs w:val="22"/>
              </w:rPr>
            </w:pPr>
            <w:ins w:id="2866" w:author="." w:date="2009-05-30T03:16:00Z">
              <w:r w:rsidRPr="002E3637">
                <w:rPr>
                  <w:rFonts w:ascii="Calibri" w:hAnsi="Calibri"/>
                  <w:color w:val="000000"/>
                  <w:sz w:val="22"/>
                  <w:szCs w:val="22"/>
                </w:rPr>
                <w:t>16</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67" w:author="." w:date="2009-05-30T03:16:00Z"/>
                <w:rFonts w:ascii="Calibri" w:hAnsi="Calibri"/>
                <w:color w:val="000000"/>
                <w:sz w:val="22"/>
                <w:szCs w:val="22"/>
              </w:rPr>
            </w:pPr>
            <w:ins w:id="2868" w:author="." w:date="2009-05-30T03:16:00Z">
              <w:r w:rsidRPr="002E3637">
                <w:rPr>
                  <w:rFonts w:ascii="Calibri" w:hAnsi="Calibri"/>
                  <w:color w:val="000000"/>
                  <w:sz w:val="22"/>
                  <w:szCs w:val="22"/>
                </w:rPr>
                <w:t>146.00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69" w:author="." w:date="2009-05-30T03:16:00Z"/>
                <w:rFonts w:ascii="Calibri" w:hAnsi="Calibri"/>
                <w:color w:val="000000"/>
                <w:sz w:val="22"/>
                <w:szCs w:val="22"/>
              </w:rPr>
            </w:pPr>
            <w:ins w:id="2870" w:author="." w:date="2009-05-30T03:16:00Z">
              <w:r w:rsidRPr="002E3637">
                <w:rPr>
                  <w:rFonts w:ascii="Calibri" w:hAnsi="Calibri"/>
                  <w:color w:val="000000"/>
                  <w:sz w:val="22"/>
                  <w:szCs w:val="22"/>
                </w:rPr>
                <w:t>76.75</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71" w:author="." w:date="2009-05-30T03:16:00Z"/>
                <w:rFonts w:ascii="Calibri" w:hAnsi="Calibri"/>
                <w:color w:val="000000"/>
                <w:sz w:val="22"/>
                <w:szCs w:val="22"/>
              </w:rPr>
            </w:pPr>
            <w:ins w:id="2872" w:author="." w:date="2009-05-30T03:16:00Z">
              <w:r w:rsidRPr="002E3637">
                <w:rPr>
                  <w:rFonts w:ascii="Calibri" w:hAnsi="Calibri"/>
                  <w:color w:val="000000"/>
                  <w:sz w:val="22"/>
                  <w:szCs w:val="22"/>
                </w:rPr>
                <w:t>89.98</w:t>
              </w:r>
            </w:ins>
          </w:p>
        </w:tc>
      </w:tr>
      <w:tr w:rsidR="002E3637" w:rsidRPr="002E3637" w:rsidTr="00700795">
        <w:trPr>
          <w:trHeight w:val="331"/>
          <w:ins w:id="2873"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74" w:author="." w:date="2009-05-30T03:16:00Z"/>
                <w:rFonts w:ascii="Calibri" w:hAnsi="Calibri"/>
                <w:color w:val="000000"/>
                <w:sz w:val="22"/>
                <w:szCs w:val="22"/>
              </w:rPr>
            </w:pPr>
            <w:ins w:id="2875" w:author="." w:date="2009-05-30T03:16:00Z">
              <w:r w:rsidRPr="002E3637">
                <w:rPr>
                  <w:rFonts w:ascii="Calibri" w:hAnsi="Calibri"/>
                  <w:color w:val="000000"/>
                  <w:sz w:val="22"/>
                  <w:szCs w:val="22"/>
                </w:rPr>
                <w:t>20</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76" w:author="." w:date="2009-05-30T03:16:00Z"/>
                <w:rFonts w:ascii="Calibri" w:hAnsi="Calibri"/>
                <w:color w:val="000000"/>
                <w:sz w:val="22"/>
                <w:szCs w:val="22"/>
              </w:rPr>
            </w:pPr>
            <w:ins w:id="2877" w:author="." w:date="2009-05-30T03:16:00Z">
              <w:r w:rsidRPr="002E3637">
                <w:rPr>
                  <w:rFonts w:ascii="Calibri" w:hAnsi="Calibri"/>
                  <w:color w:val="000000"/>
                  <w:sz w:val="22"/>
                  <w:szCs w:val="22"/>
                </w:rPr>
                <w:t>163.00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78" w:author="." w:date="2009-05-30T03:16:00Z"/>
                <w:rFonts w:ascii="Calibri" w:hAnsi="Calibri"/>
                <w:color w:val="000000"/>
                <w:sz w:val="22"/>
                <w:szCs w:val="22"/>
              </w:rPr>
            </w:pPr>
            <w:ins w:id="2879" w:author="." w:date="2009-05-30T03:16:00Z">
              <w:r w:rsidRPr="002E3637">
                <w:rPr>
                  <w:rFonts w:ascii="Calibri" w:hAnsi="Calibri"/>
                  <w:color w:val="000000"/>
                  <w:sz w:val="22"/>
                  <w:szCs w:val="22"/>
                </w:rPr>
                <w:t>102.05</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80" w:author="." w:date="2009-05-30T03:16:00Z"/>
                <w:rFonts w:ascii="Calibri" w:hAnsi="Calibri"/>
                <w:color w:val="000000"/>
                <w:sz w:val="22"/>
                <w:szCs w:val="22"/>
              </w:rPr>
            </w:pPr>
            <w:ins w:id="2881" w:author="." w:date="2009-05-30T03:16:00Z">
              <w:r w:rsidRPr="002E3637">
                <w:rPr>
                  <w:rFonts w:ascii="Calibri" w:hAnsi="Calibri"/>
                  <w:color w:val="000000"/>
                  <w:sz w:val="22"/>
                  <w:szCs w:val="22"/>
                </w:rPr>
                <w:t>92.88</w:t>
              </w:r>
            </w:ins>
          </w:p>
        </w:tc>
      </w:tr>
      <w:tr w:rsidR="002E3637" w:rsidRPr="002E3637" w:rsidTr="00700795">
        <w:trPr>
          <w:trHeight w:val="331"/>
          <w:ins w:id="2882"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83" w:author="." w:date="2009-05-30T03:16:00Z"/>
                <w:rFonts w:ascii="Calibri" w:hAnsi="Calibri"/>
                <w:color w:val="000000"/>
                <w:sz w:val="22"/>
                <w:szCs w:val="22"/>
              </w:rPr>
            </w:pPr>
            <w:ins w:id="2884" w:author="." w:date="2009-05-30T03:16:00Z">
              <w:r w:rsidRPr="002E3637">
                <w:rPr>
                  <w:rFonts w:ascii="Calibri" w:hAnsi="Calibri"/>
                  <w:color w:val="000000"/>
                  <w:sz w:val="22"/>
                  <w:szCs w:val="22"/>
                </w:rPr>
                <w:t>24</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85" w:author="." w:date="2009-05-30T03:16:00Z"/>
                <w:rFonts w:ascii="Calibri" w:hAnsi="Calibri"/>
                <w:color w:val="000000"/>
                <w:sz w:val="22"/>
                <w:szCs w:val="22"/>
              </w:rPr>
            </w:pPr>
            <w:ins w:id="2886" w:author="." w:date="2009-05-30T03:16:00Z">
              <w:r w:rsidRPr="002E3637">
                <w:rPr>
                  <w:rFonts w:ascii="Calibri" w:hAnsi="Calibri"/>
                  <w:color w:val="000000"/>
                  <w:sz w:val="22"/>
                  <w:szCs w:val="22"/>
                </w:rPr>
                <w:t>197.00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87" w:author="." w:date="2009-05-30T03:16:00Z"/>
                <w:rFonts w:ascii="Calibri" w:hAnsi="Calibri"/>
                <w:color w:val="000000"/>
                <w:sz w:val="22"/>
                <w:szCs w:val="22"/>
              </w:rPr>
            </w:pPr>
            <w:ins w:id="2888" w:author="." w:date="2009-05-30T03:16:00Z">
              <w:r w:rsidRPr="002E3637">
                <w:rPr>
                  <w:rFonts w:ascii="Calibri" w:hAnsi="Calibri"/>
                  <w:color w:val="000000"/>
                  <w:sz w:val="22"/>
                  <w:szCs w:val="22"/>
                </w:rPr>
                <w:t>121.87</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89" w:author="." w:date="2009-05-30T03:16:00Z"/>
                <w:rFonts w:ascii="Calibri" w:hAnsi="Calibri"/>
                <w:color w:val="000000"/>
                <w:sz w:val="22"/>
                <w:szCs w:val="22"/>
              </w:rPr>
            </w:pPr>
            <w:ins w:id="2890" w:author="." w:date="2009-05-30T03:16:00Z">
              <w:r w:rsidRPr="002E3637">
                <w:rPr>
                  <w:rFonts w:ascii="Calibri" w:hAnsi="Calibri"/>
                  <w:color w:val="000000"/>
                  <w:sz w:val="22"/>
                  <w:szCs w:val="22"/>
                </w:rPr>
                <w:t>127.07</w:t>
              </w:r>
            </w:ins>
          </w:p>
        </w:tc>
      </w:tr>
      <w:tr w:rsidR="002E3637" w:rsidRPr="002E3637" w:rsidTr="00700795">
        <w:trPr>
          <w:trHeight w:val="331"/>
          <w:ins w:id="2891"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92" w:author="." w:date="2009-05-30T03:16:00Z"/>
                <w:rFonts w:ascii="Calibri" w:hAnsi="Calibri"/>
                <w:color w:val="000000"/>
                <w:sz w:val="22"/>
                <w:szCs w:val="22"/>
              </w:rPr>
            </w:pPr>
            <w:ins w:id="2893" w:author="." w:date="2009-05-30T03:16:00Z">
              <w:r w:rsidRPr="002E3637">
                <w:rPr>
                  <w:rFonts w:ascii="Calibri" w:hAnsi="Calibri"/>
                  <w:color w:val="000000"/>
                  <w:sz w:val="22"/>
                  <w:szCs w:val="22"/>
                </w:rPr>
                <w:t>28</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94" w:author="." w:date="2009-05-30T03:16:00Z"/>
                <w:rFonts w:ascii="Calibri" w:hAnsi="Calibri"/>
                <w:color w:val="000000"/>
                <w:sz w:val="22"/>
                <w:szCs w:val="22"/>
              </w:rPr>
            </w:pPr>
            <w:ins w:id="2895" w:author="." w:date="2009-05-30T03:16:00Z">
              <w:r w:rsidRPr="002E3637">
                <w:rPr>
                  <w:rFonts w:ascii="Calibri" w:hAnsi="Calibri"/>
                  <w:color w:val="000000"/>
                  <w:sz w:val="22"/>
                  <w:szCs w:val="22"/>
                </w:rPr>
                <w:t>248.00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96" w:author="." w:date="2009-05-30T03:16:00Z"/>
                <w:rFonts w:ascii="Calibri" w:hAnsi="Calibri"/>
                <w:color w:val="000000"/>
                <w:sz w:val="22"/>
                <w:szCs w:val="22"/>
              </w:rPr>
            </w:pPr>
            <w:ins w:id="2897" w:author="." w:date="2009-05-30T03:16:00Z">
              <w:r w:rsidRPr="002E3637">
                <w:rPr>
                  <w:rFonts w:ascii="Calibri" w:hAnsi="Calibri"/>
                  <w:color w:val="000000"/>
                  <w:sz w:val="22"/>
                  <w:szCs w:val="22"/>
                </w:rPr>
                <w:t>126.14</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898" w:author="." w:date="2009-05-30T03:16:00Z"/>
                <w:rFonts w:ascii="Calibri" w:hAnsi="Calibri"/>
                <w:color w:val="000000"/>
                <w:sz w:val="22"/>
                <w:szCs w:val="22"/>
              </w:rPr>
            </w:pPr>
            <w:ins w:id="2899" w:author="." w:date="2009-05-30T03:16:00Z">
              <w:r w:rsidRPr="002E3637">
                <w:rPr>
                  <w:rFonts w:ascii="Calibri" w:hAnsi="Calibri"/>
                  <w:color w:val="000000"/>
                  <w:sz w:val="22"/>
                  <w:szCs w:val="22"/>
                </w:rPr>
                <w:t>127.20</w:t>
              </w:r>
            </w:ins>
          </w:p>
        </w:tc>
      </w:tr>
      <w:tr w:rsidR="002E3637" w:rsidRPr="002E3637" w:rsidTr="00700795">
        <w:trPr>
          <w:trHeight w:val="331"/>
          <w:ins w:id="2900"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01" w:author="." w:date="2009-05-30T03:16:00Z"/>
                <w:rFonts w:ascii="Calibri" w:hAnsi="Calibri"/>
                <w:color w:val="000000"/>
                <w:sz w:val="22"/>
                <w:szCs w:val="22"/>
              </w:rPr>
            </w:pPr>
            <w:ins w:id="2902" w:author="." w:date="2009-05-30T03:16:00Z">
              <w:r w:rsidRPr="002E3637">
                <w:rPr>
                  <w:rFonts w:ascii="Calibri" w:hAnsi="Calibri"/>
                  <w:color w:val="000000"/>
                  <w:sz w:val="22"/>
                  <w:szCs w:val="22"/>
                </w:rPr>
                <w:t>32</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03" w:author="." w:date="2009-05-30T03:16:00Z"/>
                <w:rFonts w:ascii="Calibri" w:hAnsi="Calibri"/>
                <w:color w:val="000000"/>
                <w:sz w:val="22"/>
                <w:szCs w:val="22"/>
              </w:rPr>
            </w:pPr>
            <w:ins w:id="2904" w:author="." w:date="2009-05-30T03:16:00Z">
              <w:r w:rsidRPr="002E3637">
                <w:rPr>
                  <w:rFonts w:ascii="Calibri" w:hAnsi="Calibri"/>
                  <w:color w:val="000000"/>
                  <w:sz w:val="22"/>
                  <w:szCs w:val="22"/>
                </w:rPr>
                <w:t>250.00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05" w:author="." w:date="2009-05-30T03:16:00Z"/>
                <w:rFonts w:ascii="Calibri" w:hAnsi="Calibri"/>
                <w:color w:val="000000"/>
                <w:sz w:val="22"/>
                <w:szCs w:val="22"/>
              </w:rPr>
            </w:pPr>
            <w:ins w:id="2906" w:author="." w:date="2009-05-30T03:16:00Z">
              <w:r w:rsidRPr="002E3637">
                <w:rPr>
                  <w:rFonts w:ascii="Calibri" w:hAnsi="Calibri"/>
                  <w:color w:val="000000"/>
                  <w:sz w:val="22"/>
                  <w:szCs w:val="22"/>
                </w:rPr>
                <w:t>131.82</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07" w:author="." w:date="2009-05-30T03:16:00Z"/>
                <w:rFonts w:ascii="Calibri" w:hAnsi="Calibri"/>
                <w:color w:val="000000"/>
                <w:sz w:val="22"/>
                <w:szCs w:val="22"/>
              </w:rPr>
            </w:pPr>
            <w:ins w:id="2908" w:author="." w:date="2009-05-30T03:16:00Z">
              <w:r w:rsidRPr="002E3637">
                <w:rPr>
                  <w:rFonts w:ascii="Calibri" w:hAnsi="Calibri"/>
                  <w:color w:val="000000"/>
                  <w:sz w:val="22"/>
                  <w:szCs w:val="22"/>
                </w:rPr>
                <w:t>139.27</w:t>
              </w:r>
            </w:ins>
          </w:p>
        </w:tc>
      </w:tr>
      <w:tr w:rsidR="002E3637" w:rsidRPr="002E3637" w:rsidTr="00700795">
        <w:trPr>
          <w:trHeight w:val="331"/>
          <w:ins w:id="2909"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10" w:author="." w:date="2009-05-30T03:16:00Z"/>
                <w:rFonts w:ascii="Calibri" w:hAnsi="Calibri"/>
                <w:color w:val="000000"/>
                <w:sz w:val="22"/>
                <w:szCs w:val="22"/>
              </w:rPr>
            </w:pPr>
            <w:ins w:id="2911" w:author="." w:date="2009-05-30T03:16:00Z">
              <w:r w:rsidRPr="002E3637">
                <w:rPr>
                  <w:rFonts w:ascii="Calibri" w:hAnsi="Calibri"/>
                  <w:color w:val="000000"/>
                  <w:sz w:val="22"/>
                  <w:szCs w:val="22"/>
                </w:rPr>
                <w:t>64</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12" w:author="." w:date="2009-05-30T03:16:00Z"/>
                <w:rFonts w:ascii="Calibri" w:hAnsi="Calibri"/>
                <w:color w:val="000000"/>
                <w:sz w:val="22"/>
                <w:szCs w:val="22"/>
              </w:rPr>
            </w:pPr>
            <w:ins w:id="2913" w:author="." w:date="2009-05-30T03:16:00Z">
              <w:r w:rsidRPr="002E3637">
                <w:rPr>
                  <w:rFonts w:ascii="Calibri" w:hAnsi="Calibri"/>
                  <w:color w:val="000000"/>
                  <w:sz w:val="22"/>
                  <w:szCs w:val="22"/>
                </w:rPr>
                <w:t>356.00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14" w:author="." w:date="2009-05-30T03:16:00Z"/>
                <w:rFonts w:ascii="Calibri" w:hAnsi="Calibri"/>
                <w:color w:val="000000"/>
                <w:sz w:val="22"/>
                <w:szCs w:val="22"/>
              </w:rPr>
            </w:pPr>
            <w:ins w:id="2915" w:author="." w:date="2009-05-30T03:16:00Z">
              <w:r w:rsidRPr="002E3637">
                <w:rPr>
                  <w:rFonts w:ascii="Calibri" w:hAnsi="Calibri"/>
                  <w:color w:val="000000"/>
                  <w:sz w:val="22"/>
                  <w:szCs w:val="22"/>
                </w:rPr>
                <w:t>208.37</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16" w:author="." w:date="2009-05-30T03:16:00Z"/>
                <w:rFonts w:ascii="Calibri" w:hAnsi="Calibri"/>
                <w:color w:val="000000"/>
                <w:sz w:val="22"/>
                <w:szCs w:val="22"/>
              </w:rPr>
            </w:pPr>
            <w:ins w:id="2917" w:author="." w:date="2009-05-30T03:16:00Z">
              <w:r w:rsidRPr="002E3637">
                <w:rPr>
                  <w:rFonts w:ascii="Calibri" w:hAnsi="Calibri"/>
                  <w:color w:val="000000"/>
                  <w:sz w:val="22"/>
                  <w:szCs w:val="22"/>
                </w:rPr>
                <w:t>225.40</w:t>
              </w:r>
            </w:ins>
          </w:p>
        </w:tc>
      </w:tr>
      <w:tr w:rsidR="002E3637" w:rsidRPr="002E3637" w:rsidTr="00700795">
        <w:trPr>
          <w:trHeight w:val="331"/>
          <w:ins w:id="2918"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19" w:author="." w:date="2009-05-30T03:16:00Z"/>
                <w:rFonts w:ascii="Calibri" w:hAnsi="Calibri"/>
                <w:color w:val="000000"/>
                <w:sz w:val="22"/>
                <w:szCs w:val="22"/>
              </w:rPr>
            </w:pPr>
            <w:ins w:id="2920" w:author="." w:date="2009-05-30T03:16:00Z">
              <w:r w:rsidRPr="002E3637">
                <w:rPr>
                  <w:rFonts w:ascii="Calibri" w:hAnsi="Calibri"/>
                  <w:color w:val="000000"/>
                  <w:sz w:val="22"/>
                  <w:szCs w:val="22"/>
                </w:rPr>
                <w:t>80</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21" w:author="." w:date="2009-05-30T03:16:00Z"/>
                <w:rFonts w:ascii="Calibri" w:hAnsi="Calibri"/>
                <w:color w:val="000000"/>
                <w:sz w:val="22"/>
                <w:szCs w:val="22"/>
              </w:rPr>
            </w:pPr>
            <w:ins w:id="2922" w:author="." w:date="2009-05-30T03:16:00Z">
              <w:r w:rsidRPr="002E3637">
                <w:rPr>
                  <w:rFonts w:ascii="Calibri" w:hAnsi="Calibri"/>
                  <w:color w:val="000000"/>
                  <w:sz w:val="22"/>
                  <w:szCs w:val="22"/>
                </w:rPr>
                <w:t>470.00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23" w:author="." w:date="2009-05-30T03:16:00Z"/>
                <w:rFonts w:ascii="Calibri" w:hAnsi="Calibri"/>
                <w:color w:val="000000"/>
                <w:sz w:val="22"/>
                <w:szCs w:val="22"/>
              </w:rPr>
            </w:pPr>
            <w:ins w:id="2924" w:author="." w:date="2009-05-30T03:16:00Z">
              <w:r w:rsidRPr="002E3637">
                <w:rPr>
                  <w:rFonts w:ascii="Calibri" w:hAnsi="Calibri"/>
                  <w:color w:val="000000"/>
                  <w:sz w:val="22"/>
                  <w:szCs w:val="22"/>
                </w:rPr>
                <w:t>286.53</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25" w:author="." w:date="2009-05-30T03:16:00Z"/>
                <w:rFonts w:ascii="Calibri" w:hAnsi="Calibri"/>
                <w:color w:val="000000"/>
                <w:sz w:val="22"/>
                <w:szCs w:val="22"/>
              </w:rPr>
            </w:pPr>
            <w:ins w:id="2926" w:author="." w:date="2009-05-30T03:16:00Z">
              <w:r w:rsidRPr="002E3637">
                <w:rPr>
                  <w:rFonts w:ascii="Calibri" w:hAnsi="Calibri"/>
                  <w:color w:val="000000"/>
                  <w:sz w:val="22"/>
                  <w:szCs w:val="22"/>
                </w:rPr>
                <w:t>287.39</w:t>
              </w:r>
            </w:ins>
          </w:p>
        </w:tc>
      </w:tr>
      <w:tr w:rsidR="002E3637" w:rsidRPr="002E3637" w:rsidTr="00700795">
        <w:trPr>
          <w:trHeight w:val="331"/>
          <w:ins w:id="2927"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28" w:author="." w:date="2009-05-30T03:16:00Z"/>
                <w:rFonts w:ascii="Calibri" w:hAnsi="Calibri"/>
                <w:color w:val="000000"/>
                <w:sz w:val="22"/>
                <w:szCs w:val="22"/>
              </w:rPr>
            </w:pPr>
            <w:ins w:id="2929" w:author="." w:date="2009-05-30T03:16:00Z">
              <w:r w:rsidRPr="002E3637">
                <w:rPr>
                  <w:rFonts w:ascii="Calibri" w:hAnsi="Calibri"/>
                  <w:color w:val="000000"/>
                  <w:sz w:val="22"/>
                  <w:szCs w:val="22"/>
                </w:rPr>
                <w:t>96</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30" w:author="." w:date="2009-05-30T03:16:00Z"/>
                <w:rFonts w:ascii="Calibri" w:hAnsi="Calibri"/>
                <w:color w:val="000000"/>
                <w:sz w:val="22"/>
                <w:szCs w:val="22"/>
              </w:rPr>
            </w:pPr>
            <w:ins w:id="2931" w:author="." w:date="2009-05-30T03:16:00Z">
              <w:r w:rsidRPr="002E3637">
                <w:rPr>
                  <w:rFonts w:ascii="Calibri" w:hAnsi="Calibri"/>
                  <w:color w:val="000000"/>
                  <w:sz w:val="22"/>
                  <w:szCs w:val="22"/>
                </w:rPr>
                <w:t>524.00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32" w:author="." w:date="2009-05-30T03:16:00Z"/>
                <w:rFonts w:ascii="Calibri" w:hAnsi="Calibri"/>
                <w:color w:val="000000"/>
                <w:sz w:val="22"/>
                <w:szCs w:val="22"/>
              </w:rPr>
            </w:pPr>
            <w:ins w:id="2933" w:author="." w:date="2009-05-30T03:16:00Z">
              <w:r w:rsidRPr="002E3637">
                <w:rPr>
                  <w:rFonts w:ascii="Calibri" w:hAnsi="Calibri"/>
                  <w:color w:val="000000"/>
                  <w:sz w:val="22"/>
                  <w:szCs w:val="22"/>
                </w:rPr>
                <w:t>295.23</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34" w:author="." w:date="2009-05-30T03:16:00Z"/>
                <w:rFonts w:ascii="Calibri" w:hAnsi="Calibri"/>
                <w:color w:val="000000"/>
                <w:sz w:val="22"/>
                <w:szCs w:val="22"/>
              </w:rPr>
            </w:pPr>
            <w:ins w:id="2935" w:author="." w:date="2009-05-30T03:16:00Z">
              <w:r w:rsidRPr="002E3637">
                <w:rPr>
                  <w:rFonts w:ascii="Calibri" w:hAnsi="Calibri"/>
                  <w:color w:val="000000"/>
                  <w:sz w:val="22"/>
                  <w:szCs w:val="22"/>
                </w:rPr>
                <w:t>344.47</w:t>
              </w:r>
            </w:ins>
          </w:p>
        </w:tc>
      </w:tr>
      <w:tr w:rsidR="002E3637" w:rsidRPr="002E3637" w:rsidTr="00700795">
        <w:trPr>
          <w:trHeight w:val="331"/>
          <w:ins w:id="2936"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37" w:author="." w:date="2009-05-30T03:16:00Z"/>
                <w:rFonts w:ascii="Calibri" w:hAnsi="Calibri"/>
                <w:color w:val="000000"/>
                <w:sz w:val="22"/>
                <w:szCs w:val="22"/>
              </w:rPr>
            </w:pPr>
            <w:ins w:id="2938" w:author="." w:date="2009-05-30T03:16:00Z">
              <w:r w:rsidRPr="002E3637">
                <w:rPr>
                  <w:rFonts w:ascii="Calibri" w:hAnsi="Calibri"/>
                  <w:color w:val="000000"/>
                  <w:sz w:val="22"/>
                  <w:szCs w:val="22"/>
                </w:rPr>
                <w:t>128</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39" w:author="." w:date="2009-05-30T03:16:00Z"/>
                <w:rFonts w:ascii="Calibri" w:hAnsi="Calibri"/>
                <w:color w:val="000000"/>
                <w:sz w:val="22"/>
                <w:szCs w:val="22"/>
              </w:rPr>
            </w:pPr>
            <w:ins w:id="2940" w:author="." w:date="2009-05-30T03:16:00Z">
              <w:r w:rsidRPr="002E3637">
                <w:rPr>
                  <w:rFonts w:ascii="Calibri" w:hAnsi="Calibri"/>
                  <w:color w:val="000000"/>
                  <w:sz w:val="22"/>
                  <w:szCs w:val="22"/>
                </w:rPr>
                <w:t>560.00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41" w:author="." w:date="2009-05-30T03:16:00Z"/>
                <w:rFonts w:ascii="Calibri" w:hAnsi="Calibri"/>
                <w:color w:val="000000"/>
                <w:sz w:val="22"/>
                <w:szCs w:val="22"/>
              </w:rPr>
            </w:pPr>
            <w:ins w:id="2942" w:author="." w:date="2009-05-30T03:16:00Z">
              <w:r w:rsidRPr="002E3637">
                <w:rPr>
                  <w:rFonts w:ascii="Calibri" w:hAnsi="Calibri"/>
                  <w:color w:val="000000"/>
                  <w:sz w:val="22"/>
                  <w:szCs w:val="22"/>
                </w:rPr>
                <w:t>300.93</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43" w:author="." w:date="2009-05-30T03:16:00Z"/>
                <w:rFonts w:ascii="Calibri" w:hAnsi="Calibri"/>
                <w:color w:val="000000"/>
                <w:sz w:val="22"/>
                <w:szCs w:val="22"/>
              </w:rPr>
            </w:pPr>
            <w:ins w:id="2944" w:author="." w:date="2009-05-30T03:16:00Z">
              <w:r w:rsidRPr="002E3637">
                <w:rPr>
                  <w:rFonts w:ascii="Calibri" w:hAnsi="Calibri"/>
                  <w:color w:val="000000"/>
                  <w:sz w:val="22"/>
                  <w:szCs w:val="22"/>
                </w:rPr>
                <w:t>344.64</w:t>
              </w:r>
            </w:ins>
          </w:p>
        </w:tc>
      </w:tr>
      <w:tr w:rsidR="002E3637" w:rsidRPr="002E3637" w:rsidTr="00700795">
        <w:trPr>
          <w:trHeight w:val="331"/>
          <w:ins w:id="2945"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46" w:author="." w:date="2009-05-30T03:16:00Z"/>
                <w:rFonts w:ascii="Calibri" w:hAnsi="Calibri"/>
                <w:color w:val="000000"/>
                <w:sz w:val="22"/>
                <w:szCs w:val="22"/>
              </w:rPr>
            </w:pPr>
            <w:ins w:id="2947" w:author="." w:date="2009-05-30T03:16:00Z">
              <w:r w:rsidRPr="002E3637">
                <w:rPr>
                  <w:rFonts w:ascii="Calibri" w:hAnsi="Calibri"/>
                  <w:color w:val="000000"/>
                  <w:sz w:val="22"/>
                  <w:szCs w:val="22"/>
                </w:rPr>
                <w:t>160</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48" w:author="." w:date="2009-05-30T03:16:00Z"/>
                <w:rFonts w:ascii="Calibri" w:hAnsi="Calibri"/>
                <w:color w:val="000000"/>
                <w:sz w:val="22"/>
                <w:szCs w:val="22"/>
              </w:rPr>
            </w:pPr>
            <w:ins w:id="2949" w:author="." w:date="2009-05-30T03:16:00Z">
              <w:r w:rsidRPr="002E3637">
                <w:rPr>
                  <w:rFonts w:ascii="Calibri" w:hAnsi="Calibri"/>
                  <w:color w:val="000000"/>
                  <w:sz w:val="22"/>
                  <w:szCs w:val="22"/>
                </w:rPr>
                <w:t>488.00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50" w:author="." w:date="2009-05-30T03:16:00Z"/>
                <w:rFonts w:ascii="Calibri" w:hAnsi="Calibri"/>
                <w:color w:val="000000"/>
                <w:sz w:val="22"/>
                <w:szCs w:val="22"/>
              </w:rPr>
            </w:pPr>
            <w:ins w:id="2951" w:author="." w:date="2009-05-30T03:16:00Z">
              <w:r w:rsidRPr="002E3637">
                <w:rPr>
                  <w:rFonts w:ascii="Calibri" w:hAnsi="Calibri"/>
                  <w:color w:val="000000"/>
                  <w:sz w:val="22"/>
                  <w:szCs w:val="22"/>
                </w:rPr>
                <w:t>331.37</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52" w:author="." w:date="2009-05-30T03:16:00Z"/>
                <w:rFonts w:ascii="Calibri" w:hAnsi="Calibri"/>
                <w:color w:val="000000"/>
                <w:sz w:val="22"/>
                <w:szCs w:val="22"/>
              </w:rPr>
            </w:pPr>
            <w:ins w:id="2953" w:author="." w:date="2009-05-30T03:16:00Z">
              <w:r w:rsidRPr="002E3637">
                <w:rPr>
                  <w:rFonts w:ascii="Calibri" w:hAnsi="Calibri"/>
                  <w:color w:val="000000"/>
                  <w:sz w:val="22"/>
                  <w:szCs w:val="22"/>
                </w:rPr>
                <w:t>369.21</w:t>
              </w:r>
            </w:ins>
          </w:p>
        </w:tc>
      </w:tr>
      <w:tr w:rsidR="002E3637" w:rsidRPr="002E3637" w:rsidTr="00700795">
        <w:trPr>
          <w:trHeight w:val="331"/>
          <w:ins w:id="2954"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55" w:author="." w:date="2009-05-30T03:16:00Z"/>
                <w:rFonts w:ascii="Calibri" w:hAnsi="Calibri"/>
                <w:color w:val="000000"/>
                <w:sz w:val="22"/>
                <w:szCs w:val="22"/>
              </w:rPr>
            </w:pPr>
            <w:ins w:id="2956" w:author="." w:date="2009-05-30T03:16:00Z">
              <w:r w:rsidRPr="002E3637">
                <w:rPr>
                  <w:rFonts w:ascii="Calibri" w:hAnsi="Calibri"/>
                  <w:color w:val="000000"/>
                  <w:sz w:val="22"/>
                  <w:szCs w:val="22"/>
                </w:rPr>
                <w:t>192</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57" w:author="." w:date="2009-05-30T03:16:00Z"/>
                <w:rFonts w:ascii="Calibri" w:hAnsi="Calibri"/>
                <w:color w:val="000000"/>
                <w:sz w:val="22"/>
                <w:szCs w:val="22"/>
              </w:rPr>
            </w:pPr>
            <w:ins w:id="2958" w:author="." w:date="2009-05-30T03:16:00Z">
              <w:r w:rsidRPr="002E3637">
                <w:rPr>
                  <w:rFonts w:ascii="Calibri" w:hAnsi="Calibri"/>
                  <w:color w:val="000000"/>
                  <w:sz w:val="22"/>
                  <w:szCs w:val="22"/>
                </w:rPr>
                <w:t>436.00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59" w:author="." w:date="2009-05-30T03:16:00Z"/>
                <w:rFonts w:ascii="Calibri" w:hAnsi="Calibri"/>
                <w:color w:val="000000"/>
                <w:sz w:val="22"/>
                <w:szCs w:val="22"/>
              </w:rPr>
            </w:pPr>
            <w:ins w:id="2960" w:author="." w:date="2009-05-30T03:16:00Z">
              <w:r w:rsidRPr="002E3637">
                <w:rPr>
                  <w:rFonts w:ascii="Calibri" w:hAnsi="Calibri"/>
                  <w:color w:val="000000"/>
                  <w:sz w:val="22"/>
                  <w:szCs w:val="22"/>
                </w:rPr>
                <w:t>317.74</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61" w:author="." w:date="2009-05-30T03:16:00Z"/>
                <w:rFonts w:ascii="Calibri" w:hAnsi="Calibri"/>
                <w:color w:val="000000"/>
                <w:sz w:val="22"/>
                <w:szCs w:val="22"/>
              </w:rPr>
            </w:pPr>
            <w:ins w:id="2962" w:author="." w:date="2009-05-30T03:16:00Z">
              <w:r w:rsidRPr="002E3637">
                <w:rPr>
                  <w:rFonts w:ascii="Calibri" w:hAnsi="Calibri"/>
                  <w:color w:val="000000"/>
                  <w:sz w:val="22"/>
                  <w:szCs w:val="22"/>
                </w:rPr>
                <w:t>378.78</w:t>
              </w:r>
            </w:ins>
          </w:p>
        </w:tc>
      </w:tr>
      <w:tr w:rsidR="002E3637" w:rsidRPr="002E3637" w:rsidTr="00700795">
        <w:trPr>
          <w:trHeight w:val="331"/>
          <w:ins w:id="2963" w:author="." w:date="2009-05-30T03:16:00Z"/>
        </w:trPr>
        <w:tc>
          <w:tcPr>
            <w:tcW w:w="1751"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64" w:author="." w:date="2009-05-30T03:16:00Z"/>
                <w:rFonts w:ascii="Calibri" w:hAnsi="Calibri"/>
                <w:color w:val="000000"/>
                <w:sz w:val="22"/>
                <w:szCs w:val="22"/>
              </w:rPr>
            </w:pPr>
            <w:ins w:id="2965" w:author="." w:date="2009-05-30T03:16:00Z">
              <w:r w:rsidRPr="002E3637">
                <w:rPr>
                  <w:rFonts w:ascii="Calibri" w:hAnsi="Calibri"/>
                  <w:color w:val="000000"/>
                  <w:sz w:val="22"/>
                  <w:szCs w:val="22"/>
                </w:rPr>
                <w:t>224</w:t>
              </w:r>
            </w:ins>
          </w:p>
        </w:tc>
        <w:tc>
          <w:tcPr>
            <w:tcW w:w="765"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66" w:author="." w:date="2009-05-30T03:16:00Z"/>
                <w:rFonts w:ascii="Calibri" w:hAnsi="Calibri"/>
                <w:color w:val="000000"/>
                <w:sz w:val="22"/>
                <w:szCs w:val="22"/>
              </w:rPr>
            </w:pPr>
            <w:ins w:id="2967" w:author="." w:date="2009-05-30T03:16:00Z">
              <w:r w:rsidRPr="002E3637">
                <w:rPr>
                  <w:rFonts w:ascii="Calibri" w:hAnsi="Calibri"/>
                  <w:color w:val="000000"/>
                  <w:sz w:val="22"/>
                  <w:szCs w:val="22"/>
                </w:rPr>
                <w:t>402.00</w:t>
              </w:r>
            </w:ins>
          </w:p>
        </w:tc>
        <w:tc>
          <w:tcPr>
            <w:tcW w:w="102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68" w:author="." w:date="2009-05-30T03:16:00Z"/>
                <w:rFonts w:ascii="Calibri" w:hAnsi="Calibri"/>
                <w:color w:val="000000"/>
                <w:sz w:val="22"/>
                <w:szCs w:val="22"/>
              </w:rPr>
            </w:pPr>
            <w:ins w:id="2969" w:author="." w:date="2009-05-30T03:16:00Z">
              <w:r w:rsidRPr="002E3637">
                <w:rPr>
                  <w:rFonts w:ascii="Calibri" w:hAnsi="Calibri"/>
                  <w:color w:val="000000"/>
                  <w:sz w:val="22"/>
                  <w:szCs w:val="22"/>
                </w:rPr>
                <w:t>296.02</w:t>
              </w:r>
            </w:ins>
          </w:p>
        </w:tc>
        <w:tc>
          <w:tcPr>
            <w:tcW w:w="145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70" w:author="." w:date="2009-05-30T03:16:00Z"/>
                <w:rFonts w:ascii="Calibri" w:hAnsi="Calibri"/>
                <w:color w:val="000000"/>
                <w:sz w:val="22"/>
                <w:szCs w:val="22"/>
              </w:rPr>
            </w:pPr>
            <w:ins w:id="2971" w:author="." w:date="2009-05-30T03:16:00Z">
              <w:r w:rsidRPr="002E3637">
                <w:rPr>
                  <w:rFonts w:ascii="Calibri" w:hAnsi="Calibri"/>
                  <w:color w:val="000000"/>
                  <w:sz w:val="22"/>
                  <w:szCs w:val="22"/>
                </w:rPr>
                <w:t>402.04</w:t>
              </w:r>
            </w:ins>
          </w:p>
        </w:tc>
      </w:tr>
    </w:tbl>
    <w:p w:rsidR="00DC5921" w:rsidRDefault="00DC5921" w:rsidP="00DC5921">
      <w:pPr>
        <w:pStyle w:val="Caption"/>
        <w:keepNext/>
        <w:rPr>
          <w:ins w:id="2972" w:author="." w:date="2009-05-30T03:16:00Z"/>
        </w:rPr>
      </w:pPr>
      <w:bookmarkStart w:id="2973" w:name="_Ref228183894"/>
      <w:bookmarkStart w:id="2974" w:name="_Toc228209102"/>
      <w:ins w:id="2975" w:author="." w:date="2009-05-30T03:16:00Z">
        <w:r>
          <w:lastRenderedPageBreak/>
          <w:t xml:space="preserve">Table </w:t>
        </w:r>
      </w:ins>
      <w:ins w:id="2976" w:author="." w:date="2009-05-30T02:58:00Z">
        <w:r w:rsidR="0033544C">
          <w:fldChar w:fldCharType="begin"/>
        </w:r>
        <w:r w:rsidR="00B343AF">
          <w:instrText xml:space="preserve"> STYLEREF 1 \s </w:instrText>
        </w:r>
      </w:ins>
      <w:r w:rsidR="0033544C">
        <w:fldChar w:fldCharType="separate"/>
      </w:r>
      <w:r w:rsidR="00B343AF">
        <w:rPr>
          <w:noProof/>
        </w:rPr>
        <w:t>8</w:t>
      </w:r>
      <w:ins w:id="2977"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2978" w:author="." w:date="2009-05-30T02:58:00Z">
        <w:r w:rsidR="00B343AF">
          <w:rPr>
            <w:noProof/>
          </w:rPr>
          <w:t>6</w:t>
        </w:r>
        <w:r w:rsidR="0033544C">
          <w:fldChar w:fldCharType="end"/>
        </w:r>
      </w:ins>
      <w:del w:id="2979"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6</w:delText>
        </w:r>
        <w:r w:rsidR="0033544C" w:rsidDel="00B343AF">
          <w:fldChar w:fldCharType="end"/>
        </w:r>
      </w:del>
      <w:bookmarkEnd w:id="2973"/>
      <w:ins w:id="2980" w:author="." w:date="2009-05-30T03:16:00Z">
        <w:r>
          <w:t xml:space="preserve"> </w:t>
        </w:r>
        <w:r w:rsidRPr="008C6810">
          <w:t>Bandwidth utilization of GridTorrent with various parallel streams and seeds f</w:t>
        </w:r>
        <w:r w:rsidR="002866B9">
          <w:t>or useful data transmission on W</w:t>
        </w:r>
        <w:r w:rsidRPr="008C6810">
          <w:t>AN</w:t>
        </w:r>
        <w:bookmarkEnd w:id="2974"/>
      </w:ins>
    </w:p>
    <w:tbl>
      <w:tblPr>
        <w:tblW w:w="5000" w:type="pct"/>
        <w:jc w:val="center"/>
        <w:tblLook w:val="04A0"/>
      </w:tblPr>
      <w:tblGrid>
        <w:gridCol w:w="2461"/>
        <w:gridCol w:w="1242"/>
        <w:gridCol w:w="1241"/>
        <w:gridCol w:w="1241"/>
        <w:gridCol w:w="1241"/>
        <w:gridCol w:w="1243"/>
      </w:tblGrid>
      <w:tr w:rsidR="002E3637" w:rsidRPr="002E3637" w:rsidTr="00700795">
        <w:trPr>
          <w:trHeight w:val="504"/>
          <w:jc w:val="center"/>
          <w:ins w:id="2981" w:author="." w:date="2009-05-30T03:16:00Z"/>
        </w:trPr>
        <w:tc>
          <w:tcPr>
            <w:tcW w:w="141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3637" w:rsidRPr="002E3637" w:rsidRDefault="002E3637" w:rsidP="002E3637">
            <w:pPr>
              <w:jc w:val="center"/>
              <w:rPr>
                <w:ins w:id="2982" w:author="." w:date="2009-05-30T03:16:00Z"/>
                <w:rFonts w:ascii="Calibri" w:hAnsi="Calibri"/>
                <w:b/>
                <w:bCs/>
                <w:color w:val="000000"/>
              </w:rPr>
            </w:pPr>
            <w:ins w:id="2983" w:author="." w:date="2009-05-30T03:16:00Z">
              <w:r w:rsidRPr="002E3637">
                <w:rPr>
                  <w:rFonts w:ascii="Calibri" w:hAnsi="Calibri"/>
                  <w:b/>
                  <w:bCs/>
                  <w:color w:val="000000"/>
                </w:rPr>
                <w:t>Number of Seeds</w:t>
              </w:r>
            </w:ins>
          </w:p>
        </w:tc>
        <w:tc>
          <w:tcPr>
            <w:tcW w:w="3581" w:type="pct"/>
            <w:gridSpan w:val="5"/>
            <w:tcBorders>
              <w:top w:val="single" w:sz="4" w:space="0" w:color="auto"/>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84" w:author="." w:date="2009-05-30T03:16:00Z"/>
                <w:rFonts w:ascii="Calibri" w:hAnsi="Calibri"/>
                <w:b/>
                <w:bCs/>
                <w:color w:val="000000"/>
              </w:rPr>
            </w:pPr>
            <w:ins w:id="2985" w:author="." w:date="2009-05-30T03:16:00Z">
              <w:r w:rsidRPr="002E3637">
                <w:rPr>
                  <w:rFonts w:ascii="Calibri" w:hAnsi="Calibri"/>
                  <w:b/>
                  <w:bCs/>
                  <w:color w:val="000000"/>
                </w:rPr>
                <w:t>End-to-end Mean Bandwidth (Mbps)</w:t>
              </w:r>
            </w:ins>
          </w:p>
        </w:tc>
      </w:tr>
      <w:tr w:rsidR="002E3637" w:rsidRPr="002E3637" w:rsidTr="00700795">
        <w:trPr>
          <w:trHeight w:val="504"/>
          <w:jc w:val="center"/>
          <w:ins w:id="2986" w:author="." w:date="2009-05-30T03:16:00Z"/>
        </w:trPr>
        <w:tc>
          <w:tcPr>
            <w:tcW w:w="1419" w:type="pct"/>
            <w:vMerge/>
            <w:tcBorders>
              <w:top w:val="single" w:sz="4" w:space="0" w:color="auto"/>
              <w:left w:val="single" w:sz="4" w:space="0" w:color="auto"/>
              <w:bottom w:val="single" w:sz="4" w:space="0" w:color="auto"/>
              <w:right w:val="single" w:sz="4" w:space="0" w:color="auto"/>
            </w:tcBorders>
            <w:vAlign w:val="center"/>
            <w:hideMark/>
          </w:tcPr>
          <w:p w:rsidR="002E3637" w:rsidRPr="002E3637" w:rsidRDefault="002E3637" w:rsidP="002E3637">
            <w:pPr>
              <w:jc w:val="center"/>
              <w:rPr>
                <w:ins w:id="2987" w:author="." w:date="2009-05-30T03:16:00Z"/>
                <w:rFonts w:ascii="Calibri" w:hAnsi="Calibri"/>
                <w:b/>
                <w:bCs/>
                <w:color w:val="000000"/>
              </w:rPr>
            </w:pPr>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88" w:author="." w:date="2009-05-30T03:16:00Z"/>
                <w:rFonts w:ascii="Calibri" w:hAnsi="Calibri"/>
                <w:b/>
                <w:bCs/>
                <w:color w:val="000000"/>
              </w:rPr>
            </w:pPr>
            <w:ins w:id="2989" w:author="." w:date="2009-05-30T03:16:00Z">
              <w:r w:rsidRPr="002E3637">
                <w:rPr>
                  <w:rFonts w:ascii="Calibri" w:hAnsi="Calibri"/>
                  <w:b/>
                  <w:bCs/>
                  <w:color w:val="000000"/>
                </w:rPr>
                <w:t>GT1</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90" w:author="." w:date="2009-05-30T03:16:00Z"/>
                <w:rFonts w:ascii="Calibri" w:hAnsi="Calibri"/>
                <w:b/>
                <w:bCs/>
                <w:color w:val="000000"/>
              </w:rPr>
            </w:pPr>
            <w:ins w:id="2991" w:author="." w:date="2009-05-30T03:16:00Z">
              <w:r w:rsidRPr="002E3637">
                <w:rPr>
                  <w:rFonts w:ascii="Calibri" w:hAnsi="Calibri"/>
                  <w:b/>
                  <w:bCs/>
                  <w:color w:val="000000"/>
                </w:rPr>
                <w:t>GT2</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92" w:author="." w:date="2009-05-30T03:16:00Z"/>
                <w:rFonts w:ascii="Calibri" w:hAnsi="Calibri"/>
                <w:b/>
                <w:bCs/>
                <w:color w:val="000000"/>
              </w:rPr>
            </w:pPr>
            <w:ins w:id="2993" w:author="." w:date="2009-05-30T03:16:00Z">
              <w:r w:rsidRPr="002E3637">
                <w:rPr>
                  <w:rFonts w:ascii="Calibri" w:hAnsi="Calibri"/>
                  <w:b/>
                  <w:bCs/>
                  <w:color w:val="000000"/>
                </w:rPr>
                <w:t>GT4</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94" w:author="." w:date="2009-05-30T03:16:00Z"/>
                <w:rFonts w:ascii="Calibri" w:hAnsi="Calibri"/>
                <w:b/>
                <w:bCs/>
                <w:color w:val="000000"/>
              </w:rPr>
            </w:pPr>
            <w:ins w:id="2995" w:author="." w:date="2009-05-30T03:16:00Z">
              <w:r w:rsidRPr="002E3637">
                <w:rPr>
                  <w:rFonts w:ascii="Calibri" w:hAnsi="Calibri"/>
                  <w:b/>
                  <w:bCs/>
                  <w:color w:val="000000"/>
                </w:rPr>
                <w:t>GT8</w:t>
              </w:r>
            </w:ins>
          </w:p>
        </w:tc>
        <w:tc>
          <w:tcPr>
            <w:tcW w:w="71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96" w:author="." w:date="2009-05-30T03:16:00Z"/>
                <w:rFonts w:ascii="Calibri" w:hAnsi="Calibri"/>
                <w:b/>
                <w:bCs/>
                <w:color w:val="000000"/>
              </w:rPr>
            </w:pPr>
            <w:ins w:id="2997" w:author="." w:date="2009-05-30T03:16:00Z">
              <w:r w:rsidRPr="002E3637">
                <w:rPr>
                  <w:rFonts w:ascii="Calibri" w:hAnsi="Calibri"/>
                  <w:b/>
                  <w:bCs/>
                  <w:color w:val="000000"/>
                </w:rPr>
                <w:t>G16</w:t>
              </w:r>
            </w:ins>
          </w:p>
        </w:tc>
      </w:tr>
      <w:tr w:rsidR="002E3637" w:rsidRPr="002E3637" w:rsidTr="00700795">
        <w:trPr>
          <w:trHeight w:val="504"/>
          <w:jc w:val="center"/>
          <w:ins w:id="2998"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2999" w:author="." w:date="2009-05-30T03:16:00Z"/>
                <w:rFonts w:ascii="Calibri" w:hAnsi="Calibri"/>
                <w:color w:val="000000"/>
                <w:sz w:val="22"/>
                <w:szCs w:val="22"/>
              </w:rPr>
            </w:pPr>
            <w:ins w:id="3000" w:author="." w:date="2009-05-30T03:16:00Z">
              <w:r w:rsidRPr="002E3637">
                <w:rPr>
                  <w:rFonts w:ascii="Calibri" w:hAnsi="Calibri"/>
                  <w:color w:val="000000"/>
                  <w:sz w:val="22"/>
                  <w:szCs w:val="22"/>
                </w:rPr>
                <w:t>1</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01" w:author="." w:date="2009-05-30T03:16:00Z"/>
                <w:rFonts w:ascii="Calibri" w:hAnsi="Calibri"/>
                <w:color w:val="000000"/>
                <w:sz w:val="22"/>
                <w:szCs w:val="22"/>
              </w:rPr>
            </w:pPr>
            <w:ins w:id="3002" w:author="." w:date="2009-05-30T03:16:00Z">
              <w:r w:rsidRPr="002E3637">
                <w:rPr>
                  <w:rFonts w:ascii="Calibri" w:hAnsi="Calibri"/>
                  <w:color w:val="000000"/>
                  <w:sz w:val="22"/>
                  <w:szCs w:val="22"/>
                </w:rPr>
                <w:t>11.02</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03" w:author="." w:date="2009-05-30T03:16:00Z"/>
                <w:rFonts w:ascii="Calibri" w:hAnsi="Calibri"/>
                <w:color w:val="000000"/>
                <w:sz w:val="22"/>
                <w:szCs w:val="22"/>
              </w:rPr>
            </w:pPr>
            <w:ins w:id="3004" w:author="." w:date="2009-05-30T03:16:00Z">
              <w:r w:rsidRPr="002E3637">
                <w:rPr>
                  <w:rFonts w:ascii="Calibri" w:hAnsi="Calibri"/>
                  <w:color w:val="000000"/>
                  <w:sz w:val="22"/>
                  <w:szCs w:val="22"/>
                </w:rPr>
                <w:t>21.68</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05" w:author="." w:date="2009-05-30T03:16:00Z"/>
                <w:rFonts w:ascii="Calibri" w:hAnsi="Calibri"/>
                <w:color w:val="000000"/>
                <w:sz w:val="22"/>
                <w:szCs w:val="22"/>
              </w:rPr>
            </w:pPr>
            <w:ins w:id="3006" w:author="." w:date="2009-05-30T03:16:00Z">
              <w:r w:rsidRPr="002E3637">
                <w:rPr>
                  <w:rFonts w:ascii="Calibri" w:hAnsi="Calibri"/>
                  <w:color w:val="000000"/>
                  <w:sz w:val="22"/>
                  <w:szCs w:val="22"/>
                </w:rPr>
                <w:t>41.51</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07" w:author="." w:date="2009-05-30T03:16:00Z"/>
                <w:rFonts w:ascii="Calibri" w:hAnsi="Calibri"/>
                <w:color w:val="000000"/>
                <w:sz w:val="22"/>
                <w:szCs w:val="22"/>
              </w:rPr>
            </w:pPr>
            <w:ins w:id="3008" w:author="." w:date="2009-05-30T03:16:00Z">
              <w:r w:rsidRPr="002E3637">
                <w:rPr>
                  <w:rFonts w:ascii="Calibri" w:hAnsi="Calibri"/>
                  <w:color w:val="000000"/>
                  <w:sz w:val="22"/>
                  <w:szCs w:val="22"/>
                </w:rPr>
                <w:t>82.96</w:t>
              </w:r>
            </w:ins>
          </w:p>
        </w:tc>
        <w:tc>
          <w:tcPr>
            <w:tcW w:w="71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09" w:author="." w:date="2009-05-30T03:16:00Z"/>
                <w:rFonts w:ascii="Calibri" w:hAnsi="Calibri"/>
                <w:color w:val="000000"/>
                <w:sz w:val="22"/>
                <w:szCs w:val="22"/>
              </w:rPr>
            </w:pPr>
            <w:ins w:id="3010" w:author="." w:date="2009-05-30T03:16:00Z">
              <w:r w:rsidRPr="002E3637">
                <w:rPr>
                  <w:rFonts w:ascii="Calibri" w:hAnsi="Calibri"/>
                  <w:color w:val="000000"/>
                  <w:sz w:val="22"/>
                  <w:szCs w:val="22"/>
                </w:rPr>
                <w:t>143.66</w:t>
              </w:r>
            </w:ins>
          </w:p>
        </w:tc>
      </w:tr>
      <w:tr w:rsidR="002E3637" w:rsidRPr="002E3637" w:rsidTr="00700795">
        <w:trPr>
          <w:trHeight w:val="504"/>
          <w:jc w:val="center"/>
          <w:ins w:id="3011"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12" w:author="." w:date="2009-05-30T03:16:00Z"/>
                <w:rFonts w:ascii="Calibri" w:hAnsi="Calibri"/>
                <w:color w:val="000000"/>
                <w:sz w:val="22"/>
                <w:szCs w:val="22"/>
              </w:rPr>
            </w:pPr>
            <w:ins w:id="3013" w:author="." w:date="2009-05-30T03:16:00Z">
              <w:r w:rsidRPr="002E3637">
                <w:rPr>
                  <w:rFonts w:ascii="Calibri" w:hAnsi="Calibri"/>
                  <w:color w:val="000000"/>
                  <w:sz w:val="22"/>
                  <w:szCs w:val="22"/>
                </w:rPr>
                <w:t>2</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14" w:author="." w:date="2009-05-30T03:16:00Z"/>
                <w:rFonts w:ascii="Calibri" w:hAnsi="Calibri"/>
                <w:color w:val="000000"/>
                <w:sz w:val="22"/>
                <w:szCs w:val="22"/>
              </w:rPr>
            </w:pPr>
            <w:ins w:id="3015" w:author="." w:date="2009-05-30T03:16:00Z">
              <w:r w:rsidRPr="002E3637">
                <w:rPr>
                  <w:rFonts w:ascii="Calibri" w:hAnsi="Calibri"/>
                  <w:color w:val="000000"/>
                  <w:sz w:val="22"/>
                  <w:szCs w:val="22"/>
                </w:rPr>
                <w:t>22.48</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16" w:author="." w:date="2009-05-30T03:16:00Z"/>
                <w:rFonts w:ascii="Calibri" w:hAnsi="Calibri"/>
                <w:color w:val="000000"/>
                <w:sz w:val="22"/>
                <w:szCs w:val="22"/>
              </w:rPr>
            </w:pPr>
            <w:ins w:id="3017" w:author="." w:date="2009-05-30T03:16:00Z">
              <w:r w:rsidRPr="002E3637">
                <w:rPr>
                  <w:rFonts w:ascii="Calibri" w:hAnsi="Calibri"/>
                  <w:color w:val="000000"/>
                  <w:sz w:val="22"/>
                  <w:szCs w:val="22"/>
                </w:rPr>
                <w:t>46.10</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18" w:author="." w:date="2009-05-30T03:16:00Z"/>
                <w:rFonts w:ascii="Calibri" w:hAnsi="Calibri"/>
                <w:color w:val="000000"/>
                <w:sz w:val="22"/>
                <w:szCs w:val="22"/>
              </w:rPr>
            </w:pPr>
            <w:ins w:id="3019" w:author="." w:date="2009-05-30T03:16:00Z">
              <w:r w:rsidRPr="002E3637">
                <w:rPr>
                  <w:rFonts w:ascii="Calibri" w:hAnsi="Calibri"/>
                  <w:color w:val="000000"/>
                  <w:sz w:val="22"/>
                  <w:szCs w:val="22"/>
                </w:rPr>
                <w:t>83.51</w:t>
              </w:r>
            </w:ins>
          </w:p>
        </w:tc>
        <w:tc>
          <w:tcPr>
            <w:tcW w:w="716"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20" w:author="." w:date="2009-05-30T03:16:00Z"/>
                <w:rFonts w:ascii="Calibri" w:hAnsi="Calibri"/>
                <w:color w:val="000000"/>
                <w:sz w:val="22"/>
                <w:szCs w:val="22"/>
              </w:rPr>
            </w:pPr>
            <w:ins w:id="3021" w:author="." w:date="2009-05-30T03:16:00Z">
              <w:r w:rsidRPr="002E3637">
                <w:rPr>
                  <w:rFonts w:ascii="Calibri" w:hAnsi="Calibri"/>
                  <w:color w:val="000000"/>
                  <w:sz w:val="22"/>
                  <w:szCs w:val="22"/>
                </w:rPr>
                <w:t>169.16</w:t>
              </w:r>
            </w:ins>
          </w:p>
        </w:tc>
        <w:tc>
          <w:tcPr>
            <w:tcW w:w="717" w:type="pct"/>
            <w:tcBorders>
              <w:top w:val="nil"/>
              <w:left w:val="nil"/>
              <w:bottom w:val="single" w:sz="4" w:space="0" w:color="auto"/>
              <w:right w:val="single" w:sz="4" w:space="0" w:color="auto"/>
            </w:tcBorders>
            <w:shd w:val="clear" w:color="auto" w:fill="auto"/>
            <w:noWrap/>
            <w:vAlign w:val="bottom"/>
            <w:hideMark/>
          </w:tcPr>
          <w:p w:rsidR="002E3637" w:rsidRPr="002E3637" w:rsidRDefault="002E3637" w:rsidP="002E3637">
            <w:pPr>
              <w:jc w:val="center"/>
              <w:rPr>
                <w:ins w:id="3022" w:author="." w:date="2009-05-30T03:16:00Z"/>
                <w:rFonts w:ascii="Calibri" w:hAnsi="Calibri"/>
                <w:color w:val="000000"/>
                <w:sz w:val="22"/>
                <w:szCs w:val="22"/>
              </w:rPr>
            </w:pPr>
            <w:ins w:id="3023" w:author="." w:date="2009-05-30T03:16:00Z">
              <w:r w:rsidRPr="002E3637">
                <w:rPr>
                  <w:rFonts w:ascii="Calibri" w:hAnsi="Calibri"/>
                  <w:color w:val="000000"/>
                  <w:sz w:val="22"/>
                  <w:szCs w:val="22"/>
                </w:rPr>
                <w:t>281.41</w:t>
              </w:r>
            </w:ins>
          </w:p>
        </w:tc>
      </w:tr>
      <w:tr w:rsidR="0002521F" w:rsidRPr="002E3637" w:rsidTr="00700795">
        <w:trPr>
          <w:trHeight w:val="504"/>
          <w:jc w:val="center"/>
          <w:ins w:id="3024"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25" w:author="." w:date="2009-05-30T03:16:00Z"/>
                <w:rFonts w:ascii="Calibri" w:hAnsi="Calibri"/>
                <w:color w:val="000000"/>
                <w:sz w:val="22"/>
                <w:szCs w:val="22"/>
              </w:rPr>
            </w:pPr>
            <w:ins w:id="3026" w:author="." w:date="2009-05-30T03:16:00Z">
              <w:r w:rsidRPr="002E3637">
                <w:rPr>
                  <w:rFonts w:ascii="Calibri" w:hAnsi="Calibri"/>
                  <w:color w:val="000000"/>
                  <w:sz w:val="22"/>
                  <w:szCs w:val="22"/>
                </w:rPr>
                <w:t>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27" w:author="." w:date="2009-05-30T03:16:00Z"/>
                <w:rFonts w:ascii="Calibri" w:hAnsi="Calibri"/>
                <w:color w:val="000000"/>
                <w:sz w:val="22"/>
                <w:szCs w:val="22"/>
              </w:rPr>
            </w:pPr>
            <w:ins w:id="3028" w:author="." w:date="2009-05-30T03:16:00Z">
              <w:r w:rsidRPr="002E3637">
                <w:rPr>
                  <w:rFonts w:ascii="Calibri" w:hAnsi="Calibri"/>
                  <w:color w:val="000000"/>
                  <w:sz w:val="22"/>
                  <w:szCs w:val="22"/>
                </w:rPr>
                <w:t>43.95</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29" w:author="." w:date="2009-05-30T03:16:00Z"/>
                <w:rFonts w:ascii="Calibri" w:hAnsi="Calibri"/>
                <w:color w:val="000000"/>
                <w:sz w:val="22"/>
                <w:szCs w:val="22"/>
              </w:rPr>
            </w:pPr>
            <w:ins w:id="3030" w:author="." w:date="2009-05-30T03:16:00Z">
              <w:r w:rsidRPr="002E3637">
                <w:rPr>
                  <w:rFonts w:ascii="Calibri" w:hAnsi="Calibri"/>
                  <w:color w:val="000000"/>
                  <w:sz w:val="22"/>
                  <w:szCs w:val="22"/>
                </w:rPr>
                <w:t>81.66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31" w:author="." w:date="2009-05-30T03:16:00Z"/>
                <w:rFonts w:ascii="Calibri" w:hAnsi="Calibri"/>
                <w:color w:val="000000"/>
                <w:sz w:val="22"/>
                <w:szCs w:val="22"/>
              </w:rPr>
            </w:pPr>
            <w:ins w:id="3032" w:author="." w:date="2009-05-30T03:16:00Z">
              <w:r w:rsidRPr="002E3637">
                <w:rPr>
                  <w:rFonts w:ascii="Calibri" w:hAnsi="Calibri"/>
                  <w:color w:val="000000"/>
                  <w:sz w:val="22"/>
                  <w:szCs w:val="22"/>
                </w:rPr>
                <w:t>147.10</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33" w:author="." w:date="2009-05-30T03:16:00Z"/>
                <w:rFonts w:ascii="Calibri" w:hAnsi="Calibri"/>
                <w:color w:val="000000"/>
                <w:sz w:val="22"/>
                <w:szCs w:val="22"/>
              </w:rPr>
            </w:pPr>
            <w:ins w:id="3034" w:author="." w:date="2009-05-30T03:16:00Z">
              <w:r w:rsidRPr="002E3637">
                <w:rPr>
                  <w:rFonts w:ascii="Calibri" w:hAnsi="Calibri"/>
                  <w:color w:val="000000"/>
                  <w:sz w:val="22"/>
                  <w:szCs w:val="22"/>
                </w:rPr>
                <w:t>262.69</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35" w:author="." w:date="2009-05-30T03:16:00Z"/>
                <w:rFonts w:ascii="Calibri" w:hAnsi="Calibri"/>
                <w:color w:val="000000"/>
                <w:sz w:val="22"/>
                <w:szCs w:val="22"/>
              </w:rPr>
            </w:pPr>
            <w:ins w:id="3036" w:author="." w:date="2009-05-30T03:16:00Z">
              <w:r w:rsidRPr="002E3637">
                <w:rPr>
                  <w:rFonts w:ascii="Calibri" w:hAnsi="Calibri"/>
                  <w:color w:val="000000"/>
                  <w:sz w:val="22"/>
                  <w:szCs w:val="22"/>
                </w:rPr>
                <w:t>322.35</w:t>
              </w:r>
            </w:ins>
          </w:p>
        </w:tc>
      </w:tr>
      <w:tr w:rsidR="0002521F" w:rsidRPr="002E3637" w:rsidTr="00700795">
        <w:trPr>
          <w:trHeight w:val="504"/>
          <w:jc w:val="center"/>
          <w:ins w:id="3037"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38" w:author="." w:date="2009-05-30T03:16:00Z"/>
                <w:rFonts w:ascii="Calibri" w:hAnsi="Calibri"/>
                <w:color w:val="000000"/>
                <w:sz w:val="22"/>
                <w:szCs w:val="22"/>
              </w:rPr>
            </w:pPr>
            <w:ins w:id="3039" w:author="." w:date="2009-05-30T03:16:00Z">
              <w:r w:rsidRPr="002E3637">
                <w:rPr>
                  <w:rFonts w:ascii="Calibri" w:hAnsi="Calibri"/>
                  <w:color w:val="000000"/>
                  <w:sz w:val="22"/>
                  <w:szCs w:val="22"/>
                </w:rPr>
                <w:t>5</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40" w:author="." w:date="2009-05-30T03:16:00Z"/>
                <w:rFonts w:ascii="Calibri" w:hAnsi="Calibri"/>
                <w:color w:val="000000"/>
                <w:sz w:val="22"/>
                <w:szCs w:val="22"/>
              </w:rPr>
            </w:pPr>
            <w:ins w:id="3041" w:author="." w:date="2009-05-30T03:16:00Z">
              <w:r w:rsidRPr="002E3637">
                <w:rPr>
                  <w:rFonts w:ascii="Calibri" w:hAnsi="Calibri"/>
                  <w:color w:val="000000"/>
                  <w:sz w:val="22"/>
                  <w:szCs w:val="22"/>
                </w:rPr>
                <w:t>54.02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42" w:author="." w:date="2009-05-30T03:16:00Z"/>
                <w:rFonts w:ascii="Calibri" w:hAnsi="Calibri"/>
                <w:color w:val="000000"/>
                <w:sz w:val="22"/>
                <w:szCs w:val="22"/>
              </w:rPr>
            </w:pPr>
            <w:ins w:id="3043" w:author="." w:date="2009-05-30T03:16:00Z">
              <w:r w:rsidRPr="002E3637">
                <w:rPr>
                  <w:rFonts w:ascii="Calibri" w:hAnsi="Calibri"/>
                  <w:color w:val="000000"/>
                  <w:sz w:val="22"/>
                  <w:szCs w:val="22"/>
                </w:rPr>
                <w:t>106.39</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44" w:author="." w:date="2009-05-30T03:16:00Z"/>
                <w:rFonts w:ascii="Calibri" w:hAnsi="Calibri"/>
                <w:color w:val="000000"/>
                <w:sz w:val="22"/>
                <w:szCs w:val="22"/>
              </w:rPr>
            </w:pPr>
            <w:ins w:id="3045" w:author="." w:date="2009-05-30T03:16:00Z">
              <w:r w:rsidRPr="002E3637">
                <w:rPr>
                  <w:rFonts w:ascii="Calibri" w:hAnsi="Calibri"/>
                  <w:color w:val="000000"/>
                  <w:sz w:val="22"/>
                  <w:szCs w:val="22"/>
                </w:rPr>
                <w:t>184.14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46" w:author="." w:date="2009-05-30T03:16:00Z"/>
                <w:rFonts w:ascii="Calibri" w:hAnsi="Calibri"/>
                <w:color w:val="000000"/>
                <w:sz w:val="22"/>
                <w:szCs w:val="22"/>
              </w:rPr>
            </w:pPr>
            <w:ins w:id="3047" w:author="." w:date="2009-05-30T03:16:00Z">
              <w:r w:rsidRPr="002E3637">
                <w:rPr>
                  <w:rFonts w:ascii="Calibri" w:hAnsi="Calibri"/>
                  <w:color w:val="000000"/>
                  <w:sz w:val="22"/>
                  <w:szCs w:val="22"/>
                </w:rPr>
                <w:t>284.75</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48" w:author="." w:date="2009-05-30T03:16:00Z"/>
                <w:rFonts w:ascii="Calibri" w:hAnsi="Calibri"/>
                <w:color w:val="000000"/>
                <w:sz w:val="22"/>
                <w:szCs w:val="22"/>
              </w:rPr>
            </w:pPr>
            <w:ins w:id="3049" w:author="." w:date="2009-05-30T03:16:00Z">
              <w:r w:rsidRPr="002E3637">
                <w:rPr>
                  <w:rFonts w:ascii="Calibri" w:hAnsi="Calibri"/>
                  <w:color w:val="000000"/>
                  <w:sz w:val="22"/>
                  <w:szCs w:val="22"/>
                </w:rPr>
                <w:t>322.36</w:t>
              </w:r>
            </w:ins>
          </w:p>
        </w:tc>
      </w:tr>
      <w:tr w:rsidR="0002521F" w:rsidRPr="002E3637" w:rsidTr="00700795">
        <w:trPr>
          <w:trHeight w:val="504"/>
          <w:jc w:val="center"/>
          <w:ins w:id="3050"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51" w:author="." w:date="2009-05-30T03:16:00Z"/>
                <w:rFonts w:ascii="Calibri" w:hAnsi="Calibri"/>
                <w:color w:val="000000"/>
                <w:sz w:val="22"/>
                <w:szCs w:val="22"/>
              </w:rPr>
            </w:pPr>
            <w:ins w:id="3052" w:author="." w:date="2009-05-30T03:16:00Z">
              <w:r w:rsidRPr="002E3637">
                <w:rPr>
                  <w:rFonts w:ascii="Calibri" w:hAnsi="Calibri"/>
                  <w:color w:val="000000"/>
                  <w:sz w:val="22"/>
                  <w:szCs w:val="22"/>
                </w:rPr>
                <w:t>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53" w:author="." w:date="2009-05-30T03:16:00Z"/>
                <w:rFonts w:ascii="Calibri" w:hAnsi="Calibri"/>
                <w:color w:val="000000"/>
                <w:sz w:val="22"/>
                <w:szCs w:val="22"/>
              </w:rPr>
            </w:pPr>
            <w:ins w:id="3054" w:author="." w:date="2009-05-30T03:16:00Z">
              <w:r w:rsidRPr="002E3637">
                <w:rPr>
                  <w:rFonts w:ascii="Calibri" w:hAnsi="Calibri"/>
                  <w:color w:val="000000"/>
                  <w:sz w:val="22"/>
                  <w:szCs w:val="22"/>
                </w:rPr>
                <w:t>59.68</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55" w:author="." w:date="2009-05-30T03:16:00Z"/>
                <w:rFonts w:ascii="Calibri" w:hAnsi="Calibri"/>
                <w:color w:val="000000"/>
                <w:sz w:val="22"/>
                <w:szCs w:val="22"/>
              </w:rPr>
            </w:pPr>
            <w:ins w:id="3056" w:author="." w:date="2009-05-30T03:16:00Z">
              <w:r w:rsidRPr="002E3637">
                <w:rPr>
                  <w:rFonts w:ascii="Calibri" w:hAnsi="Calibri"/>
                  <w:color w:val="000000"/>
                  <w:sz w:val="22"/>
                  <w:szCs w:val="22"/>
                </w:rPr>
                <w:t>132.07</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57" w:author="." w:date="2009-05-30T03:16:00Z"/>
                <w:rFonts w:ascii="Calibri" w:hAnsi="Calibri"/>
                <w:color w:val="000000"/>
                <w:sz w:val="22"/>
                <w:szCs w:val="22"/>
              </w:rPr>
            </w:pPr>
            <w:ins w:id="3058" w:author="." w:date="2009-05-30T03:16:00Z">
              <w:r w:rsidRPr="002E3637">
                <w:rPr>
                  <w:rFonts w:ascii="Calibri" w:hAnsi="Calibri"/>
                  <w:color w:val="000000"/>
                  <w:sz w:val="22"/>
                  <w:szCs w:val="22"/>
                </w:rPr>
                <w:t>217.59</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59" w:author="." w:date="2009-05-30T03:16:00Z"/>
                <w:rFonts w:ascii="Calibri" w:hAnsi="Calibri"/>
                <w:color w:val="000000"/>
                <w:sz w:val="22"/>
                <w:szCs w:val="22"/>
              </w:rPr>
            </w:pPr>
            <w:ins w:id="3060" w:author="." w:date="2009-05-30T03:16:00Z">
              <w:r w:rsidRPr="002E3637">
                <w:rPr>
                  <w:rFonts w:ascii="Calibri" w:hAnsi="Calibri"/>
                  <w:color w:val="000000"/>
                  <w:sz w:val="22"/>
                  <w:szCs w:val="22"/>
                </w:rPr>
                <w:t>314.91</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61" w:author="." w:date="2009-05-30T03:16:00Z"/>
                <w:rFonts w:ascii="Calibri" w:hAnsi="Calibri"/>
                <w:color w:val="000000"/>
                <w:sz w:val="22"/>
                <w:szCs w:val="22"/>
              </w:rPr>
            </w:pPr>
            <w:ins w:id="3062" w:author="." w:date="2009-05-30T03:16:00Z">
              <w:r w:rsidRPr="002E3637">
                <w:rPr>
                  <w:rFonts w:ascii="Calibri" w:hAnsi="Calibri"/>
                  <w:color w:val="000000"/>
                  <w:sz w:val="22"/>
                  <w:szCs w:val="22"/>
                </w:rPr>
                <w:t>332.26</w:t>
              </w:r>
            </w:ins>
          </w:p>
        </w:tc>
      </w:tr>
      <w:tr w:rsidR="0002521F" w:rsidRPr="002E3637" w:rsidTr="00700795">
        <w:trPr>
          <w:trHeight w:val="504"/>
          <w:jc w:val="center"/>
          <w:ins w:id="3063"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64" w:author="." w:date="2009-05-30T03:16:00Z"/>
                <w:rFonts w:ascii="Calibri" w:hAnsi="Calibri"/>
                <w:color w:val="000000"/>
                <w:sz w:val="22"/>
                <w:szCs w:val="22"/>
              </w:rPr>
            </w:pPr>
            <w:ins w:id="3065" w:author="." w:date="2009-05-30T03:16:00Z">
              <w:r w:rsidRPr="002E3637">
                <w:rPr>
                  <w:rFonts w:ascii="Calibri" w:hAnsi="Calibri"/>
                  <w:color w:val="000000"/>
                  <w:sz w:val="22"/>
                  <w:szCs w:val="22"/>
                </w:rPr>
                <w:t>8</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66" w:author="." w:date="2009-05-30T03:16:00Z"/>
                <w:rFonts w:ascii="Calibri" w:hAnsi="Calibri"/>
                <w:color w:val="000000"/>
                <w:sz w:val="22"/>
                <w:szCs w:val="22"/>
              </w:rPr>
            </w:pPr>
            <w:ins w:id="3067" w:author="." w:date="2009-05-30T03:16:00Z">
              <w:r w:rsidRPr="002E3637">
                <w:rPr>
                  <w:rFonts w:ascii="Calibri" w:hAnsi="Calibri"/>
                  <w:color w:val="000000"/>
                  <w:sz w:val="22"/>
                  <w:szCs w:val="22"/>
                </w:rPr>
                <w:t>80.85</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68" w:author="." w:date="2009-05-30T03:16:00Z"/>
                <w:rFonts w:ascii="Calibri" w:hAnsi="Calibri"/>
                <w:color w:val="000000"/>
                <w:sz w:val="22"/>
                <w:szCs w:val="22"/>
              </w:rPr>
            </w:pPr>
            <w:ins w:id="3069" w:author="." w:date="2009-05-30T03:16:00Z">
              <w:r w:rsidRPr="002E3637">
                <w:rPr>
                  <w:rFonts w:ascii="Calibri" w:hAnsi="Calibri"/>
                  <w:color w:val="000000"/>
                  <w:sz w:val="22"/>
                  <w:szCs w:val="22"/>
                </w:rPr>
                <w:t>162.60</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70" w:author="." w:date="2009-05-30T03:16:00Z"/>
                <w:rFonts w:ascii="Calibri" w:hAnsi="Calibri"/>
                <w:color w:val="000000"/>
                <w:sz w:val="22"/>
                <w:szCs w:val="22"/>
              </w:rPr>
            </w:pPr>
            <w:ins w:id="3071" w:author="." w:date="2009-05-30T03:16:00Z">
              <w:r w:rsidRPr="002E3637">
                <w:rPr>
                  <w:rFonts w:ascii="Calibri" w:hAnsi="Calibri"/>
                  <w:color w:val="000000"/>
                  <w:sz w:val="22"/>
                  <w:szCs w:val="22"/>
                </w:rPr>
                <w:t>273.21</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72" w:author="." w:date="2009-05-30T03:16:00Z"/>
                <w:rFonts w:ascii="Calibri" w:hAnsi="Calibri"/>
                <w:color w:val="000000"/>
                <w:sz w:val="22"/>
                <w:szCs w:val="22"/>
              </w:rPr>
            </w:pPr>
            <w:ins w:id="3073" w:author="." w:date="2009-05-30T03:16:00Z">
              <w:r w:rsidRPr="002E3637">
                <w:rPr>
                  <w:rFonts w:ascii="Calibri" w:hAnsi="Calibri"/>
                  <w:color w:val="000000"/>
                  <w:sz w:val="22"/>
                  <w:szCs w:val="22"/>
                </w:rPr>
                <w:t>321.17</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74" w:author="." w:date="2009-05-30T03:16:00Z"/>
                <w:rFonts w:ascii="Calibri" w:hAnsi="Calibri"/>
                <w:color w:val="000000"/>
                <w:sz w:val="22"/>
                <w:szCs w:val="22"/>
              </w:rPr>
            </w:pPr>
            <w:ins w:id="3075" w:author="." w:date="2009-05-30T03:16:00Z">
              <w:r w:rsidRPr="002E3637">
                <w:rPr>
                  <w:rFonts w:ascii="Calibri" w:hAnsi="Calibri"/>
                  <w:color w:val="000000"/>
                  <w:sz w:val="22"/>
                  <w:szCs w:val="22"/>
                </w:rPr>
                <w:t>329.14</w:t>
              </w:r>
            </w:ins>
          </w:p>
        </w:tc>
      </w:tr>
      <w:tr w:rsidR="0002521F" w:rsidRPr="002E3637" w:rsidTr="00700795">
        <w:trPr>
          <w:trHeight w:val="504"/>
          <w:jc w:val="center"/>
          <w:ins w:id="3076"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77" w:author="." w:date="2009-05-30T03:16:00Z"/>
                <w:rFonts w:ascii="Calibri" w:hAnsi="Calibri"/>
                <w:color w:val="000000"/>
                <w:sz w:val="22"/>
                <w:szCs w:val="22"/>
              </w:rPr>
            </w:pPr>
            <w:ins w:id="3078" w:author="." w:date="2009-05-30T03:16:00Z">
              <w:r w:rsidRPr="002E3637">
                <w:rPr>
                  <w:rFonts w:ascii="Calibri" w:hAnsi="Calibri"/>
                  <w:color w:val="000000"/>
                  <w:sz w:val="22"/>
                  <w:szCs w:val="22"/>
                </w:rPr>
                <w:t>10</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79" w:author="." w:date="2009-05-30T03:16:00Z"/>
                <w:rFonts w:ascii="Calibri" w:hAnsi="Calibri"/>
                <w:color w:val="000000"/>
                <w:sz w:val="22"/>
                <w:szCs w:val="22"/>
              </w:rPr>
            </w:pPr>
            <w:ins w:id="3080" w:author="." w:date="2009-05-30T03:16:00Z">
              <w:r w:rsidRPr="002E3637">
                <w:rPr>
                  <w:rFonts w:ascii="Calibri" w:hAnsi="Calibri"/>
                  <w:color w:val="000000"/>
                  <w:sz w:val="22"/>
                  <w:szCs w:val="22"/>
                </w:rPr>
                <w:t>97.52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81" w:author="." w:date="2009-05-30T03:16:00Z"/>
                <w:rFonts w:ascii="Calibri" w:hAnsi="Calibri"/>
                <w:color w:val="000000"/>
                <w:sz w:val="22"/>
                <w:szCs w:val="22"/>
              </w:rPr>
            </w:pPr>
            <w:ins w:id="3082" w:author="." w:date="2009-05-30T03:16:00Z">
              <w:r w:rsidRPr="002E3637">
                <w:rPr>
                  <w:rFonts w:ascii="Calibri" w:hAnsi="Calibri"/>
                  <w:color w:val="000000"/>
                  <w:sz w:val="22"/>
                  <w:szCs w:val="22"/>
                </w:rPr>
                <w:t>197.56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83" w:author="." w:date="2009-05-30T03:16:00Z"/>
                <w:rFonts w:ascii="Calibri" w:hAnsi="Calibri"/>
                <w:color w:val="000000"/>
                <w:sz w:val="22"/>
                <w:szCs w:val="22"/>
              </w:rPr>
            </w:pPr>
            <w:ins w:id="3084" w:author="." w:date="2009-05-30T03:16:00Z">
              <w:r w:rsidRPr="002E3637">
                <w:rPr>
                  <w:rFonts w:ascii="Calibri" w:hAnsi="Calibri"/>
                  <w:color w:val="000000"/>
                  <w:sz w:val="22"/>
                  <w:szCs w:val="22"/>
                </w:rPr>
                <w:t>318.14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85" w:author="." w:date="2009-05-30T03:16:00Z"/>
                <w:rFonts w:ascii="Calibri" w:hAnsi="Calibri"/>
                <w:color w:val="000000"/>
                <w:sz w:val="22"/>
                <w:szCs w:val="22"/>
              </w:rPr>
            </w:pPr>
            <w:ins w:id="3086" w:author="." w:date="2009-05-30T03:16:00Z">
              <w:r w:rsidRPr="002E3637">
                <w:rPr>
                  <w:rFonts w:ascii="Calibri" w:hAnsi="Calibri"/>
                  <w:color w:val="000000"/>
                  <w:sz w:val="22"/>
                  <w:szCs w:val="22"/>
                </w:rPr>
                <w:t>319.22</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87" w:author="." w:date="2009-05-30T03:16:00Z"/>
                <w:rFonts w:ascii="Calibri" w:hAnsi="Calibri"/>
                <w:color w:val="000000"/>
                <w:sz w:val="22"/>
                <w:szCs w:val="22"/>
              </w:rPr>
            </w:pPr>
            <w:ins w:id="3088" w:author="." w:date="2009-05-30T03:16:00Z">
              <w:r w:rsidRPr="002E3637">
                <w:rPr>
                  <w:rFonts w:ascii="Calibri" w:hAnsi="Calibri"/>
                  <w:color w:val="000000"/>
                  <w:sz w:val="22"/>
                  <w:szCs w:val="22"/>
                </w:rPr>
                <w:t>322.97</w:t>
              </w:r>
            </w:ins>
          </w:p>
        </w:tc>
      </w:tr>
      <w:tr w:rsidR="0002521F" w:rsidRPr="002E3637" w:rsidTr="00700795">
        <w:trPr>
          <w:trHeight w:val="504"/>
          <w:jc w:val="center"/>
          <w:ins w:id="3089"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90" w:author="." w:date="2009-05-30T03:16:00Z"/>
                <w:rFonts w:ascii="Calibri" w:hAnsi="Calibri"/>
                <w:color w:val="000000"/>
                <w:sz w:val="22"/>
                <w:szCs w:val="22"/>
              </w:rPr>
            </w:pPr>
            <w:ins w:id="3091" w:author="." w:date="2009-05-30T03:16:00Z">
              <w:r w:rsidRPr="002E3637">
                <w:rPr>
                  <w:rFonts w:ascii="Calibri" w:hAnsi="Calibri"/>
                  <w:color w:val="000000"/>
                  <w:sz w:val="22"/>
                  <w:szCs w:val="22"/>
                </w:rPr>
                <w:t>12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92" w:author="." w:date="2009-05-30T03:16:00Z"/>
                <w:rFonts w:ascii="Calibri" w:hAnsi="Calibri"/>
                <w:color w:val="000000"/>
                <w:sz w:val="22"/>
                <w:szCs w:val="22"/>
              </w:rPr>
            </w:pPr>
            <w:ins w:id="3093" w:author="." w:date="2009-05-30T03:16:00Z">
              <w:r w:rsidRPr="002E3637">
                <w:rPr>
                  <w:rFonts w:ascii="Calibri" w:hAnsi="Calibri"/>
                  <w:color w:val="000000"/>
                  <w:sz w:val="22"/>
                  <w:szCs w:val="22"/>
                </w:rPr>
                <w:t>127.42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94" w:author="." w:date="2009-05-30T03:16:00Z"/>
                <w:rFonts w:ascii="Calibri" w:hAnsi="Calibri"/>
                <w:color w:val="000000"/>
                <w:sz w:val="22"/>
                <w:szCs w:val="22"/>
              </w:rPr>
            </w:pPr>
            <w:ins w:id="3095" w:author="." w:date="2009-05-30T03:16:00Z">
              <w:r w:rsidRPr="002E3637">
                <w:rPr>
                  <w:rFonts w:ascii="Calibri" w:hAnsi="Calibri"/>
                  <w:color w:val="000000"/>
                  <w:sz w:val="22"/>
                  <w:szCs w:val="22"/>
                </w:rPr>
                <w:t>237.16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96" w:author="." w:date="2009-05-30T03:16:00Z"/>
                <w:rFonts w:ascii="Calibri" w:hAnsi="Calibri"/>
                <w:color w:val="000000"/>
                <w:sz w:val="22"/>
                <w:szCs w:val="22"/>
              </w:rPr>
            </w:pPr>
            <w:ins w:id="3097" w:author="." w:date="2009-05-30T03:16:00Z">
              <w:r w:rsidRPr="002E3637">
                <w:rPr>
                  <w:rFonts w:ascii="Calibri" w:hAnsi="Calibri"/>
                  <w:color w:val="000000"/>
                  <w:sz w:val="22"/>
                  <w:szCs w:val="22"/>
                </w:rPr>
                <w:t>320.54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098" w:author="." w:date="2009-05-30T03:16:00Z"/>
                <w:rFonts w:ascii="Calibri" w:hAnsi="Calibri"/>
                <w:color w:val="000000"/>
                <w:sz w:val="22"/>
                <w:szCs w:val="22"/>
              </w:rPr>
            </w:pPr>
            <w:ins w:id="3099" w:author="." w:date="2009-05-30T03:16:00Z">
              <w:r w:rsidRPr="002E3637">
                <w:rPr>
                  <w:rFonts w:ascii="Calibri" w:hAnsi="Calibri"/>
                  <w:color w:val="000000"/>
                  <w:sz w:val="22"/>
                  <w:szCs w:val="22"/>
                </w:rPr>
                <w:t>324.66</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00" w:author="." w:date="2009-05-30T03:16:00Z"/>
                <w:rFonts w:ascii="Calibri" w:hAnsi="Calibri"/>
                <w:color w:val="000000"/>
                <w:sz w:val="22"/>
                <w:szCs w:val="22"/>
              </w:rPr>
            </w:pPr>
            <w:ins w:id="3101" w:author="." w:date="2009-05-30T03:16:00Z">
              <w:r w:rsidRPr="002E3637">
                <w:rPr>
                  <w:rFonts w:ascii="Calibri" w:hAnsi="Calibri"/>
                  <w:color w:val="000000"/>
                  <w:sz w:val="22"/>
                  <w:szCs w:val="22"/>
                </w:rPr>
                <w:t>313.08</w:t>
              </w:r>
            </w:ins>
          </w:p>
        </w:tc>
      </w:tr>
      <w:tr w:rsidR="0002521F" w:rsidRPr="002E3637" w:rsidTr="00700795">
        <w:trPr>
          <w:trHeight w:val="504"/>
          <w:jc w:val="center"/>
          <w:ins w:id="3102"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03" w:author="." w:date="2009-05-30T03:16:00Z"/>
                <w:rFonts w:ascii="Calibri" w:hAnsi="Calibri"/>
                <w:color w:val="000000"/>
                <w:sz w:val="22"/>
                <w:szCs w:val="22"/>
              </w:rPr>
            </w:pPr>
            <w:ins w:id="3104" w:author="." w:date="2009-05-30T03:16:00Z">
              <w:r w:rsidRPr="002E3637">
                <w:rPr>
                  <w:rFonts w:ascii="Calibri" w:hAnsi="Calibri"/>
                  <w:color w:val="000000"/>
                  <w:sz w:val="22"/>
                  <w:szCs w:val="22"/>
                </w:rPr>
                <w:t>14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05" w:author="." w:date="2009-05-30T03:16:00Z"/>
                <w:rFonts w:ascii="Calibri" w:hAnsi="Calibri"/>
                <w:color w:val="000000"/>
                <w:sz w:val="22"/>
                <w:szCs w:val="22"/>
              </w:rPr>
            </w:pPr>
            <w:ins w:id="3106" w:author="." w:date="2009-05-30T03:16:00Z">
              <w:r w:rsidRPr="002E3637">
                <w:rPr>
                  <w:rFonts w:ascii="Calibri" w:hAnsi="Calibri"/>
                  <w:color w:val="000000"/>
                  <w:sz w:val="22"/>
                  <w:szCs w:val="22"/>
                </w:rPr>
                <w:t>140.85</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07" w:author="." w:date="2009-05-30T03:16:00Z"/>
                <w:rFonts w:ascii="Calibri" w:hAnsi="Calibri"/>
                <w:color w:val="000000"/>
                <w:sz w:val="22"/>
                <w:szCs w:val="22"/>
              </w:rPr>
            </w:pPr>
            <w:ins w:id="3108" w:author="." w:date="2009-05-30T03:16:00Z">
              <w:r w:rsidRPr="002E3637">
                <w:rPr>
                  <w:rFonts w:ascii="Calibri" w:hAnsi="Calibri"/>
                  <w:color w:val="000000"/>
                  <w:sz w:val="22"/>
                  <w:szCs w:val="22"/>
                </w:rPr>
                <w:t>274.58</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09" w:author="." w:date="2009-05-30T03:16:00Z"/>
                <w:rFonts w:ascii="Calibri" w:hAnsi="Calibri"/>
                <w:color w:val="000000"/>
                <w:sz w:val="22"/>
                <w:szCs w:val="22"/>
              </w:rPr>
            </w:pPr>
            <w:ins w:id="3110" w:author="." w:date="2009-05-30T03:16:00Z">
              <w:r w:rsidRPr="002E3637">
                <w:rPr>
                  <w:rFonts w:ascii="Calibri" w:hAnsi="Calibri"/>
                  <w:color w:val="000000"/>
                  <w:sz w:val="22"/>
                  <w:szCs w:val="22"/>
                </w:rPr>
                <w:t>332.12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11" w:author="." w:date="2009-05-30T03:16:00Z"/>
                <w:rFonts w:ascii="Calibri" w:hAnsi="Calibri"/>
                <w:color w:val="000000"/>
                <w:sz w:val="22"/>
                <w:szCs w:val="22"/>
              </w:rPr>
            </w:pPr>
            <w:ins w:id="3112" w:author="." w:date="2009-05-30T03:16:00Z">
              <w:r w:rsidRPr="002E3637">
                <w:rPr>
                  <w:rFonts w:ascii="Calibri" w:hAnsi="Calibri"/>
                  <w:color w:val="000000"/>
                  <w:sz w:val="22"/>
                  <w:szCs w:val="22"/>
                </w:rPr>
                <w:t>327.65</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13" w:author="." w:date="2009-05-30T03:16:00Z"/>
                <w:rFonts w:ascii="Calibri" w:hAnsi="Calibri"/>
                <w:color w:val="000000"/>
                <w:sz w:val="22"/>
                <w:szCs w:val="22"/>
              </w:rPr>
            </w:pPr>
            <w:ins w:id="3114" w:author="." w:date="2009-05-30T03:16:00Z">
              <w:r w:rsidRPr="002E3637">
                <w:rPr>
                  <w:rFonts w:ascii="Calibri" w:hAnsi="Calibri"/>
                  <w:color w:val="000000"/>
                  <w:sz w:val="22"/>
                  <w:szCs w:val="22"/>
                </w:rPr>
                <w:t>309.06</w:t>
              </w:r>
            </w:ins>
          </w:p>
        </w:tc>
      </w:tr>
      <w:tr w:rsidR="0002521F" w:rsidRPr="002E3637" w:rsidTr="00700795">
        <w:trPr>
          <w:trHeight w:val="504"/>
          <w:jc w:val="center"/>
          <w:ins w:id="3115"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16" w:author="." w:date="2009-05-30T03:16:00Z"/>
                <w:rFonts w:ascii="Calibri" w:hAnsi="Calibri"/>
                <w:color w:val="000000"/>
                <w:sz w:val="22"/>
                <w:szCs w:val="22"/>
              </w:rPr>
            </w:pPr>
            <w:ins w:id="3117" w:author="." w:date="2009-05-30T03:16:00Z">
              <w:r w:rsidRPr="002E3637">
                <w:rPr>
                  <w:rFonts w:ascii="Calibri" w:hAnsi="Calibri"/>
                  <w:color w:val="000000"/>
                  <w:sz w:val="22"/>
                  <w:szCs w:val="22"/>
                </w:rPr>
                <w:t>16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18" w:author="." w:date="2009-05-30T03:16:00Z"/>
                <w:rFonts w:ascii="Calibri" w:hAnsi="Calibri"/>
                <w:color w:val="000000"/>
                <w:sz w:val="22"/>
                <w:szCs w:val="22"/>
              </w:rPr>
            </w:pPr>
            <w:ins w:id="3119" w:author="." w:date="2009-05-30T03:16:00Z">
              <w:r w:rsidRPr="002E3637">
                <w:rPr>
                  <w:rFonts w:ascii="Calibri" w:hAnsi="Calibri"/>
                  <w:color w:val="000000"/>
                  <w:sz w:val="22"/>
                  <w:szCs w:val="22"/>
                </w:rPr>
                <w:t>171.00</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20" w:author="." w:date="2009-05-30T03:16:00Z"/>
                <w:rFonts w:ascii="Calibri" w:hAnsi="Calibri"/>
                <w:color w:val="000000"/>
                <w:sz w:val="22"/>
                <w:szCs w:val="22"/>
              </w:rPr>
            </w:pPr>
            <w:ins w:id="3121" w:author="." w:date="2009-05-30T03:16:00Z">
              <w:r w:rsidRPr="002E3637">
                <w:rPr>
                  <w:rFonts w:ascii="Calibri" w:hAnsi="Calibri"/>
                  <w:color w:val="000000"/>
                  <w:sz w:val="22"/>
                  <w:szCs w:val="22"/>
                </w:rPr>
                <w:t>294.93</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22" w:author="." w:date="2009-05-30T03:16:00Z"/>
                <w:rFonts w:ascii="Calibri" w:hAnsi="Calibri"/>
                <w:color w:val="000000"/>
                <w:sz w:val="22"/>
                <w:szCs w:val="22"/>
              </w:rPr>
            </w:pPr>
            <w:ins w:id="3123" w:author="." w:date="2009-05-30T03:16:00Z">
              <w:r w:rsidRPr="002E3637">
                <w:rPr>
                  <w:rFonts w:ascii="Calibri" w:hAnsi="Calibri"/>
                  <w:color w:val="000000"/>
                  <w:sz w:val="22"/>
                  <w:szCs w:val="22"/>
                </w:rPr>
                <w:t>333.46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24" w:author="." w:date="2009-05-30T03:16:00Z"/>
                <w:rFonts w:ascii="Calibri" w:hAnsi="Calibri"/>
                <w:color w:val="000000"/>
                <w:sz w:val="22"/>
                <w:szCs w:val="22"/>
              </w:rPr>
            </w:pPr>
            <w:ins w:id="3125" w:author="." w:date="2009-05-30T03:16:00Z">
              <w:r w:rsidRPr="002E3637">
                <w:rPr>
                  <w:rFonts w:ascii="Calibri" w:hAnsi="Calibri"/>
                  <w:color w:val="000000"/>
                  <w:sz w:val="22"/>
                  <w:szCs w:val="22"/>
                </w:rPr>
                <w:t>333.68</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26" w:author="." w:date="2009-05-30T03:16:00Z"/>
                <w:rFonts w:ascii="Calibri" w:hAnsi="Calibri"/>
                <w:color w:val="000000"/>
                <w:sz w:val="22"/>
                <w:szCs w:val="22"/>
              </w:rPr>
            </w:pPr>
            <w:ins w:id="3127" w:author="." w:date="2009-05-30T03:16:00Z">
              <w:r w:rsidRPr="002E3637">
                <w:rPr>
                  <w:rFonts w:ascii="Calibri" w:hAnsi="Calibri"/>
                  <w:color w:val="000000"/>
                  <w:sz w:val="22"/>
                  <w:szCs w:val="22"/>
                </w:rPr>
                <w:t>290.80</w:t>
              </w:r>
            </w:ins>
          </w:p>
        </w:tc>
      </w:tr>
      <w:tr w:rsidR="0002521F" w:rsidRPr="002E3637" w:rsidTr="00700795">
        <w:trPr>
          <w:trHeight w:val="504"/>
          <w:jc w:val="center"/>
          <w:ins w:id="3128"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29" w:author="." w:date="2009-05-30T03:16:00Z"/>
                <w:rFonts w:ascii="Calibri" w:hAnsi="Calibri"/>
                <w:color w:val="000000"/>
                <w:sz w:val="22"/>
                <w:szCs w:val="22"/>
              </w:rPr>
            </w:pPr>
            <w:ins w:id="3130" w:author="." w:date="2009-05-30T03:16:00Z">
              <w:r w:rsidRPr="002E3637">
                <w:rPr>
                  <w:rFonts w:ascii="Calibri" w:hAnsi="Calibri"/>
                  <w:color w:val="000000"/>
                  <w:sz w:val="22"/>
                  <w:szCs w:val="22"/>
                </w:rPr>
                <w:t>20</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31" w:author="." w:date="2009-05-30T03:16:00Z"/>
                <w:rFonts w:ascii="Calibri" w:hAnsi="Calibri"/>
                <w:color w:val="000000"/>
                <w:sz w:val="22"/>
                <w:szCs w:val="22"/>
              </w:rPr>
            </w:pPr>
            <w:ins w:id="3132" w:author="." w:date="2009-05-30T03:16:00Z">
              <w:r w:rsidRPr="002E3637">
                <w:rPr>
                  <w:rFonts w:ascii="Calibri" w:hAnsi="Calibri"/>
                  <w:color w:val="000000"/>
                  <w:sz w:val="22"/>
                  <w:szCs w:val="22"/>
                </w:rPr>
                <w:t>211.84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33" w:author="." w:date="2009-05-30T03:16:00Z"/>
                <w:rFonts w:ascii="Calibri" w:hAnsi="Calibri"/>
                <w:color w:val="000000"/>
                <w:sz w:val="22"/>
                <w:szCs w:val="22"/>
              </w:rPr>
            </w:pPr>
            <w:ins w:id="3134" w:author="." w:date="2009-05-30T03:16:00Z">
              <w:r w:rsidRPr="002E3637">
                <w:rPr>
                  <w:rFonts w:ascii="Calibri" w:hAnsi="Calibri"/>
                  <w:color w:val="000000"/>
                  <w:sz w:val="22"/>
                  <w:szCs w:val="22"/>
                </w:rPr>
                <w:t>318.82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35" w:author="." w:date="2009-05-30T03:16:00Z"/>
                <w:rFonts w:ascii="Calibri" w:hAnsi="Calibri"/>
                <w:color w:val="000000"/>
                <w:sz w:val="22"/>
                <w:szCs w:val="22"/>
              </w:rPr>
            </w:pPr>
            <w:ins w:id="3136" w:author="." w:date="2009-05-30T03:16:00Z">
              <w:r w:rsidRPr="002E3637">
                <w:rPr>
                  <w:rFonts w:ascii="Calibri" w:hAnsi="Calibri"/>
                  <w:color w:val="000000"/>
                  <w:sz w:val="22"/>
                  <w:szCs w:val="22"/>
                </w:rPr>
                <w:t>336.02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37" w:author="." w:date="2009-05-30T03:16:00Z"/>
                <w:rFonts w:ascii="Calibri" w:hAnsi="Calibri"/>
                <w:color w:val="000000"/>
                <w:sz w:val="22"/>
                <w:szCs w:val="22"/>
              </w:rPr>
            </w:pPr>
            <w:ins w:id="3138" w:author="." w:date="2009-05-30T03:16:00Z">
              <w:r w:rsidRPr="002E3637">
                <w:rPr>
                  <w:rFonts w:ascii="Calibri" w:hAnsi="Calibri"/>
                  <w:color w:val="000000"/>
                  <w:sz w:val="22"/>
                  <w:szCs w:val="22"/>
                </w:rPr>
                <w:t>327.52</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39" w:author="." w:date="2009-05-30T03:16:00Z"/>
                <w:rFonts w:ascii="Calibri" w:hAnsi="Calibri"/>
                <w:color w:val="000000"/>
                <w:sz w:val="22"/>
                <w:szCs w:val="22"/>
              </w:rPr>
            </w:pPr>
            <w:ins w:id="3140" w:author="." w:date="2009-05-30T03:16:00Z">
              <w:r w:rsidRPr="002E3637">
                <w:rPr>
                  <w:rFonts w:ascii="Calibri" w:hAnsi="Calibri"/>
                  <w:color w:val="000000"/>
                  <w:sz w:val="22"/>
                  <w:szCs w:val="22"/>
                </w:rPr>
                <w:t>287.89</w:t>
              </w:r>
            </w:ins>
          </w:p>
        </w:tc>
      </w:tr>
      <w:tr w:rsidR="0002521F" w:rsidRPr="002E3637" w:rsidTr="00700795">
        <w:trPr>
          <w:trHeight w:val="504"/>
          <w:jc w:val="center"/>
          <w:ins w:id="3141"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42" w:author="." w:date="2009-05-30T03:16:00Z"/>
                <w:rFonts w:ascii="Calibri" w:hAnsi="Calibri"/>
                <w:color w:val="000000"/>
                <w:sz w:val="22"/>
                <w:szCs w:val="22"/>
              </w:rPr>
            </w:pPr>
            <w:ins w:id="3143" w:author="." w:date="2009-05-30T03:16:00Z">
              <w:r w:rsidRPr="002E3637">
                <w:rPr>
                  <w:rFonts w:ascii="Calibri" w:hAnsi="Calibri"/>
                  <w:color w:val="000000"/>
                  <w:sz w:val="22"/>
                  <w:szCs w:val="22"/>
                </w:rPr>
                <w:t>24</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44" w:author="." w:date="2009-05-30T03:16:00Z"/>
                <w:rFonts w:ascii="Calibri" w:hAnsi="Calibri"/>
                <w:color w:val="000000"/>
                <w:sz w:val="22"/>
                <w:szCs w:val="22"/>
              </w:rPr>
            </w:pPr>
            <w:ins w:id="3145" w:author="." w:date="2009-05-30T03:16:00Z">
              <w:r w:rsidRPr="002E3637">
                <w:rPr>
                  <w:rFonts w:ascii="Calibri" w:hAnsi="Calibri"/>
                  <w:color w:val="000000"/>
                  <w:sz w:val="22"/>
                  <w:szCs w:val="22"/>
                </w:rPr>
                <w:t>249.49</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46" w:author="." w:date="2009-05-30T03:16:00Z"/>
                <w:rFonts w:ascii="Calibri" w:hAnsi="Calibri"/>
                <w:color w:val="000000"/>
                <w:sz w:val="22"/>
                <w:szCs w:val="22"/>
              </w:rPr>
            </w:pPr>
            <w:ins w:id="3147" w:author="." w:date="2009-05-30T03:16:00Z">
              <w:r w:rsidRPr="002E3637">
                <w:rPr>
                  <w:rFonts w:ascii="Calibri" w:hAnsi="Calibri"/>
                  <w:color w:val="000000"/>
                  <w:sz w:val="22"/>
                  <w:szCs w:val="22"/>
                </w:rPr>
                <w:t>319.66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48" w:author="." w:date="2009-05-30T03:16:00Z"/>
                <w:rFonts w:ascii="Calibri" w:hAnsi="Calibri"/>
                <w:color w:val="000000"/>
                <w:sz w:val="22"/>
                <w:szCs w:val="22"/>
              </w:rPr>
            </w:pPr>
            <w:ins w:id="3149" w:author="." w:date="2009-05-30T03:16:00Z">
              <w:r w:rsidRPr="002E3637">
                <w:rPr>
                  <w:rFonts w:ascii="Calibri" w:hAnsi="Calibri"/>
                  <w:color w:val="000000"/>
                  <w:sz w:val="22"/>
                  <w:szCs w:val="22"/>
                </w:rPr>
                <w:t>323.16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50" w:author="." w:date="2009-05-30T03:16:00Z"/>
                <w:rFonts w:ascii="Calibri" w:hAnsi="Calibri"/>
                <w:color w:val="000000"/>
                <w:sz w:val="22"/>
                <w:szCs w:val="22"/>
              </w:rPr>
            </w:pPr>
            <w:ins w:id="3151" w:author="." w:date="2009-05-30T03:16:00Z">
              <w:r w:rsidRPr="002E3637">
                <w:rPr>
                  <w:rFonts w:ascii="Calibri" w:hAnsi="Calibri"/>
                  <w:color w:val="000000"/>
                  <w:sz w:val="22"/>
                  <w:szCs w:val="22"/>
                </w:rPr>
                <w:t>314.91</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52" w:author="." w:date="2009-05-30T03:16:00Z"/>
                <w:rFonts w:ascii="Calibri" w:hAnsi="Calibri"/>
                <w:color w:val="000000"/>
                <w:sz w:val="22"/>
                <w:szCs w:val="22"/>
              </w:rPr>
            </w:pPr>
            <w:ins w:id="3153" w:author="." w:date="2009-05-30T03:16:00Z">
              <w:r w:rsidRPr="002E3637">
                <w:rPr>
                  <w:rFonts w:ascii="Calibri" w:hAnsi="Calibri"/>
                  <w:color w:val="000000"/>
                  <w:sz w:val="22"/>
                  <w:szCs w:val="22"/>
                </w:rPr>
                <w:t>281.37</w:t>
              </w:r>
            </w:ins>
          </w:p>
        </w:tc>
      </w:tr>
      <w:tr w:rsidR="0002521F" w:rsidRPr="002E3637" w:rsidTr="00700795">
        <w:trPr>
          <w:trHeight w:val="504"/>
          <w:jc w:val="center"/>
          <w:ins w:id="3154"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55" w:author="." w:date="2009-05-30T03:16:00Z"/>
                <w:rFonts w:ascii="Calibri" w:hAnsi="Calibri"/>
                <w:color w:val="000000"/>
                <w:sz w:val="22"/>
                <w:szCs w:val="22"/>
              </w:rPr>
            </w:pPr>
            <w:ins w:id="3156" w:author="." w:date="2009-05-30T03:16:00Z">
              <w:r w:rsidRPr="002E3637">
                <w:rPr>
                  <w:rFonts w:ascii="Calibri" w:hAnsi="Calibri"/>
                  <w:color w:val="000000"/>
                  <w:sz w:val="22"/>
                  <w:szCs w:val="22"/>
                </w:rPr>
                <w:t>28</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57" w:author="." w:date="2009-05-30T03:16:00Z"/>
                <w:rFonts w:ascii="Calibri" w:hAnsi="Calibri"/>
                <w:color w:val="000000"/>
                <w:sz w:val="22"/>
                <w:szCs w:val="22"/>
              </w:rPr>
            </w:pPr>
            <w:ins w:id="3158" w:author="." w:date="2009-05-30T03:16:00Z">
              <w:r w:rsidRPr="002E3637">
                <w:rPr>
                  <w:rFonts w:ascii="Calibri" w:hAnsi="Calibri"/>
                  <w:color w:val="000000"/>
                  <w:sz w:val="22"/>
                  <w:szCs w:val="22"/>
                </w:rPr>
                <w:t>278.35</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59" w:author="." w:date="2009-05-30T03:16:00Z"/>
                <w:rFonts w:ascii="Calibri" w:hAnsi="Calibri"/>
                <w:color w:val="000000"/>
                <w:sz w:val="22"/>
                <w:szCs w:val="22"/>
              </w:rPr>
            </w:pPr>
            <w:ins w:id="3160" w:author="." w:date="2009-05-30T03:16:00Z">
              <w:r w:rsidRPr="002E3637">
                <w:rPr>
                  <w:rFonts w:ascii="Calibri" w:hAnsi="Calibri"/>
                  <w:color w:val="000000"/>
                  <w:sz w:val="22"/>
                  <w:szCs w:val="22"/>
                </w:rPr>
                <w:t>331.60</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61" w:author="." w:date="2009-05-30T03:16:00Z"/>
                <w:rFonts w:ascii="Calibri" w:hAnsi="Calibri"/>
                <w:color w:val="000000"/>
                <w:sz w:val="22"/>
                <w:szCs w:val="22"/>
              </w:rPr>
            </w:pPr>
            <w:ins w:id="3162" w:author="." w:date="2009-05-30T03:16:00Z">
              <w:r w:rsidRPr="002E3637">
                <w:rPr>
                  <w:rFonts w:ascii="Calibri" w:hAnsi="Calibri"/>
                  <w:color w:val="000000"/>
                  <w:sz w:val="22"/>
                  <w:szCs w:val="22"/>
                </w:rPr>
                <w:t>327.96</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63" w:author="." w:date="2009-05-30T03:16:00Z"/>
                <w:rFonts w:ascii="Calibri" w:hAnsi="Calibri"/>
                <w:color w:val="000000"/>
                <w:sz w:val="22"/>
                <w:szCs w:val="22"/>
              </w:rPr>
            </w:pPr>
            <w:ins w:id="3164" w:author="." w:date="2009-05-30T03:16:00Z">
              <w:r w:rsidRPr="002E3637">
                <w:rPr>
                  <w:rFonts w:ascii="Calibri" w:hAnsi="Calibri"/>
                  <w:color w:val="000000"/>
                  <w:sz w:val="22"/>
                  <w:szCs w:val="22"/>
                </w:rPr>
                <w:t>310.05</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65" w:author="." w:date="2009-05-30T03:16:00Z"/>
                <w:rFonts w:ascii="Calibri" w:hAnsi="Calibri"/>
                <w:color w:val="000000"/>
                <w:sz w:val="22"/>
                <w:szCs w:val="22"/>
              </w:rPr>
            </w:pPr>
            <w:ins w:id="3166" w:author="." w:date="2009-05-30T03:16:00Z">
              <w:r w:rsidRPr="002E3637">
                <w:rPr>
                  <w:rFonts w:ascii="Calibri" w:hAnsi="Calibri"/>
                  <w:color w:val="000000"/>
                  <w:sz w:val="22"/>
                  <w:szCs w:val="22"/>
                </w:rPr>
                <w:t>265.25</w:t>
              </w:r>
            </w:ins>
          </w:p>
        </w:tc>
      </w:tr>
      <w:tr w:rsidR="0002521F" w:rsidRPr="002E3637" w:rsidTr="00700795">
        <w:trPr>
          <w:trHeight w:val="504"/>
          <w:jc w:val="center"/>
          <w:ins w:id="3167" w:author="." w:date="2009-05-30T03:16:00Z"/>
        </w:trPr>
        <w:tc>
          <w:tcPr>
            <w:tcW w:w="1419" w:type="pct"/>
            <w:tcBorders>
              <w:top w:val="nil"/>
              <w:left w:val="single" w:sz="4" w:space="0" w:color="auto"/>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68" w:author="." w:date="2009-05-30T03:16:00Z"/>
                <w:rFonts w:ascii="Calibri" w:hAnsi="Calibri"/>
                <w:color w:val="000000"/>
                <w:sz w:val="22"/>
                <w:szCs w:val="22"/>
              </w:rPr>
            </w:pPr>
            <w:ins w:id="3169" w:author="." w:date="2009-05-30T03:16:00Z">
              <w:r w:rsidRPr="002E3637">
                <w:rPr>
                  <w:rFonts w:ascii="Calibri" w:hAnsi="Calibri"/>
                  <w:color w:val="000000"/>
                  <w:sz w:val="22"/>
                  <w:szCs w:val="22"/>
                </w:rPr>
                <w:t>32</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70" w:author="." w:date="2009-05-30T03:16:00Z"/>
                <w:rFonts w:ascii="Calibri" w:hAnsi="Calibri"/>
                <w:color w:val="000000"/>
                <w:sz w:val="22"/>
                <w:szCs w:val="22"/>
              </w:rPr>
            </w:pPr>
            <w:ins w:id="3171" w:author="." w:date="2009-05-30T03:16:00Z">
              <w:r w:rsidRPr="002E3637">
                <w:rPr>
                  <w:rFonts w:ascii="Calibri" w:hAnsi="Calibri"/>
                  <w:color w:val="000000"/>
                  <w:sz w:val="22"/>
                  <w:szCs w:val="22"/>
                </w:rPr>
                <w:t>280.23</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72" w:author="." w:date="2009-05-30T03:16:00Z"/>
                <w:rFonts w:ascii="Calibri" w:hAnsi="Calibri"/>
                <w:color w:val="000000"/>
                <w:sz w:val="22"/>
                <w:szCs w:val="22"/>
              </w:rPr>
            </w:pPr>
            <w:ins w:id="3173" w:author="." w:date="2009-05-30T03:16:00Z">
              <w:r w:rsidRPr="002E3637">
                <w:rPr>
                  <w:rFonts w:ascii="Calibri" w:hAnsi="Calibri"/>
                  <w:color w:val="000000"/>
                  <w:sz w:val="22"/>
                  <w:szCs w:val="22"/>
                </w:rPr>
                <w:t>314.08</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74" w:author="." w:date="2009-05-30T03:16:00Z"/>
                <w:rFonts w:ascii="Calibri" w:hAnsi="Calibri"/>
                <w:color w:val="000000"/>
                <w:sz w:val="22"/>
                <w:szCs w:val="22"/>
              </w:rPr>
            </w:pPr>
            <w:ins w:id="3175" w:author="." w:date="2009-05-30T03:16:00Z">
              <w:r w:rsidRPr="002E3637">
                <w:rPr>
                  <w:rFonts w:ascii="Calibri" w:hAnsi="Calibri"/>
                  <w:color w:val="000000"/>
                  <w:sz w:val="22"/>
                  <w:szCs w:val="22"/>
                </w:rPr>
                <w:t>327.37</w:t>
              </w:r>
            </w:ins>
          </w:p>
        </w:tc>
        <w:tc>
          <w:tcPr>
            <w:tcW w:w="716"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76" w:author="." w:date="2009-05-30T03:16:00Z"/>
                <w:rFonts w:ascii="Calibri" w:hAnsi="Calibri"/>
                <w:color w:val="000000"/>
                <w:sz w:val="22"/>
                <w:szCs w:val="22"/>
              </w:rPr>
            </w:pPr>
            <w:ins w:id="3177" w:author="." w:date="2009-05-30T03:16:00Z">
              <w:r w:rsidRPr="002E3637">
                <w:rPr>
                  <w:rFonts w:ascii="Calibri" w:hAnsi="Calibri"/>
                  <w:color w:val="000000"/>
                  <w:sz w:val="22"/>
                  <w:szCs w:val="22"/>
                </w:rPr>
                <w:t>299.48</w:t>
              </w:r>
            </w:ins>
          </w:p>
        </w:tc>
        <w:tc>
          <w:tcPr>
            <w:tcW w:w="717" w:type="pct"/>
            <w:tcBorders>
              <w:top w:val="nil"/>
              <w:left w:val="nil"/>
              <w:bottom w:val="single" w:sz="4" w:space="0" w:color="auto"/>
              <w:right w:val="single" w:sz="4" w:space="0" w:color="auto"/>
            </w:tcBorders>
            <w:shd w:val="clear" w:color="auto" w:fill="auto"/>
            <w:noWrap/>
            <w:vAlign w:val="bottom"/>
            <w:hideMark/>
          </w:tcPr>
          <w:p w:rsidR="0002521F" w:rsidRPr="002E3637" w:rsidRDefault="0002521F" w:rsidP="00D1024A">
            <w:pPr>
              <w:jc w:val="center"/>
              <w:rPr>
                <w:ins w:id="3178" w:author="." w:date="2009-05-30T03:16:00Z"/>
                <w:rFonts w:ascii="Calibri" w:hAnsi="Calibri"/>
                <w:color w:val="000000"/>
                <w:sz w:val="22"/>
                <w:szCs w:val="22"/>
              </w:rPr>
            </w:pPr>
            <w:ins w:id="3179" w:author="." w:date="2009-05-30T03:16:00Z">
              <w:r w:rsidRPr="002E3637">
                <w:rPr>
                  <w:rFonts w:ascii="Calibri" w:hAnsi="Calibri"/>
                  <w:color w:val="000000"/>
                  <w:sz w:val="22"/>
                  <w:szCs w:val="22"/>
                </w:rPr>
                <w:t>257.61</w:t>
              </w:r>
            </w:ins>
          </w:p>
        </w:tc>
      </w:tr>
    </w:tbl>
    <w:p w:rsidR="0002521F" w:rsidRDefault="0002521F" w:rsidP="0002521F">
      <w:pPr>
        <w:pStyle w:val="BodyText"/>
        <w:rPr>
          <w:ins w:id="3180" w:author="." w:date="2009-05-30T03:16:00Z"/>
        </w:rPr>
      </w:pPr>
    </w:p>
    <w:p w:rsidR="0002521F" w:rsidRDefault="001E398A" w:rsidP="0002521F">
      <w:pPr>
        <w:pStyle w:val="BodyText"/>
        <w:rPr>
          <w:ins w:id="3181" w:author="." w:date="2009-05-30T03:16:00Z"/>
        </w:rPr>
      </w:pPr>
      <w:ins w:id="3182" w:author="." w:date="2009-05-30T03:16:00Z">
        <w:r>
          <w:t xml:space="preserve">For disk-to-disk data transfer, </w:t>
        </w:r>
        <w:r w:rsidR="0002521F">
          <w:t>PTCP’s bandwidth utilization rate rise</w:t>
        </w:r>
        <w:r>
          <w:t>s</w:t>
        </w:r>
        <w:r w:rsidR="0002521F">
          <w:t xml:space="preserve"> steadily </w:t>
        </w:r>
        <w:r>
          <w:t>and i</w:t>
        </w:r>
        <w:r w:rsidR="0002521F">
          <w:t>t</w:t>
        </w:r>
        <w:r>
          <w:t xml:space="preserve"> reaches</w:t>
        </w:r>
        <w:r w:rsidR="0002521F">
          <w:t xml:space="preserve"> its peak value of </w:t>
        </w:r>
        <w:r>
          <w:t>33</w:t>
        </w:r>
        <w:r w:rsidR="0002521F">
          <w:t>1 Mbps</w:t>
        </w:r>
        <w:r>
          <w:t xml:space="preserve"> at 160th parallel stream</w:t>
        </w:r>
        <w:r w:rsidR="0002521F">
          <w:t xml:space="preserve">. Just after the </w:t>
        </w:r>
        <w:r>
          <w:t>160th parallel stream</w:t>
        </w:r>
        <w:r w:rsidR="0002521F">
          <w:t>, its data transfer rate starts falling.</w:t>
        </w:r>
        <w:r>
          <w:t xml:space="preserve"> On the other hand, PTCP’s throughput increases gradually for memory-to-memory transfer</w:t>
        </w:r>
        <w:r w:rsidR="00700795">
          <w:t>. However,</w:t>
        </w:r>
        <w:r>
          <w:t xml:space="preserve"> it exhibits slightly lower performance than Iperf at the same stream numbers</w:t>
        </w:r>
        <w:r w:rsidR="00700795">
          <w:t xml:space="preserve"> because our PTCP uses only parallel streams to increase.</w:t>
        </w:r>
      </w:ins>
    </w:p>
    <w:p w:rsidR="00DC5921" w:rsidRDefault="00E14C46" w:rsidP="00DC5921">
      <w:pPr>
        <w:pStyle w:val="BodyText"/>
        <w:keepNext/>
        <w:ind w:firstLine="0"/>
        <w:rPr>
          <w:ins w:id="3183" w:author="." w:date="2009-05-30T03:16:00Z"/>
        </w:rPr>
      </w:pPr>
      <w:ins w:id="3184" w:author="." w:date="2009-05-30T03:16:00Z">
        <w:r>
          <w:rPr>
            <w:noProof/>
          </w:rPr>
          <w:lastRenderedPageBreak/>
          <w:drawing>
            <wp:inline distT="0" distB="0" distL="0" distR="0">
              <wp:extent cx="5385938" cy="3111335"/>
              <wp:effectExtent l="19050" t="0" r="43312" b="0"/>
              <wp:docPr id="26"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ins>
    </w:p>
    <w:p w:rsidR="002E3637" w:rsidRDefault="00DC5921" w:rsidP="00DC5921">
      <w:pPr>
        <w:pStyle w:val="Caption"/>
        <w:rPr>
          <w:ins w:id="3185" w:author="." w:date="2009-05-30T03:16:00Z"/>
        </w:rPr>
      </w:pPr>
      <w:bookmarkStart w:id="3186" w:name="_Ref228185798"/>
      <w:bookmarkStart w:id="3187" w:name="_Toc228209069"/>
      <w:ins w:id="3188" w:author="." w:date="2009-05-30T03:16:00Z">
        <w:r>
          <w:t xml:space="preserve">Figure </w:t>
        </w:r>
      </w:ins>
      <w:ins w:id="3189" w:author="." w:date="2009-05-31T10:14:00Z">
        <w:r w:rsidR="0033544C">
          <w:fldChar w:fldCharType="begin"/>
        </w:r>
        <w:r w:rsidR="007A19D2">
          <w:instrText xml:space="preserve"> STYLEREF 1 \s </w:instrText>
        </w:r>
      </w:ins>
      <w:r w:rsidR="0033544C">
        <w:fldChar w:fldCharType="separate"/>
      </w:r>
      <w:r w:rsidR="007A19D2">
        <w:rPr>
          <w:noProof/>
        </w:rPr>
        <w:t>8</w:t>
      </w:r>
      <w:ins w:id="319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191" w:author="." w:date="2009-05-31T10:14:00Z">
        <w:r w:rsidR="007A19D2">
          <w:rPr>
            <w:noProof/>
          </w:rPr>
          <w:t>14</w:t>
        </w:r>
        <w:r w:rsidR="0033544C">
          <w:fldChar w:fldCharType="end"/>
        </w:r>
      </w:ins>
      <w:del w:id="319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14</w:delText>
        </w:r>
        <w:r w:rsidR="0033544C" w:rsidDel="003D3922">
          <w:fldChar w:fldCharType="end"/>
        </w:r>
      </w:del>
      <w:bookmarkEnd w:id="3186"/>
      <w:ins w:id="3193" w:author="." w:date="2009-05-30T03:16:00Z">
        <w:r>
          <w:t xml:space="preserve"> </w:t>
        </w:r>
        <w:r w:rsidRPr="00FE4E14">
          <w:t xml:space="preserve">Achieved average data transfer rate of Iperf, PTCP and GridTorrent with various parallel flows or seeds on </w:t>
        </w:r>
        <w:r>
          <w:t>wide area network (IU-LSU settings)</w:t>
        </w:r>
        <w:bookmarkEnd w:id="3187"/>
      </w:ins>
    </w:p>
    <w:p w:rsidR="00DC5921" w:rsidRDefault="00E14C46" w:rsidP="00DC5921">
      <w:pPr>
        <w:pStyle w:val="BodyText"/>
        <w:keepNext/>
        <w:ind w:firstLine="0"/>
        <w:rPr>
          <w:ins w:id="3194" w:author="." w:date="2009-05-30T03:16:00Z"/>
        </w:rPr>
      </w:pPr>
      <w:ins w:id="3195" w:author="." w:date="2009-05-30T03:16:00Z">
        <w:r>
          <w:rPr>
            <w:noProof/>
          </w:rPr>
          <w:drawing>
            <wp:inline distT="0" distB="0" distL="0" distR="0">
              <wp:extent cx="5381938" cy="2945081"/>
              <wp:effectExtent l="19050" t="0" r="28262" b="7669"/>
              <wp:docPr id="27"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ins>
    </w:p>
    <w:p w:rsidR="002E3637" w:rsidRDefault="00DC5921" w:rsidP="00DC5921">
      <w:pPr>
        <w:pStyle w:val="Caption"/>
        <w:rPr>
          <w:ins w:id="3196" w:author="." w:date="2009-05-30T03:16:00Z"/>
        </w:rPr>
      </w:pPr>
      <w:bookmarkStart w:id="3197" w:name="_Ref228188990"/>
      <w:bookmarkStart w:id="3198" w:name="_Toc228209070"/>
      <w:ins w:id="3199" w:author="." w:date="2009-05-30T03:16:00Z">
        <w:r>
          <w:t xml:space="preserve">Figure </w:t>
        </w:r>
      </w:ins>
      <w:ins w:id="3200" w:author="." w:date="2009-05-31T10:14:00Z">
        <w:r w:rsidR="0033544C">
          <w:fldChar w:fldCharType="begin"/>
        </w:r>
        <w:r w:rsidR="007A19D2">
          <w:instrText xml:space="preserve"> STYLEREF 1 \s </w:instrText>
        </w:r>
      </w:ins>
      <w:r w:rsidR="0033544C">
        <w:fldChar w:fldCharType="separate"/>
      </w:r>
      <w:r w:rsidR="007A19D2">
        <w:rPr>
          <w:noProof/>
        </w:rPr>
        <w:t>8</w:t>
      </w:r>
      <w:ins w:id="3201"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202" w:author="." w:date="2009-05-31T10:14:00Z">
        <w:r w:rsidR="007A19D2">
          <w:rPr>
            <w:noProof/>
          </w:rPr>
          <w:t>15</w:t>
        </w:r>
        <w:r w:rsidR="0033544C">
          <w:fldChar w:fldCharType="end"/>
        </w:r>
      </w:ins>
      <w:del w:id="3203"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15</w:delText>
        </w:r>
        <w:r w:rsidR="0033544C" w:rsidDel="003D3922">
          <w:fldChar w:fldCharType="end"/>
        </w:r>
      </w:del>
      <w:bookmarkEnd w:id="3197"/>
      <w:ins w:id="3204" w:author="." w:date="2009-05-30T03:16:00Z">
        <w:r>
          <w:t xml:space="preserve"> </w:t>
        </w:r>
        <w:r w:rsidRPr="00C801DB">
          <w:t xml:space="preserve">Achieved average useful data throughput of GridTorrent with various parallel flows or seeds on </w:t>
        </w:r>
        <w:r>
          <w:t>W</w:t>
        </w:r>
        <w:r w:rsidRPr="00C801DB">
          <w:t>AN (IU-</w:t>
        </w:r>
        <w:r>
          <w:t>LS</w:t>
        </w:r>
        <w:r w:rsidRPr="00C801DB">
          <w:t>U settings)</w:t>
        </w:r>
        <w:bookmarkEnd w:id="3198"/>
      </w:ins>
    </w:p>
    <w:p w:rsidR="00713810" w:rsidRDefault="00713810" w:rsidP="00713810">
      <w:pPr>
        <w:pStyle w:val="Heading3"/>
        <w:rPr>
          <w:ins w:id="3205" w:author="." w:date="2009-05-30T03:16:00Z"/>
        </w:rPr>
      </w:pPr>
      <w:bookmarkStart w:id="3206" w:name="_Toc228272667"/>
      <w:ins w:id="3207" w:author="." w:date="2009-05-30T03:16:00Z">
        <w:r>
          <w:lastRenderedPageBreak/>
          <w:t>Overhead</w:t>
        </w:r>
        <w:bookmarkEnd w:id="3206"/>
      </w:ins>
    </w:p>
    <w:p w:rsidR="002C5465" w:rsidRDefault="002C5465" w:rsidP="002C5465">
      <w:pPr>
        <w:pStyle w:val="BodyText"/>
        <w:rPr>
          <w:ins w:id="3208" w:author="." w:date="2009-05-30T03:16:00Z"/>
        </w:rPr>
      </w:pPr>
      <w:ins w:id="3209" w:author="." w:date="2009-05-30T03:16:00Z">
        <w:r>
          <w:t xml:space="preserve">The overheads of GridTorrent on WAN </w:t>
        </w:r>
        <w:r w:rsidR="000B4D87">
          <w:t>are</w:t>
        </w:r>
        <w:r>
          <w:t xml:space="preserve"> similar </w:t>
        </w:r>
        <w:r w:rsidR="000B4D87">
          <w:t xml:space="preserve">to the overheads </w:t>
        </w:r>
        <w:r>
          <w:t xml:space="preserve">on </w:t>
        </w:r>
        <w:r w:rsidR="000B4D87">
          <w:t>LAN; t</w:t>
        </w:r>
        <w:r>
          <w:t xml:space="preserve">he wasted bandwidth ratio increases in direct proportion to the number of the seeds and streams. However, </w:t>
        </w:r>
        <w:r w:rsidR="000B4D87">
          <w:t xml:space="preserve">as shown in </w:t>
        </w:r>
        <w:r w:rsidR="0033544C">
          <w:fldChar w:fldCharType="begin"/>
        </w:r>
        <w:r w:rsidR="000B4D87">
          <w:instrText xml:space="preserve"> REF _Ref228201613 \h </w:instrText>
        </w:r>
      </w:ins>
      <w:ins w:id="3210" w:author="." w:date="2009-05-30T03:16:00Z">
        <w:r w:rsidR="0033544C">
          <w:fldChar w:fldCharType="separate"/>
        </w:r>
        <w:r w:rsidR="007B4C25">
          <w:t xml:space="preserve">Figure </w:t>
        </w:r>
        <w:r w:rsidR="007B4C25">
          <w:rPr>
            <w:noProof/>
          </w:rPr>
          <w:t>8</w:t>
        </w:r>
        <w:r w:rsidR="007B4C25">
          <w:noBreakHyphen/>
        </w:r>
        <w:r w:rsidR="007B4C25">
          <w:rPr>
            <w:noProof/>
          </w:rPr>
          <w:t>16</w:t>
        </w:r>
        <w:r w:rsidR="0033544C">
          <w:fldChar w:fldCharType="end"/>
        </w:r>
        <w:r w:rsidR="000B4D87">
          <w:t xml:space="preserve">, </w:t>
        </w:r>
        <w:r>
          <w:t xml:space="preserve">the ratio of wasted bandwidth </w:t>
        </w:r>
        <w:r w:rsidR="000B4D87">
          <w:t>recorded on WAN is higher than that of LAN.</w:t>
        </w:r>
      </w:ins>
    </w:p>
    <w:p w:rsidR="002C5465" w:rsidRDefault="000B4D87" w:rsidP="002C5465">
      <w:pPr>
        <w:pStyle w:val="BodyText"/>
        <w:rPr>
          <w:ins w:id="3211" w:author="." w:date="2009-05-30T03:16:00Z"/>
        </w:rPr>
      </w:pPr>
      <w:ins w:id="3212" w:author="." w:date="2009-05-30T03:16:00Z">
        <w:r>
          <w:t>By t</w:t>
        </w:r>
        <w:r w:rsidR="002C5465">
          <w:t xml:space="preserve">aking into account of all overheads, </w:t>
        </w:r>
        <w:r w:rsidR="0033544C">
          <w:fldChar w:fldCharType="begin"/>
        </w:r>
        <w:r>
          <w:instrText xml:space="preserve"> REF _Ref228191097 \h </w:instrText>
        </w:r>
      </w:ins>
      <w:ins w:id="3213" w:author="." w:date="2009-05-30T03:16:00Z">
        <w:r w:rsidR="0033544C">
          <w:fldChar w:fldCharType="separate"/>
        </w:r>
        <w:r w:rsidR="007B4C25">
          <w:t xml:space="preserve">Table </w:t>
        </w:r>
        <w:r w:rsidR="007B4C25">
          <w:rPr>
            <w:noProof/>
          </w:rPr>
          <w:t>8</w:t>
        </w:r>
        <w:r w:rsidR="007B4C25">
          <w:noBreakHyphen/>
        </w:r>
        <w:r w:rsidR="007B4C25">
          <w:rPr>
            <w:noProof/>
          </w:rPr>
          <w:t>7</w:t>
        </w:r>
        <w:r w:rsidR="0033544C">
          <w:fldChar w:fldCharType="end"/>
        </w:r>
        <w:r>
          <w:t xml:space="preserve"> </w:t>
        </w:r>
        <w:r w:rsidR="002C5465">
          <w:t xml:space="preserve">displays bandwidth utilization of GridTorrent with multiple streams and seeds on </w:t>
        </w:r>
        <w:r>
          <w:t>W</w:t>
        </w:r>
        <w:r w:rsidR="002C5465">
          <w:t>AN. Figures from 8-</w:t>
        </w:r>
        <w:r>
          <w:t>1</w:t>
        </w:r>
        <w:r w:rsidR="002C5465">
          <w:t>7 to 8-</w:t>
        </w:r>
        <w:r>
          <w:t>2</w:t>
        </w:r>
        <w:r w:rsidR="002C5465">
          <w:t xml:space="preserve">1 display the achieved average throughput of GridTorrent with different parallel streams. </w:t>
        </w:r>
      </w:ins>
    </w:p>
    <w:p w:rsidR="000B4D87" w:rsidRDefault="00E14C46" w:rsidP="000B4D87">
      <w:pPr>
        <w:pStyle w:val="BodyText"/>
        <w:keepNext/>
        <w:ind w:firstLine="0"/>
        <w:rPr>
          <w:ins w:id="3214" w:author="." w:date="2009-05-30T03:16:00Z"/>
        </w:rPr>
      </w:pPr>
      <w:ins w:id="3215" w:author="." w:date="2009-05-30T03:16:00Z">
        <w:r>
          <w:rPr>
            <w:noProof/>
          </w:rPr>
          <w:drawing>
            <wp:inline distT="0" distB="0" distL="0" distR="0">
              <wp:extent cx="5377683" cy="3874976"/>
              <wp:effectExtent l="19050" t="0" r="13467" b="0"/>
              <wp:docPr id="43"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ins>
    </w:p>
    <w:p w:rsidR="00713810" w:rsidRDefault="000B4D87" w:rsidP="000B4D87">
      <w:pPr>
        <w:pStyle w:val="Caption"/>
        <w:rPr>
          <w:ins w:id="3216" w:author="." w:date="2009-05-30T03:16:00Z"/>
        </w:rPr>
      </w:pPr>
      <w:bookmarkStart w:id="3217" w:name="_Ref228201613"/>
      <w:bookmarkStart w:id="3218" w:name="_Toc228209071"/>
      <w:ins w:id="3219" w:author="." w:date="2009-05-30T03:16:00Z">
        <w:r>
          <w:t xml:space="preserve">Figure </w:t>
        </w:r>
      </w:ins>
      <w:ins w:id="3220" w:author="." w:date="2009-05-31T10:14:00Z">
        <w:r w:rsidR="0033544C">
          <w:fldChar w:fldCharType="begin"/>
        </w:r>
        <w:r w:rsidR="007A19D2">
          <w:instrText xml:space="preserve"> STYLEREF 1 \s </w:instrText>
        </w:r>
      </w:ins>
      <w:r w:rsidR="0033544C">
        <w:fldChar w:fldCharType="separate"/>
      </w:r>
      <w:r w:rsidR="007A19D2">
        <w:rPr>
          <w:noProof/>
        </w:rPr>
        <w:t>8</w:t>
      </w:r>
      <w:ins w:id="3221"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222" w:author="." w:date="2009-05-31T10:14:00Z">
        <w:r w:rsidR="007A19D2">
          <w:rPr>
            <w:noProof/>
          </w:rPr>
          <w:t>16</w:t>
        </w:r>
        <w:r w:rsidR="0033544C">
          <w:fldChar w:fldCharType="end"/>
        </w:r>
      </w:ins>
      <w:del w:id="3223"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16</w:delText>
        </w:r>
        <w:r w:rsidR="0033544C" w:rsidDel="003D3922">
          <w:fldChar w:fldCharType="end"/>
        </w:r>
      </w:del>
      <w:bookmarkEnd w:id="3217"/>
      <w:ins w:id="3224" w:author="." w:date="2009-05-30T03:16:00Z">
        <w:r>
          <w:t xml:space="preserve"> </w:t>
        </w:r>
        <w:r w:rsidRPr="007C64BA">
          <w:t xml:space="preserve">The ratio of wasted throughput of GridTorrent with various parallel streams versus the number of seeds on </w:t>
        </w:r>
        <w:r>
          <w:t>W</w:t>
        </w:r>
        <w:r w:rsidRPr="007C64BA">
          <w:t>AN (IU-</w:t>
        </w:r>
        <w:r>
          <w:t>LS</w:t>
        </w:r>
        <w:r w:rsidRPr="007C64BA">
          <w:t>U settings)</w:t>
        </w:r>
        <w:bookmarkEnd w:id="3218"/>
      </w:ins>
    </w:p>
    <w:p w:rsidR="00713810" w:rsidRDefault="00713810" w:rsidP="00713810">
      <w:pPr>
        <w:pStyle w:val="Caption"/>
        <w:keepNext/>
        <w:rPr>
          <w:ins w:id="3225" w:author="." w:date="2009-05-30T03:16:00Z"/>
        </w:rPr>
      </w:pPr>
      <w:bookmarkStart w:id="3226" w:name="_Ref228191097"/>
      <w:bookmarkStart w:id="3227" w:name="_Toc228209103"/>
      <w:ins w:id="3228" w:author="." w:date="2009-05-30T03:16:00Z">
        <w:r>
          <w:lastRenderedPageBreak/>
          <w:t xml:space="preserve">Table </w:t>
        </w:r>
      </w:ins>
      <w:ins w:id="3229" w:author="." w:date="2009-05-30T02:58:00Z">
        <w:r w:rsidR="0033544C">
          <w:fldChar w:fldCharType="begin"/>
        </w:r>
        <w:r w:rsidR="00B343AF">
          <w:instrText xml:space="preserve"> STYLEREF 1 \s </w:instrText>
        </w:r>
      </w:ins>
      <w:r w:rsidR="0033544C">
        <w:fldChar w:fldCharType="separate"/>
      </w:r>
      <w:r w:rsidR="00B343AF">
        <w:rPr>
          <w:noProof/>
        </w:rPr>
        <w:t>8</w:t>
      </w:r>
      <w:ins w:id="3230"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3231" w:author="." w:date="2009-05-30T02:58:00Z">
        <w:r w:rsidR="00B343AF">
          <w:rPr>
            <w:noProof/>
          </w:rPr>
          <w:t>7</w:t>
        </w:r>
        <w:r w:rsidR="0033544C">
          <w:fldChar w:fldCharType="end"/>
        </w:r>
      </w:ins>
      <w:del w:id="3232"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7</w:delText>
        </w:r>
        <w:r w:rsidR="0033544C" w:rsidDel="00B343AF">
          <w:fldChar w:fldCharType="end"/>
        </w:r>
      </w:del>
      <w:bookmarkEnd w:id="3226"/>
      <w:ins w:id="3233" w:author="." w:date="2009-05-30T03:16:00Z">
        <w:r>
          <w:t xml:space="preserve"> </w:t>
        </w:r>
        <w:r w:rsidRPr="00867DC5">
          <w:t xml:space="preserve">Bandwidth utilization of GridTorrent including overhead with various parallel streams and seeds on </w:t>
        </w:r>
        <w:r>
          <w:t>W</w:t>
        </w:r>
        <w:r w:rsidRPr="00867DC5">
          <w:t>AN</w:t>
        </w:r>
        <w:bookmarkEnd w:id="3227"/>
      </w:ins>
    </w:p>
    <w:tbl>
      <w:tblPr>
        <w:tblW w:w="5000" w:type="pct"/>
        <w:jc w:val="center"/>
        <w:tblLook w:val="04A0"/>
      </w:tblPr>
      <w:tblGrid>
        <w:gridCol w:w="1927"/>
        <w:gridCol w:w="1309"/>
        <w:gridCol w:w="1307"/>
        <w:gridCol w:w="1307"/>
        <w:gridCol w:w="1307"/>
        <w:gridCol w:w="1512"/>
      </w:tblGrid>
      <w:tr w:rsidR="00713810" w:rsidRPr="002E3637" w:rsidTr="002E5AA3">
        <w:trPr>
          <w:trHeight w:val="315"/>
          <w:jc w:val="center"/>
          <w:ins w:id="3234" w:author="." w:date="2009-05-30T03:16:00Z"/>
        </w:trPr>
        <w:tc>
          <w:tcPr>
            <w:tcW w:w="11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13810" w:rsidRPr="002E3637" w:rsidRDefault="00713810" w:rsidP="002E5AA3">
            <w:pPr>
              <w:jc w:val="center"/>
              <w:rPr>
                <w:ins w:id="3235" w:author="." w:date="2009-05-30T03:16:00Z"/>
                <w:rFonts w:ascii="Calibri" w:hAnsi="Calibri"/>
                <w:b/>
                <w:bCs/>
                <w:color w:val="000000"/>
              </w:rPr>
            </w:pPr>
            <w:ins w:id="3236" w:author="." w:date="2009-05-30T03:16:00Z">
              <w:r w:rsidRPr="002E3637">
                <w:rPr>
                  <w:rFonts w:ascii="Calibri" w:hAnsi="Calibri"/>
                  <w:b/>
                  <w:bCs/>
                  <w:color w:val="000000"/>
                </w:rPr>
                <w:t>Number of Seeds</w:t>
              </w:r>
            </w:ins>
          </w:p>
        </w:tc>
        <w:tc>
          <w:tcPr>
            <w:tcW w:w="3889" w:type="pct"/>
            <w:gridSpan w:val="5"/>
            <w:tcBorders>
              <w:top w:val="single" w:sz="4" w:space="0" w:color="auto"/>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37" w:author="." w:date="2009-05-30T03:16:00Z"/>
                <w:rFonts w:ascii="Calibri" w:hAnsi="Calibri"/>
                <w:b/>
                <w:bCs/>
                <w:color w:val="000000"/>
              </w:rPr>
            </w:pPr>
            <w:ins w:id="3238" w:author="." w:date="2009-05-30T03:16:00Z">
              <w:r w:rsidRPr="002E3637">
                <w:rPr>
                  <w:rFonts w:ascii="Calibri" w:hAnsi="Calibri"/>
                  <w:b/>
                  <w:bCs/>
                  <w:color w:val="000000"/>
                </w:rPr>
                <w:t>End-to-end Mean Bandwidth (Mbps)</w:t>
              </w:r>
            </w:ins>
          </w:p>
        </w:tc>
      </w:tr>
      <w:tr w:rsidR="00713810" w:rsidRPr="002E3637" w:rsidTr="002E5AA3">
        <w:trPr>
          <w:trHeight w:val="315"/>
          <w:jc w:val="center"/>
          <w:ins w:id="3239" w:author="." w:date="2009-05-30T03:16:00Z"/>
        </w:trPr>
        <w:tc>
          <w:tcPr>
            <w:tcW w:w="1111" w:type="pct"/>
            <w:vMerge/>
            <w:tcBorders>
              <w:top w:val="single" w:sz="4" w:space="0" w:color="auto"/>
              <w:left w:val="single" w:sz="4" w:space="0" w:color="auto"/>
              <w:bottom w:val="single" w:sz="4" w:space="0" w:color="auto"/>
              <w:right w:val="single" w:sz="4" w:space="0" w:color="auto"/>
            </w:tcBorders>
            <w:vAlign w:val="center"/>
            <w:hideMark/>
          </w:tcPr>
          <w:p w:rsidR="00713810" w:rsidRPr="002E3637" w:rsidRDefault="00713810" w:rsidP="002E5AA3">
            <w:pPr>
              <w:jc w:val="center"/>
              <w:rPr>
                <w:ins w:id="3240" w:author="." w:date="2009-05-30T03:16:00Z"/>
                <w:rFonts w:ascii="Calibri" w:hAnsi="Calibri"/>
                <w:b/>
                <w:bCs/>
                <w:color w:val="000000"/>
              </w:rPr>
            </w:pPr>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41" w:author="." w:date="2009-05-30T03:16:00Z"/>
                <w:rFonts w:ascii="Calibri" w:hAnsi="Calibri"/>
                <w:b/>
                <w:bCs/>
                <w:color w:val="000000"/>
              </w:rPr>
            </w:pPr>
            <w:ins w:id="3242" w:author="." w:date="2009-05-30T03:16:00Z">
              <w:r w:rsidRPr="002E3637">
                <w:rPr>
                  <w:rFonts w:ascii="Calibri" w:hAnsi="Calibri"/>
                  <w:b/>
                  <w:bCs/>
                  <w:color w:val="000000"/>
                </w:rPr>
                <w:t>GT1-OH</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43" w:author="." w:date="2009-05-30T03:16:00Z"/>
                <w:rFonts w:ascii="Calibri" w:hAnsi="Calibri"/>
                <w:b/>
                <w:bCs/>
                <w:color w:val="000000"/>
              </w:rPr>
            </w:pPr>
            <w:ins w:id="3244" w:author="." w:date="2009-05-30T03:16:00Z">
              <w:r w:rsidRPr="002E3637">
                <w:rPr>
                  <w:rFonts w:ascii="Calibri" w:hAnsi="Calibri"/>
                  <w:b/>
                  <w:bCs/>
                  <w:color w:val="000000"/>
                </w:rPr>
                <w:t>GT2-OH</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45" w:author="." w:date="2009-05-30T03:16:00Z"/>
                <w:rFonts w:ascii="Calibri" w:hAnsi="Calibri"/>
                <w:b/>
                <w:bCs/>
                <w:color w:val="000000"/>
              </w:rPr>
            </w:pPr>
            <w:ins w:id="3246" w:author="." w:date="2009-05-30T03:16:00Z">
              <w:r w:rsidRPr="002E3637">
                <w:rPr>
                  <w:rFonts w:ascii="Calibri" w:hAnsi="Calibri"/>
                  <w:b/>
                  <w:bCs/>
                  <w:color w:val="000000"/>
                </w:rPr>
                <w:t>GT4-OH</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47" w:author="." w:date="2009-05-30T03:16:00Z"/>
                <w:rFonts w:ascii="Calibri" w:hAnsi="Calibri"/>
                <w:b/>
                <w:bCs/>
                <w:color w:val="000000"/>
              </w:rPr>
            </w:pPr>
            <w:ins w:id="3248" w:author="." w:date="2009-05-30T03:16:00Z">
              <w:r w:rsidRPr="002E3637">
                <w:rPr>
                  <w:rFonts w:ascii="Calibri" w:hAnsi="Calibri"/>
                  <w:b/>
                  <w:bCs/>
                  <w:color w:val="000000"/>
                </w:rPr>
                <w:t>GT8-OH</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49" w:author="." w:date="2009-05-30T03:16:00Z"/>
                <w:rFonts w:ascii="Calibri" w:hAnsi="Calibri"/>
                <w:b/>
                <w:bCs/>
                <w:color w:val="000000"/>
              </w:rPr>
            </w:pPr>
            <w:ins w:id="3250" w:author="." w:date="2009-05-30T03:16:00Z">
              <w:r w:rsidRPr="002E3637">
                <w:rPr>
                  <w:rFonts w:ascii="Calibri" w:hAnsi="Calibri"/>
                  <w:b/>
                  <w:bCs/>
                  <w:color w:val="000000"/>
                </w:rPr>
                <w:t>GT16-OH</w:t>
              </w:r>
            </w:ins>
          </w:p>
        </w:tc>
      </w:tr>
      <w:tr w:rsidR="00713810" w:rsidRPr="002E3637" w:rsidTr="002E5AA3">
        <w:trPr>
          <w:trHeight w:val="300"/>
          <w:jc w:val="center"/>
          <w:ins w:id="3251"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52" w:author="." w:date="2009-05-30T03:16:00Z"/>
                <w:rFonts w:ascii="Calibri" w:hAnsi="Calibri"/>
                <w:color w:val="000000"/>
                <w:sz w:val="22"/>
                <w:szCs w:val="22"/>
              </w:rPr>
            </w:pPr>
            <w:ins w:id="3253" w:author="." w:date="2009-05-30T03:16:00Z">
              <w:r w:rsidRPr="002E3637">
                <w:rPr>
                  <w:rFonts w:ascii="Calibri" w:hAnsi="Calibri"/>
                  <w:color w:val="000000"/>
                  <w:sz w:val="22"/>
                  <w:szCs w:val="22"/>
                </w:rPr>
                <w:t>1</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54" w:author="." w:date="2009-05-30T03:16:00Z"/>
                <w:rFonts w:ascii="Calibri" w:hAnsi="Calibri"/>
                <w:color w:val="000000"/>
                <w:sz w:val="22"/>
                <w:szCs w:val="22"/>
              </w:rPr>
            </w:pPr>
            <w:ins w:id="3255" w:author="." w:date="2009-05-30T03:16:00Z">
              <w:r w:rsidRPr="002E3637">
                <w:rPr>
                  <w:rFonts w:ascii="Calibri" w:hAnsi="Calibri"/>
                  <w:color w:val="000000"/>
                  <w:sz w:val="22"/>
                  <w:szCs w:val="22"/>
                </w:rPr>
                <w:t>11.03</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56" w:author="." w:date="2009-05-30T03:16:00Z"/>
                <w:rFonts w:ascii="Calibri" w:hAnsi="Calibri"/>
                <w:color w:val="000000"/>
                <w:sz w:val="22"/>
                <w:szCs w:val="22"/>
              </w:rPr>
            </w:pPr>
            <w:ins w:id="3257" w:author="." w:date="2009-05-30T03:16:00Z">
              <w:r w:rsidRPr="002E3637">
                <w:rPr>
                  <w:rFonts w:ascii="Calibri" w:hAnsi="Calibri"/>
                  <w:color w:val="000000"/>
                  <w:sz w:val="22"/>
                  <w:szCs w:val="22"/>
                </w:rPr>
                <w:t>21.77</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58" w:author="." w:date="2009-05-30T03:16:00Z"/>
                <w:rFonts w:ascii="Calibri" w:hAnsi="Calibri"/>
                <w:color w:val="000000"/>
                <w:sz w:val="22"/>
                <w:szCs w:val="22"/>
              </w:rPr>
            </w:pPr>
            <w:ins w:id="3259" w:author="." w:date="2009-05-30T03:16:00Z">
              <w:r w:rsidRPr="002E3637">
                <w:rPr>
                  <w:rFonts w:ascii="Calibri" w:hAnsi="Calibri"/>
                  <w:color w:val="000000"/>
                  <w:sz w:val="22"/>
                  <w:szCs w:val="22"/>
                </w:rPr>
                <w:t>41.81</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60" w:author="." w:date="2009-05-30T03:16:00Z"/>
                <w:rFonts w:ascii="Calibri" w:hAnsi="Calibri"/>
                <w:color w:val="000000"/>
                <w:sz w:val="22"/>
                <w:szCs w:val="22"/>
              </w:rPr>
            </w:pPr>
            <w:ins w:id="3261" w:author="." w:date="2009-05-30T03:16:00Z">
              <w:r w:rsidRPr="002E3637">
                <w:rPr>
                  <w:rFonts w:ascii="Calibri" w:hAnsi="Calibri"/>
                  <w:color w:val="000000"/>
                  <w:sz w:val="22"/>
                  <w:szCs w:val="22"/>
                </w:rPr>
                <w:t>84.22</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62" w:author="." w:date="2009-05-30T03:16:00Z"/>
                <w:rFonts w:ascii="Calibri" w:hAnsi="Calibri"/>
                <w:color w:val="000000"/>
                <w:sz w:val="22"/>
                <w:szCs w:val="22"/>
              </w:rPr>
            </w:pPr>
            <w:ins w:id="3263" w:author="." w:date="2009-05-30T03:16:00Z">
              <w:r w:rsidRPr="002E3637">
                <w:rPr>
                  <w:rFonts w:ascii="Calibri" w:hAnsi="Calibri"/>
                  <w:color w:val="000000"/>
                  <w:sz w:val="22"/>
                  <w:szCs w:val="22"/>
                </w:rPr>
                <w:t>146.49</w:t>
              </w:r>
            </w:ins>
          </w:p>
        </w:tc>
      </w:tr>
      <w:tr w:rsidR="00713810" w:rsidRPr="002E3637" w:rsidTr="002E5AA3">
        <w:trPr>
          <w:trHeight w:val="300"/>
          <w:jc w:val="center"/>
          <w:ins w:id="3264"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65" w:author="." w:date="2009-05-30T03:16:00Z"/>
                <w:rFonts w:ascii="Calibri" w:hAnsi="Calibri"/>
                <w:color w:val="000000"/>
                <w:sz w:val="22"/>
                <w:szCs w:val="22"/>
              </w:rPr>
            </w:pPr>
            <w:ins w:id="3266" w:author="." w:date="2009-05-30T03:16:00Z">
              <w:r w:rsidRPr="002E3637">
                <w:rPr>
                  <w:rFonts w:ascii="Calibri" w:hAnsi="Calibri"/>
                  <w:color w:val="000000"/>
                  <w:sz w:val="22"/>
                  <w:szCs w:val="22"/>
                </w:rPr>
                <w:t>2</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67" w:author="." w:date="2009-05-30T03:16:00Z"/>
                <w:rFonts w:ascii="Calibri" w:hAnsi="Calibri"/>
                <w:color w:val="000000"/>
                <w:sz w:val="22"/>
                <w:szCs w:val="22"/>
              </w:rPr>
            </w:pPr>
            <w:ins w:id="3268" w:author="." w:date="2009-05-30T03:16:00Z">
              <w:r w:rsidRPr="002E3637">
                <w:rPr>
                  <w:rFonts w:ascii="Calibri" w:hAnsi="Calibri"/>
                  <w:color w:val="000000"/>
                  <w:sz w:val="22"/>
                  <w:szCs w:val="22"/>
                </w:rPr>
                <w:t>22.56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69" w:author="." w:date="2009-05-30T03:16:00Z"/>
                <w:rFonts w:ascii="Calibri" w:hAnsi="Calibri"/>
                <w:color w:val="000000"/>
                <w:sz w:val="22"/>
                <w:szCs w:val="22"/>
              </w:rPr>
            </w:pPr>
            <w:ins w:id="3270" w:author="." w:date="2009-05-30T03:16:00Z">
              <w:r w:rsidRPr="002E3637">
                <w:rPr>
                  <w:rFonts w:ascii="Calibri" w:hAnsi="Calibri"/>
                  <w:color w:val="000000"/>
                  <w:sz w:val="22"/>
                  <w:szCs w:val="22"/>
                </w:rPr>
                <w:t>46.27</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71" w:author="." w:date="2009-05-30T03:16:00Z"/>
                <w:rFonts w:ascii="Calibri" w:hAnsi="Calibri"/>
                <w:color w:val="000000"/>
                <w:sz w:val="22"/>
                <w:szCs w:val="22"/>
              </w:rPr>
            </w:pPr>
            <w:ins w:id="3272" w:author="." w:date="2009-05-30T03:16:00Z">
              <w:r w:rsidRPr="002E3637">
                <w:rPr>
                  <w:rFonts w:ascii="Calibri" w:hAnsi="Calibri"/>
                  <w:color w:val="000000"/>
                  <w:sz w:val="22"/>
                  <w:szCs w:val="22"/>
                </w:rPr>
                <w:t>84.25</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73" w:author="." w:date="2009-05-30T03:16:00Z"/>
                <w:rFonts w:ascii="Calibri" w:hAnsi="Calibri"/>
                <w:color w:val="000000"/>
                <w:sz w:val="22"/>
                <w:szCs w:val="22"/>
              </w:rPr>
            </w:pPr>
            <w:ins w:id="3274" w:author="." w:date="2009-05-30T03:16:00Z">
              <w:r w:rsidRPr="002E3637">
                <w:rPr>
                  <w:rFonts w:ascii="Calibri" w:hAnsi="Calibri"/>
                  <w:color w:val="000000"/>
                  <w:sz w:val="22"/>
                  <w:szCs w:val="22"/>
                </w:rPr>
                <w:t>172.06</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75" w:author="." w:date="2009-05-30T03:16:00Z"/>
                <w:rFonts w:ascii="Calibri" w:hAnsi="Calibri"/>
                <w:color w:val="000000"/>
                <w:sz w:val="22"/>
                <w:szCs w:val="22"/>
              </w:rPr>
            </w:pPr>
            <w:ins w:id="3276" w:author="." w:date="2009-05-30T03:16:00Z">
              <w:r w:rsidRPr="002E3637">
                <w:rPr>
                  <w:rFonts w:ascii="Calibri" w:hAnsi="Calibri"/>
                  <w:color w:val="000000"/>
                  <w:sz w:val="22"/>
                  <w:szCs w:val="22"/>
                </w:rPr>
                <w:t>299.72</w:t>
              </w:r>
            </w:ins>
          </w:p>
        </w:tc>
      </w:tr>
      <w:tr w:rsidR="00713810" w:rsidRPr="002E3637" w:rsidTr="002E5AA3">
        <w:trPr>
          <w:trHeight w:val="300"/>
          <w:jc w:val="center"/>
          <w:ins w:id="3277"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78" w:author="." w:date="2009-05-30T03:16:00Z"/>
                <w:rFonts w:ascii="Calibri" w:hAnsi="Calibri"/>
                <w:color w:val="000000"/>
                <w:sz w:val="22"/>
                <w:szCs w:val="22"/>
              </w:rPr>
            </w:pPr>
            <w:ins w:id="3279" w:author="." w:date="2009-05-30T03:16:00Z">
              <w:r w:rsidRPr="002E3637">
                <w:rPr>
                  <w:rFonts w:ascii="Calibri" w:hAnsi="Calibri"/>
                  <w:color w:val="000000"/>
                  <w:sz w:val="22"/>
                  <w:szCs w:val="22"/>
                </w:rPr>
                <w:t>4</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80" w:author="." w:date="2009-05-30T03:16:00Z"/>
                <w:rFonts w:ascii="Calibri" w:hAnsi="Calibri"/>
                <w:color w:val="000000"/>
                <w:sz w:val="22"/>
                <w:szCs w:val="22"/>
              </w:rPr>
            </w:pPr>
            <w:ins w:id="3281" w:author="." w:date="2009-05-30T03:16:00Z">
              <w:r w:rsidRPr="002E3637">
                <w:rPr>
                  <w:rFonts w:ascii="Calibri" w:hAnsi="Calibri"/>
                  <w:color w:val="000000"/>
                  <w:sz w:val="22"/>
                  <w:szCs w:val="22"/>
                </w:rPr>
                <w:t>44.26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82" w:author="." w:date="2009-05-30T03:16:00Z"/>
                <w:rFonts w:ascii="Calibri" w:hAnsi="Calibri"/>
                <w:color w:val="000000"/>
                <w:sz w:val="22"/>
                <w:szCs w:val="22"/>
              </w:rPr>
            </w:pPr>
            <w:ins w:id="3283" w:author="." w:date="2009-05-30T03:16:00Z">
              <w:r w:rsidRPr="002E3637">
                <w:rPr>
                  <w:rFonts w:ascii="Calibri" w:hAnsi="Calibri"/>
                  <w:color w:val="000000"/>
                  <w:sz w:val="22"/>
                  <w:szCs w:val="22"/>
                </w:rPr>
                <w:t>82.06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84" w:author="." w:date="2009-05-30T03:16:00Z"/>
                <w:rFonts w:ascii="Calibri" w:hAnsi="Calibri"/>
                <w:color w:val="000000"/>
                <w:sz w:val="22"/>
                <w:szCs w:val="22"/>
              </w:rPr>
            </w:pPr>
            <w:ins w:id="3285" w:author="." w:date="2009-05-30T03:16:00Z">
              <w:r w:rsidRPr="002E3637">
                <w:rPr>
                  <w:rFonts w:ascii="Calibri" w:hAnsi="Calibri"/>
                  <w:color w:val="000000"/>
                  <w:sz w:val="22"/>
                  <w:szCs w:val="22"/>
                </w:rPr>
                <w:t>149.36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86" w:author="." w:date="2009-05-30T03:16:00Z"/>
                <w:rFonts w:ascii="Calibri" w:hAnsi="Calibri"/>
                <w:color w:val="000000"/>
                <w:sz w:val="22"/>
                <w:szCs w:val="22"/>
              </w:rPr>
            </w:pPr>
            <w:ins w:id="3287" w:author="." w:date="2009-05-30T03:16:00Z">
              <w:r w:rsidRPr="002E3637">
                <w:rPr>
                  <w:rFonts w:ascii="Calibri" w:hAnsi="Calibri"/>
                  <w:color w:val="000000"/>
                  <w:sz w:val="22"/>
                  <w:szCs w:val="22"/>
                </w:rPr>
                <w:t>278.52</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88" w:author="." w:date="2009-05-30T03:16:00Z"/>
                <w:rFonts w:ascii="Calibri" w:hAnsi="Calibri"/>
                <w:color w:val="000000"/>
                <w:sz w:val="22"/>
                <w:szCs w:val="22"/>
              </w:rPr>
            </w:pPr>
            <w:ins w:id="3289" w:author="." w:date="2009-05-30T03:16:00Z">
              <w:r w:rsidRPr="002E3637">
                <w:rPr>
                  <w:rFonts w:ascii="Calibri" w:hAnsi="Calibri"/>
                  <w:color w:val="000000"/>
                  <w:sz w:val="22"/>
                  <w:szCs w:val="22"/>
                </w:rPr>
                <w:t>340.31</w:t>
              </w:r>
            </w:ins>
          </w:p>
        </w:tc>
      </w:tr>
      <w:tr w:rsidR="00713810" w:rsidRPr="002E3637" w:rsidTr="002E5AA3">
        <w:trPr>
          <w:trHeight w:val="300"/>
          <w:jc w:val="center"/>
          <w:ins w:id="3290"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91" w:author="." w:date="2009-05-30T03:16:00Z"/>
                <w:rFonts w:ascii="Calibri" w:hAnsi="Calibri"/>
                <w:color w:val="000000"/>
                <w:sz w:val="22"/>
                <w:szCs w:val="22"/>
              </w:rPr>
            </w:pPr>
            <w:ins w:id="3292" w:author="." w:date="2009-05-30T03:16:00Z">
              <w:r w:rsidRPr="002E3637">
                <w:rPr>
                  <w:rFonts w:ascii="Calibri" w:hAnsi="Calibri"/>
                  <w:color w:val="000000"/>
                  <w:sz w:val="22"/>
                  <w:szCs w:val="22"/>
                </w:rPr>
                <w:t>5</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93" w:author="." w:date="2009-05-30T03:16:00Z"/>
                <w:rFonts w:ascii="Calibri" w:hAnsi="Calibri"/>
                <w:color w:val="000000"/>
                <w:sz w:val="22"/>
                <w:szCs w:val="22"/>
              </w:rPr>
            </w:pPr>
            <w:ins w:id="3294" w:author="." w:date="2009-05-30T03:16:00Z">
              <w:r w:rsidRPr="002E3637">
                <w:rPr>
                  <w:rFonts w:ascii="Calibri" w:hAnsi="Calibri"/>
                  <w:color w:val="000000"/>
                  <w:sz w:val="22"/>
                  <w:szCs w:val="22"/>
                </w:rPr>
                <w:t>54.25</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95" w:author="." w:date="2009-05-30T03:16:00Z"/>
                <w:rFonts w:ascii="Calibri" w:hAnsi="Calibri"/>
                <w:color w:val="000000"/>
                <w:sz w:val="22"/>
                <w:szCs w:val="22"/>
              </w:rPr>
            </w:pPr>
            <w:ins w:id="3296" w:author="." w:date="2009-05-30T03:16:00Z">
              <w:r w:rsidRPr="002E3637">
                <w:rPr>
                  <w:rFonts w:ascii="Calibri" w:hAnsi="Calibri"/>
                  <w:color w:val="000000"/>
                  <w:sz w:val="22"/>
                  <w:szCs w:val="22"/>
                </w:rPr>
                <w:t>107.20</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97" w:author="." w:date="2009-05-30T03:16:00Z"/>
                <w:rFonts w:ascii="Calibri" w:hAnsi="Calibri"/>
                <w:color w:val="000000"/>
                <w:sz w:val="22"/>
                <w:szCs w:val="22"/>
              </w:rPr>
            </w:pPr>
            <w:ins w:id="3298" w:author="." w:date="2009-05-30T03:16:00Z">
              <w:r w:rsidRPr="002E3637">
                <w:rPr>
                  <w:rFonts w:ascii="Calibri" w:hAnsi="Calibri"/>
                  <w:color w:val="000000"/>
                  <w:sz w:val="22"/>
                  <w:szCs w:val="22"/>
                </w:rPr>
                <w:t>188.75</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299" w:author="." w:date="2009-05-30T03:16:00Z"/>
                <w:rFonts w:ascii="Calibri" w:hAnsi="Calibri"/>
                <w:color w:val="000000"/>
                <w:sz w:val="22"/>
                <w:szCs w:val="22"/>
              </w:rPr>
            </w:pPr>
            <w:ins w:id="3300" w:author="." w:date="2009-05-30T03:16:00Z">
              <w:r w:rsidRPr="002E3637">
                <w:rPr>
                  <w:rFonts w:ascii="Calibri" w:hAnsi="Calibri"/>
                  <w:color w:val="000000"/>
                  <w:sz w:val="22"/>
                  <w:szCs w:val="22"/>
                </w:rPr>
                <w:t>302.53</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01" w:author="." w:date="2009-05-30T03:16:00Z"/>
                <w:rFonts w:ascii="Calibri" w:hAnsi="Calibri"/>
                <w:color w:val="000000"/>
                <w:sz w:val="22"/>
                <w:szCs w:val="22"/>
              </w:rPr>
            </w:pPr>
            <w:ins w:id="3302" w:author="." w:date="2009-05-30T03:16:00Z">
              <w:r w:rsidRPr="002E3637">
                <w:rPr>
                  <w:rFonts w:ascii="Calibri" w:hAnsi="Calibri"/>
                  <w:color w:val="000000"/>
                  <w:sz w:val="22"/>
                  <w:szCs w:val="22"/>
                </w:rPr>
                <w:t>341.90</w:t>
              </w:r>
            </w:ins>
          </w:p>
        </w:tc>
      </w:tr>
      <w:tr w:rsidR="00713810" w:rsidRPr="002E3637" w:rsidTr="002E5AA3">
        <w:trPr>
          <w:trHeight w:val="300"/>
          <w:jc w:val="center"/>
          <w:ins w:id="3303"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04" w:author="." w:date="2009-05-30T03:16:00Z"/>
                <w:rFonts w:ascii="Calibri" w:hAnsi="Calibri"/>
                <w:color w:val="000000"/>
                <w:sz w:val="22"/>
                <w:szCs w:val="22"/>
              </w:rPr>
            </w:pPr>
            <w:ins w:id="3305" w:author="." w:date="2009-05-30T03:16:00Z">
              <w:r w:rsidRPr="002E3637">
                <w:rPr>
                  <w:rFonts w:ascii="Calibri" w:hAnsi="Calibri"/>
                  <w:color w:val="000000"/>
                  <w:sz w:val="22"/>
                  <w:szCs w:val="22"/>
                </w:rPr>
                <w:t>6</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06" w:author="." w:date="2009-05-30T03:16:00Z"/>
                <w:rFonts w:ascii="Calibri" w:hAnsi="Calibri"/>
                <w:color w:val="000000"/>
                <w:sz w:val="22"/>
                <w:szCs w:val="22"/>
              </w:rPr>
            </w:pPr>
            <w:ins w:id="3307" w:author="." w:date="2009-05-30T03:16:00Z">
              <w:r w:rsidRPr="002E3637">
                <w:rPr>
                  <w:rFonts w:ascii="Calibri" w:hAnsi="Calibri"/>
                  <w:color w:val="000000"/>
                  <w:sz w:val="22"/>
                  <w:szCs w:val="22"/>
                </w:rPr>
                <w:t>59.97</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08" w:author="." w:date="2009-05-30T03:16:00Z"/>
                <w:rFonts w:ascii="Calibri" w:hAnsi="Calibri"/>
                <w:color w:val="000000"/>
                <w:sz w:val="22"/>
                <w:szCs w:val="22"/>
              </w:rPr>
            </w:pPr>
            <w:ins w:id="3309" w:author="." w:date="2009-05-30T03:16:00Z">
              <w:r w:rsidRPr="002E3637">
                <w:rPr>
                  <w:rFonts w:ascii="Calibri" w:hAnsi="Calibri"/>
                  <w:color w:val="000000"/>
                  <w:sz w:val="22"/>
                  <w:szCs w:val="22"/>
                </w:rPr>
                <w:t>133.65</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10" w:author="." w:date="2009-05-30T03:16:00Z"/>
                <w:rFonts w:ascii="Calibri" w:hAnsi="Calibri"/>
                <w:color w:val="000000"/>
                <w:sz w:val="22"/>
                <w:szCs w:val="22"/>
              </w:rPr>
            </w:pPr>
            <w:ins w:id="3311" w:author="." w:date="2009-05-30T03:16:00Z">
              <w:r w:rsidRPr="002E3637">
                <w:rPr>
                  <w:rFonts w:ascii="Calibri" w:hAnsi="Calibri"/>
                  <w:color w:val="000000"/>
                  <w:sz w:val="22"/>
                  <w:szCs w:val="22"/>
                </w:rPr>
                <w:t>223.56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12" w:author="." w:date="2009-05-30T03:16:00Z"/>
                <w:rFonts w:ascii="Calibri" w:hAnsi="Calibri"/>
                <w:color w:val="000000"/>
                <w:sz w:val="22"/>
                <w:szCs w:val="22"/>
              </w:rPr>
            </w:pPr>
            <w:ins w:id="3313" w:author="." w:date="2009-05-30T03:16:00Z">
              <w:r w:rsidRPr="002E3637">
                <w:rPr>
                  <w:rFonts w:ascii="Calibri" w:hAnsi="Calibri"/>
                  <w:color w:val="000000"/>
                  <w:sz w:val="22"/>
                  <w:szCs w:val="22"/>
                </w:rPr>
                <w:t>329.78</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14" w:author="." w:date="2009-05-30T03:16:00Z"/>
                <w:rFonts w:ascii="Calibri" w:hAnsi="Calibri"/>
                <w:color w:val="000000"/>
                <w:sz w:val="22"/>
                <w:szCs w:val="22"/>
              </w:rPr>
            </w:pPr>
            <w:ins w:id="3315" w:author="." w:date="2009-05-30T03:16:00Z">
              <w:r w:rsidRPr="002E3637">
                <w:rPr>
                  <w:rFonts w:ascii="Calibri" w:hAnsi="Calibri"/>
                  <w:color w:val="000000"/>
                  <w:sz w:val="22"/>
                  <w:szCs w:val="22"/>
                </w:rPr>
                <w:t>353.23</w:t>
              </w:r>
            </w:ins>
          </w:p>
        </w:tc>
      </w:tr>
      <w:tr w:rsidR="00713810" w:rsidRPr="002E3637" w:rsidTr="002E5AA3">
        <w:trPr>
          <w:trHeight w:val="300"/>
          <w:jc w:val="center"/>
          <w:ins w:id="3316"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17" w:author="." w:date="2009-05-30T03:16:00Z"/>
                <w:rFonts w:ascii="Calibri" w:hAnsi="Calibri"/>
                <w:color w:val="000000"/>
                <w:sz w:val="22"/>
                <w:szCs w:val="22"/>
              </w:rPr>
            </w:pPr>
            <w:ins w:id="3318" w:author="." w:date="2009-05-30T03:16:00Z">
              <w:r w:rsidRPr="002E3637">
                <w:rPr>
                  <w:rFonts w:ascii="Calibri" w:hAnsi="Calibri"/>
                  <w:color w:val="000000"/>
                  <w:sz w:val="22"/>
                  <w:szCs w:val="22"/>
                </w:rPr>
                <w:t>8</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19" w:author="." w:date="2009-05-30T03:16:00Z"/>
                <w:rFonts w:ascii="Calibri" w:hAnsi="Calibri"/>
                <w:color w:val="000000"/>
                <w:sz w:val="22"/>
                <w:szCs w:val="22"/>
              </w:rPr>
            </w:pPr>
            <w:ins w:id="3320" w:author="." w:date="2009-05-30T03:16:00Z">
              <w:r w:rsidRPr="002E3637">
                <w:rPr>
                  <w:rFonts w:ascii="Calibri" w:hAnsi="Calibri"/>
                  <w:color w:val="000000"/>
                  <w:sz w:val="22"/>
                  <w:szCs w:val="22"/>
                </w:rPr>
                <w:t>81.39</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21" w:author="." w:date="2009-05-30T03:16:00Z"/>
                <w:rFonts w:ascii="Calibri" w:hAnsi="Calibri"/>
                <w:color w:val="000000"/>
                <w:sz w:val="22"/>
                <w:szCs w:val="22"/>
              </w:rPr>
            </w:pPr>
            <w:ins w:id="3322" w:author="." w:date="2009-05-30T03:16:00Z">
              <w:r w:rsidRPr="002E3637">
                <w:rPr>
                  <w:rFonts w:ascii="Calibri" w:hAnsi="Calibri"/>
                  <w:color w:val="000000"/>
                  <w:sz w:val="22"/>
                  <w:szCs w:val="22"/>
                </w:rPr>
                <w:t>165.36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23" w:author="." w:date="2009-05-30T03:16:00Z"/>
                <w:rFonts w:ascii="Calibri" w:hAnsi="Calibri"/>
                <w:color w:val="000000"/>
                <w:sz w:val="22"/>
                <w:szCs w:val="22"/>
              </w:rPr>
            </w:pPr>
            <w:ins w:id="3324" w:author="." w:date="2009-05-30T03:16:00Z">
              <w:r w:rsidRPr="002E3637">
                <w:rPr>
                  <w:rFonts w:ascii="Calibri" w:hAnsi="Calibri"/>
                  <w:color w:val="000000"/>
                  <w:sz w:val="22"/>
                  <w:szCs w:val="22"/>
                </w:rPr>
                <w:t>289.33</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25" w:author="." w:date="2009-05-30T03:16:00Z"/>
                <w:rFonts w:ascii="Calibri" w:hAnsi="Calibri"/>
                <w:color w:val="000000"/>
                <w:sz w:val="22"/>
                <w:szCs w:val="22"/>
              </w:rPr>
            </w:pPr>
            <w:ins w:id="3326" w:author="." w:date="2009-05-30T03:16:00Z">
              <w:r w:rsidRPr="002E3637">
                <w:rPr>
                  <w:rFonts w:ascii="Calibri" w:hAnsi="Calibri"/>
                  <w:color w:val="000000"/>
                  <w:sz w:val="22"/>
                  <w:szCs w:val="22"/>
                </w:rPr>
                <w:t>336.14</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27" w:author="." w:date="2009-05-30T03:16:00Z"/>
                <w:rFonts w:ascii="Calibri" w:hAnsi="Calibri"/>
                <w:color w:val="000000"/>
                <w:sz w:val="22"/>
                <w:szCs w:val="22"/>
              </w:rPr>
            </w:pPr>
            <w:ins w:id="3328" w:author="." w:date="2009-05-30T03:16:00Z">
              <w:r w:rsidRPr="002E3637">
                <w:rPr>
                  <w:rFonts w:ascii="Calibri" w:hAnsi="Calibri"/>
                  <w:color w:val="000000"/>
                  <w:sz w:val="22"/>
                  <w:szCs w:val="22"/>
                </w:rPr>
                <w:t>352.60</w:t>
              </w:r>
            </w:ins>
          </w:p>
        </w:tc>
      </w:tr>
      <w:tr w:rsidR="00713810" w:rsidRPr="002E3637" w:rsidTr="002E5AA3">
        <w:trPr>
          <w:trHeight w:val="300"/>
          <w:jc w:val="center"/>
          <w:ins w:id="3329"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30" w:author="." w:date="2009-05-30T03:16:00Z"/>
                <w:rFonts w:ascii="Calibri" w:hAnsi="Calibri"/>
                <w:color w:val="000000"/>
                <w:sz w:val="22"/>
                <w:szCs w:val="22"/>
              </w:rPr>
            </w:pPr>
            <w:ins w:id="3331" w:author="." w:date="2009-05-30T03:16:00Z">
              <w:r w:rsidRPr="002E3637">
                <w:rPr>
                  <w:rFonts w:ascii="Calibri" w:hAnsi="Calibri"/>
                  <w:color w:val="000000"/>
                  <w:sz w:val="22"/>
                  <w:szCs w:val="22"/>
                </w:rPr>
                <w:t>10</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32" w:author="." w:date="2009-05-30T03:16:00Z"/>
                <w:rFonts w:ascii="Calibri" w:hAnsi="Calibri"/>
                <w:color w:val="000000"/>
                <w:sz w:val="22"/>
                <w:szCs w:val="22"/>
              </w:rPr>
            </w:pPr>
            <w:ins w:id="3333" w:author="." w:date="2009-05-30T03:16:00Z">
              <w:r w:rsidRPr="002E3637">
                <w:rPr>
                  <w:rFonts w:ascii="Calibri" w:hAnsi="Calibri"/>
                  <w:color w:val="000000"/>
                  <w:sz w:val="22"/>
                  <w:szCs w:val="22"/>
                </w:rPr>
                <w:t>98.40</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34" w:author="." w:date="2009-05-30T03:16:00Z"/>
                <w:rFonts w:ascii="Calibri" w:hAnsi="Calibri"/>
                <w:color w:val="000000"/>
                <w:sz w:val="22"/>
                <w:szCs w:val="22"/>
              </w:rPr>
            </w:pPr>
            <w:ins w:id="3335" w:author="." w:date="2009-05-30T03:16:00Z">
              <w:r w:rsidRPr="002E3637">
                <w:rPr>
                  <w:rFonts w:ascii="Calibri" w:hAnsi="Calibri"/>
                  <w:color w:val="000000"/>
                  <w:sz w:val="22"/>
                  <w:szCs w:val="22"/>
                </w:rPr>
                <w:t>201.96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36" w:author="." w:date="2009-05-30T03:16:00Z"/>
                <w:rFonts w:ascii="Calibri" w:hAnsi="Calibri"/>
                <w:color w:val="000000"/>
                <w:sz w:val="22"/>
                <w:szCs w:val="22"/>
              </w:rPr>
            </w:pPr>
            <w:ins w:id="3337" w:author="." w:date="2009-05-30T03:16:00Z">
              <w:r w:rsidRPr="002E3637">
                <w:rPr>
                  <w:rFonts w:ascii="Calibri" w:hAnsi="Calibri"/>
                  <w:color w:val="000000"/>
                  <w:sz w:val="22"/>
                  <w:szCs w:val="22"/>
                </w:rPr>
                <w:t>331.19</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38" w:author="." w:date="2009-05-30T03:16:00Z"/>
                <w:rFonts w:ascii="Calibri" w:hAnsi="Calibri"/>
                <w:color w:val="000000"/>
                <w:sz w:val="22"/>
                <w:szCs w:val="22"/>
              </w:rPr>
            </w:pPr>
            <w:ins w:id="3339" w:author="." w:date="2009-05-30T03:16:00Z">
              <w:r w:rsidRPr="002E3637">
                <w:rPr>
                  <w:rFonts w:ascii="Calibri" w:hAnsi="Calibri"/>
                  <w:color w:val="000000"/>
                  <w:sz w:val="22"/>
                  <w:szCs w:val="22"/>
                </w:rPr>
                <w:t>335.89</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40" w:author="." w:date="2009-05-30T03:16:00Z"/>
                <w:rFonts w:ascii="Calibri" w:hAnsi="Calibri"/>
                <w:color w:val="000000"/>
                <w:sz w:val="22"/>
                <w:szCs w:val="22"/>
              </w:rPr>
            </w:pPr>
            <w:ins w:id="3341" w:author="." w:date="2009-05-30T03:16:00Z">
              <w:r w:rsidRPr="002E3637">
                <w:rPr>
                  <w:rFonts w:ascii="Calibri" w:hAnsi="Calibri"/>
                  <w:color w:val="000000"/>
                  <w:sz w:val="22"/>
                  <w:szCs w:val="22"/>
                </w:rPr>
                <w:t>348.82</w:t>
              </w:r>
            </w:ins>
          </w:p>
        </w:tc>
      </w:tr>
      <w:tr w:rsidR="00713810" w:rsidRPr="002E3637" w:rsidTr="002E5AA3">
        <w:trPr>
          <w:trHeight w:val="300"/>
          <w:jc w:val="center"/>
          <w:ins w:id="3342"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43" w:author="." w:date="2009-05-30T03:16:00Z"/>
                <w:rFonts w:ascii="Calibri" w:hAnsi="Calibri"/>
                <w:color w:val="000000"/>
                <w:sz w:val="22"/>
                <w:szCs w:val="22"/>
              </w:rPr>
            </w:pPr>
            <w:ins w:id="3344" w:author="." w:date="2009-05-30T03:16:00Z">
              <w:r w:rsidRPr="002E3637">
                <w:rPr>
                  <w:rFonts w:ascii="Calibri" w:hAnsi="Calibri"/>
                  <w:color w:val="000000"/>
                  <w:sz w:val="22"/>
                  <w:szCs w:val="22"/>
                </w:rPr>
                <w:t>12</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45" w:author="." w:date="2009-05-30T03:16:00Z"/>
                <w:rFonts w:ascii="Calibri" w:hAnsi="Calibri"/>
                <w:color w:val="000000"/>
                <w:sz w:val="22"/>
                <w:szCs w:val="22"/>
              </w:rPr>
            </w:pPr>
            <w:ins w:id="3346" w:author="." w:date="2009-05-30T03:16:00Z">
              <w:r w:rsidRPr="002E3637">
                <w:rPr>
                  <w:rFonts w:ascii="Calibri" w:hAnsi="Calibri"/>
                  <w:color w:val="000000"/>
                  <w:sz w:val="22"/>
                  <w:szCs w:val="22"/>
                </w:rPr>
                <w:t>129.14</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47" w:author="." w:date="2009-05-30T03:16:00Z"/>
                <w:rFonts w:ascii="Calibri" w:hAnsi="Calibri"/>
                <w:color w:val="000000"/>
                <w:sz w:val="22"/>
                <w:szCs w:val="22"/>
              </w:rPr>
            </w:pPr>
            <w:ins w:id="3348" w:author="." w:date="2009-05-30T03:16:00Z">
              <w:r w:rsidRPr="002E3637">
                <w:rPr>
                  <w:rFonts w:ascii="Calibri" w:hAnsi="Calibri"/>
                  <w:color w:val="000000"/>
                  <w:sz w:val="22"/>
                  <w:szCs w:val="22"/>
                </w:rPr>
                <w:t>244.24</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49" w:author="." w:date="2009-05-30T03:16:00Z"/>
                <w:rFonts w:ascii="Calibri" w:hAnsi="Calibri"/>
                <w:color w:val="000000"/>
                <w:sz w:val="22"/>
                <w:szCs w:val="22"/>
              </w:rPr>
            </w:pPr>
            <w:ins w:id="3350" w:author="." w:date="2009-05-30T03:16:00Z">
              <w:r w:rsidRPr="002E3637">
                <w:rPr>
                  <w:rFonts w:ascii="Calibri" w:hAnsi="Calibri"/>
                  <w:color w:val="000000"/>
                  <w:sz w:val="22"/>
                  <w:szCs w:val="22"/>
                </w:rPr>
                <w:t>336.46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51" w:author="." w:date="2009-05-30T03:16:00Z"/>
                <w:rFonts w:ascii="Calibri" w:hAnsi="Calibri"/>
                <w:color w:val="000000"/>
                <w:sz w:val="22"/>
                <w:szCs w:val="22"/>
              </w:rPr>
            </w:pPr>
            <w:ins w:id="3352" w:author="." w:date="2009-05-30T03:16:00Z">
              <w:r w:rsidRPr="002E3637">
                <w:rPr>
                  <w:rFonts w:ascii="Calibri" w:hAnsi="Calibri"/>
                  <w:color w:val="000000"/>
                  <w:sz w:val="22"/>
                  <w:szCs w:val="22"/>
                </w:rPr>
                <w:t>342.53</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53" w:author="." w:date="2009-05-30T03:16:00Z"/>
                <w:rFonts w:ascii="Calibri" w:hAnsi="Calibri"/>
                <w:color w:val="000000"/>
                <w:sz w:val="22"/>
                <w:szCs w:val="22"/>
              </w:rPr>
            </w:pPr>
            <w:ins w:id="3354" w:author="." w:date="2009-05-30T03:16:00Z">
              <w:r w:rsidRPr="002E3637">
                <w:rPr>
                  <w:rFonts w:ascii="Calibri" w:hAnsi="Calibri"/>
                  <w:color w:val="000000"/>
                  <w:sz w:val="22"/>
                  <w:szCs w:val="22"/>
                </w:rPr>
                <w:t>338.57</w:t>
              </w:r>
            </w:ins>
          </w:p>
        </w:tc>
      </w:tr>
      <w:tr w:rsidR="00713810" w:rsidRPr="002E3637" w:rsidTr="002E5AA3">
        <w:trPr>
          <w:trHeight w:val="300"/>
          <w:jc w:val="center"/>
          <w:ins w:id="3355"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56" w:author="." w:date="2009-05-30T03:16:00Z"/>
                <w:rFonts w:ascii="Calibri" w:hAnsi="Calibri"/>
                <w:color w:val="000000"/>
                <w:sz w:val="22"/>
                <w:szCs w:val="22"/>
              </w:rPr>
            </w:pPr>
            <w:ins w:id="3357" w:author="." w:date="2009-05-30T03:16:00Z">
              <w:r w:rsidRPr="002E3637">
                <w:rPr>
                  <w:rFonts w:ascii="Calibri" w:hAnsi="Calibri"/>
                  <w:color w:val="000000"/>
                  <w:sz w:val="22"/>
                  <w:szCs w:val="22"/>
                </w:rPr>
                <w:t>14</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58" w:author="." w:date="2009-05-30T03:16:00Z"/>
                <w:rFonts w:ascii="Calibri" w:hAnsi="Calibri"/>
                <w:color w:val="000000"/>
                <w:sz w:val="22"/>
                <w:szCs w:val="22"/>
              </w:rPr>
            </w:pPr>
            <w:ins w:id="3359" w:author="." w:date="2009-05-30T03:16:00Z">
              <w:r w:rsidRPr="002E3637">
                <w:rPr>
                  <w:rFonts w:ascii="Calibri" w:hAnsi="Calibri"/>
                  <w:color w:val="000000"/>
                  <w:sz w:val="22"/>
                  <w:szCs w:val="22"/>
                </w:rPr>
                <w:t>142.67</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60" w:author="." w:date="2009-05-30T03:16:00Z"/>
                <w:rFonts w:ascii="Calibri" w:hAnsi="Calibri"/>
                <w:color w:val="000000"/>
                <w:sz w:val="22"/>
                <w:szCs w:val="22"/>
              </w:rPr>
            </w:pPr>
            <w:ins w:id="3361" w:author="." w:date="2009-05-30T03:16:00Z">
              <w:r w:rsidRPr="002E3637">
                <w:rPr>
                  <w:rFonts w:ascii="Calibri" w:hAnsi="Calibri"/>
                  <w:color w:val="000000"/>
                  <w:sz w:val="22"/>
                  <w:szCs w:val="22"/>
                </w:rPr>
                <w:t>282.86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62" w:author="." w:date="2009-05-30T03:16:00Z"/>
                <w:rFonts w:ascii="Calibri" w:hAnsi="Calibri"/>
                <w:color w:val="000000"/>
                <w:sz w:val="22"/>
                <w:szCs w:val="22"/>
              </w:rPr>
            </w:pPr>
            <w:ins w:id="3363" w:author="." w:date="2009-05-30T03:16:00Z">
              <w:r w:rsidRPr="002E3637">
                <w:rPr>
                  <w:rFonts w:ascii="Calibri" w:hAnsi="Calibri"/>
                  <w:color w:val="000000"/>
                  <w:sz w:val="22"/>
                  <w:szCs w:val="22"/>
                </w:rPr>
                <w:t>348.46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64" w:author="." w:date="2009-05-30T03:16:00Z"/>
                <w:rFonts w:ascii="Calibri" w:hAnsi="Calibri"/>
                <w:color w:val="000000"/>
                <w:sz w:val="22"/>
                <w:szCs w:val="22"/>
              </w:rPr>
            </w:pPr>
            <w:ins w:id="3365" w:author="." w:date="2009-05-30T03:16:00Z">
              <w:r w:rsidRPr="002E3637">
                <w:rPr>
                  <w:rFonts w:ascii="Calibri" w:hAnsi="Calibri"/>
                  <w:color w:val="000000"/>
                  <w:sz w:val="22"/>
                  <w:szCs w:val="22"/>
                </w:rPr>
                <w:t>346.96</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66" w:author="." w:date="2009-05-30T03:16:00Z"/>
                <w:rFonts w:ascii="Calibri" w:hAnsi="Calibri"/>
                <w:color w:val="000000"/>
                <w:sz w:val="22"/>
                <w:szCs w:val="22"/>
              </w:rPr>
            </w:pPr>
            <w:ins w:id="3367" w:author="." w:date="2009-05-30T03:16:00Z">
              <w:r w:rsidRPr="002E3637">
                <w:rPr>
                  <w:rFonts w:ascii="Calibri" w:hAnsi="Calibri"/>
                  <w:color w:val="000000"/>
                  <w:sz w:val="22"/>
                  <w:szCs w:val="22"/>
                </w:rPr>
                <w:t>335.70</w:t>
              </w:r>
            </w:ins>
          </w:p>
        </w:tc>
      </w:tr>
      <w:tr w:rsidR="00713810" w:rsidRPr="002E3637" w:rsidTr="002E5AA3">
        <w:trPr>
          <w:trHeight w:val="300"/>
          <w:jc w:val="center"/>
          <w:ins w:id="3368"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69" w:author="." w:date="2009-05-30T03:16:00Z"/>
                <w:rFonts w:ascii="Calibri" w:hAnsi="Calibri"/>
                <w:color w:val="000000"/>
                <w:sz w:val="22"/>
                <w:szCs w:val="22"/>
              </w:rPr>
            </w:pPr>
            <w:ins w:id="3370" w:author="." w:date="2009-05-30T03:16:00Z">
              <w:r w:rsidRPr="002E3637">
                <w:rPr>
                  <w:rFonts w:ascii="Calibri" w:hAnsi="Calibri"/>
                  <w:color w:val="000000"/>
                  <w:sz w:val="22"/>
                  <w:szCs w:val="22"/>
                </w:rPr>
                <w:t>16</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71" w:author="." w:date="2009-05-30T03:16:00Z"/>
                <w:rFonts w:ascii="Calibri" w:hAnsi="Calibri"/>
                <w:color w:val="000000"/>
                <w:sz w:val="22"/>
                <w:szCs w:val="22"/>
              </w:rPr>
            </w:pPr>
            <w:ins w:id="3372" w:author="." w:date="2009-05-30T03:16:00Z">
              <w:r w:rsidRPr="002E3637">
                <w:rPr>
                  <w:rFonts w:ascii="Calibri" w:hAnsi="Calibri"/>
                  <w:color w:val="000000"/>
                  <w:sz w:val="22"/>
                  <w:szCs w:val="22"/>
                </w:rPr>
                <w:t>173.35</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73" w:author="." w:date="2009-05-30T03:16:00Z"/>
                <w:rFonts w:ascii="Calibri" w:hAnsi="Calibri"/>
                <w:color w:val="000000"/>
                <w:sz w:val="22"/>
                <w:szCs w:val="22"/>
              </w:rPr>
            </w:pPr>
            <w:ins w:id="3374" w:author="." w:date="2009-05-30T03:16:00Z">
              <w:r w:rsidRPr="002E3637">
                <w:rPr>
                  <w:rFonts w:ascii="Calibri" w:hAnsi="Calibri"/>
                  <w:color w:val="000000"/>
                  <w:sz w:val="22"/>
                  <w:szCs w:val="22"/>
                </w:rPr>
                <w:t>305.82</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75" w:author="." w:date="2009-05-30T03:16:00Z"/>
                <w:rFonts w:ascii="Calibri" w:hAnsi="Calibri"/>
                <w:color w:val="000000"/>
                <w:sz w:val="22"/>
                <w:szCs w:val="22"/>
              </w:rPr>
            </w:pPr>
            <w:ins w:id="3376" w:author="." w:date="2009-05-30T03:16:00Z">
              <w:r w:rsidRPr="002E3637">
                <w:rPr>
                  <w:rFonts w:ascii="Calibri" w:hAnsi="Calibri"/>
                  <w:color w:val="000000"/>
                  <w:sz w:val="22"/>
                  <w:szCs w:val="22"/>
                </w:rPr>
                <w:t>348.45</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77" w:author="." w:date="2009-05-30T03:16:00Z"/>
                <w:rFonts w:ascii="Calibri" w:hAnsi="Calibri"/>
                <w:color w:val="000000"/>
                <w:sz w:val="22"/>
                <w:szCs w:val="22"/>
              </w:rPr>
            </w:pPr>
            <w:ins w:id="3378" w:author="." w:date="2009-05-30T03:16:00Z">
              <w:r w:rsidRPr="002E3637">
                <w:rPr>
                  <w:rFonts w:ascii="Calibri" w:hAnsi="Calibri"/>
                  <w:color w:val="000000"/>
                  <w:sz w:val="22"/>
                  <w:szCs w:val="22"/>
                </w:rPr>
                <w:t>355.44</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79" w:author="." w:date="2009-05-30T03:16:00Z"/>
                <w:rFonts w:ascii="Calibri" w:hAnsi="Calibri"/>
                <w:color w:val="000000"/>
                <w:sz w:val="22"/>
                <w:szCs w:val="22"/>
              </w:rPr>
            </w:pPr>
            <w:ins w:id="3380" w:author="." w:date="2009-05-30T03:16:00Z">
              <w:r w:rsidRPr="002E3637">
                <w:rPr>
                  <w:rFonts w:ascii="Calibri" w:hAnsi="Calibri"/>
                  <w:color w:val="000000"/>
                  <w:sz w:val="22"/>
                  <w:szCs w:val="22"/>
                </w:rPr>
                <w:t>314.28</w:t>
              </w:r>
            </w:ins>
          </w:p>
        </w:tc>
      </w:tr>
      <w:tr w:rsidR="00713810" w:rsidRPr="002E3637" w:rsidTr="002E5AA3">
        <w:trPr>
          <w:trHeight w:val="300"/>
          <w:jc w:val="center"/>
          <w:ins w:id="3381"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82" w:author="." w:date="2009-05-30T03:16:00Z"/>
                <w:rFonts w:ascii="Calibri" w:hAnsi="Calibri"/>
                <w:color w:val="000000"/>
                <w:sz w:val="22"/>
                <w:szCs w:val="22"/>
              </w:rPr>
            </w:pPr>
            <w:ins w:id="3383" w:author="." w:date="2009-05-30T03:16:00Z">
              <w:r w:rsidRPr="002E3637">
                <w:rPr>
                  <w:rFonts w:ascii="Calibri" w:hAnsi="Calibri"/>
                  <w:color w:val="000000"/>
                  <w:sz w:val="22"/>
                  <w:szCs w:val="22"/>
                </w:rPr>
                <w:t>20</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84" w:author="." w:date="2009-05-30T03:16:00Z"/>
                <w:rFonts w:ascii="Calibri" w:hAnsi="Calibri"/>
                <w:color w:val="000000"/>
                <w:sz w:val="22"/>
                <w:szCs w:val="22"/>
              </w:rPr>
            </w:pPr>
            <w:ins w:id="3385" w:author="." w:date="2009-05-30T03:16:00Z">
              <w:r w:rsidRPr="002E3637">
                <w:rPr>
                  <w:rFonts w:ascii="Calibri" w:hAnsi="Calibri"/>
                  <w:color w:val="000000"/>
                  <w:sz w:val="22"/>
                  <w:szCs w:val="22"/>
                </w:rPr>
                <w:t>216.03</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86" w:author="." w:date="2009-05-30T03:16:00Z"/>
                <w:rFonts w:ascii="Calibri" w:hAnsi="Calibri"/>
                <w:color w:val="000000"/>
                <w:sz w:val="22"/>
                <w:szCs w:val="22"/>
              </w:rPr>
            </w:pPr>
            <w:ins w:id="3387" w:author="." w:date="2009-05-30T03:16:00Z">
              <w:r w:rsidRPr="002E3637">
                <w:rPr>
                  <w:rFonts w:ascii="Calibri" w:hAnsi="Calibri"/>
                  <w:color w:val="000000"/>
                  <w:sz w:val="22"/>
                  <w:szCs w:val="22"/>
                </w:rPr>
                <w:t>333.03</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88" w:author="." w:date="2009-05-30T03:16:00Z"/>
                <w:rFonts w:ascii="Calibri" w:hAnsi="Calibri"/>
                <w:color w:val="000000"/>
                <w:sz w:val="22"/>
                <w:szCs w:val="22"/>
              </w:rPr>
            </w:pPr>
            <w:ins w:id="3389" w:author="." w:date="2009-05-30T03:16:00Z">
              <w:r w:rsidRPr="002E3637">
                <w:rPr>
                  <w:rFonts w:ascii="Calibri" w:hAnsi="Calibri"/>
                  <w:color w:val="000000"/>
                  <w:sz w:val="22"/>
                  <w:szCs w:val="22"/>
                </w:rPr>
                <w:t>351.30</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90" w:author="." w:date="2009-05-30T03:16:00Z"/>
                <w:rFonts w:ascii="Calibri" w:hAnsi="Calibri"/>
                <w:color w:val="000000"/>
                <w:sz w:val="22"/>
                <w:szCs w:val="22"/>
              </w:rPr>
            </w:pPr>
            <w:ins w:id="3391" w:author="." w:date="2009-05-30T03:16:00Z">
              <w:r w:rsidRPr="002E3637">
                <w:rPr>
                  <w:rFonts w:ascii="Calibri" w:hAnsi="Calibri"/>
                  <w:color w:val="000000"/>
                  <w:sz w:val="22"/>
                  <w:szCs w:val="22"/>
                </w:rPr>
                <w:t>355.51</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92" w:author="." w:date="2009-05-30T03:16:00Z"/>
                <w:rFonts w:ascii="Calibri" w:hAnsi="Calibri"/>
                <w:color w:val="000000"/>
                <w:sz w:val="22"/>
                <w:szCs w:val="22"/>
              </w:rPr>
            </w:pPr>
            <w:ins w:id="3393" w:author="." w:date="2009-05-30T03:16:00Z">
              <w:r w:rsidRPr="002E3637">
                <w:rPr>
                  <w:rFonts w:ascii="Calibri" w:hAnsi="Calibri"/>
                  <w:color w:val="000000"/>
                  <w:sz w:val="22"/>
                  <w:szCs w:val="22"/>
                </w:rPr>
                <w:t>315.82</w:t>
              </w:r>
            </w:ins>
          </w:p>
        </w:tc>
      </w:tr>
      <w:tr w:rsidR="00713810" w:rsidRPr="002E3637" w:rsidTr="002E5AA3">
        <w:trPr>
          <w:trHeight w:val="300"/>
          <w:jc w:val="center"/>
          <w:ins w:id="3394"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95" w:author="." w:date="2009-05-30T03:16:00Z"/>
                <w:rFonts w:ascii="Calibri" w:hAnsi="Calibri"/>
                <w:color w:val="000000"/>
                <w:sz w:val="22"/>
                <w:szCs w:val="22"/>
              </w:rPr>
            </w:pPr>
            <w:ins w:id="3396" w:author="." w:date="2009-05-30T03:16:00Z">
              <w:r w:rsidRPr="002E3637">
                <w:rPr>
                  <w:rFonts w:ascii="Calibri" w:hAnsi="Calibri"/>
                  <w:color w:val="000000"/>
                  <w:sz w:val="22"/>
                  <w:szCs w:val="22"/>
                </w:rPr>
                <w:t>24</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97" w:author="." w:date="2009-05-30T03:16:00Z"/>
                <w:rFonts w:ascii="Calibri" w:hAnsi="Calibri"/>
                <w:color w:val="000000"/>
                <w:sz w:val="22"/>
                <w:szCs w:val="22"/>
              </w:rPr>
            </w:pPr>
            <w:ins w:id="3398" w:author="." w:date="2009-05-30T03:16:00Z">
              <w:r w:rsidRPr="002E3637">
                <w:rPr>
                  <w:rFonts w:ascii="Calibri" w:hAnsi="Calibri"/>
                  <w:color w:val="000000"/>
                  <w:sz w:val="22"/>
                  <w:szCs w:val="22"/>
                </w:rPr>
                <w:t>254.81</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399" w:author="." w:date="2009-05-30T03:16:00Z"/>
                <w:rFonts w:ascii="Calibri" w:hAnsi="Calibri"/>
                <w:color w:val="000000"/>
                <w:sz w:val="22"/>
                <w:szCs w:val="22"/>
              </w:rPr>
            </w:pPr>
            <w:ins w:id="3400" w:author="." w:date="2009-05-30T03:16:00Z">
              <w:r w:rsidRPr="002E3637">
                <w:rPr>
                  <w:rFonts w:ascii="Calibri" w:hAnsi="Calibri"/>
                  <w:color w:val="000000"/>
                  <w:sz w:val="22"/>
                  <w:szCs w:val="22"/>
                </w:rPr>
                <w:t>332.16</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01" w:author="." w:date="2009-05-30T03:16:00Z"/>
                <w:rFonts w:ascii="Calibri" w:hAnsi="Calibri"/>
                <w:color w:val="000000"/>
                <w:sz w:val="22"/>
                <w:szCs w:val="22"/>
              </w:rPr>
            </w:pPr>
            <w:ins w:id="3402" w:author="." w:date="2009-05-30T03:16:00Z">
              <w:r w:rsidRPr="002E3637">
                <w:rPr>
                  <w:rFonts w:ascii="Calibri" w:hAnsi="Calibri"/>
                  <w:color w:val="000000"/>
                  <w:sz w:val="22"/>
                  <w:szCs w:val="22"/>
                </w:rPr>
                <w:t>341.42</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03" w:author="." w:date="2009-05-30T03:16:00Z"/>
                <w:rFonts w:ascii="Calibri" w:hAnsi="Calibri"/>
                <w:color w:val="000000"/>
                <w:sz w:val="22"/>
                <w:szCs w:val="22"/>
              </w:rPr>
            </w:pPr>
            <w:ins w:id="3404" w:author="." w:date="2009-05-30T03:16:00Z">
              <w:r w:rsidRPr="002E3637">
                <w:rPr>
                  <w:rFonts w:ascii="Calibri" w:hAnsi="Calibri"/>
                  <w:color w:val="000000"/>
                  <w:sz w:val="22"/>
                  <w:szCs w:val="22"/>
                </w:rPr>
                <w:t>339.90</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05" w:author="." w:date="2009-05-30T03:16:00Z"/>
                <w:rFonts w:ascii="Calibri" w:hAnsi="Calibri"/>
                <w:color w:val="000000"/>
                <w:sz w:val="22"/>
                <w:szCs w:val="22"/>
              </w:rPr>
            </w:pPr>
            <w:ins w:id="3406" w:author="." w:date="2009-05-30T03:16:00Z">
              <w:r w:rsidRPr="002E3637">
                <w:rPr>
                  <w:rFonts w:ascii="Calibri" w:hAnsi="Calibri"/>
                  <w:color w:val="000000"/>
                  <w:sz w:val="22"/>
                  <w:szCs w:val="22"/>
                </w:rPr>
                <w:t>307.33</w:t>
              </w:r>
            </w:ins>
          </w:p>
        </w:tc>
      </w:tr>
      <w:tr w:rsidR="00713810" w:rsidRPr="002E3637" w:rsidTr="002E5AA3">
        <w:trPr>
          <w:trHeight w:val="300"/>
          <w:jc w:val="center"/>
          <w:ins w:id="3407"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08" w:author="." w:date="2009-05-30T03:16:00Z"/>
                <w:rFonts w:ascii="Calibri" w:hAnsi="Calibri"/>
                <w:color w:val="000000"/>
                <w:sz w:val="22"/>
                <w:szCs w:val="22"/>
              </w:rPr>
            </w:pPr>
            <w:ins w:id="3409" w:author="." w:date="2009-05-30T03:16:00Z">
              <w:r w:rsidRPr="002E3637">
                <w:rPr>
                  <w:rFonts w:ascii="Calibri" w:hAnsi="Calibri"/>
                  <w:color w:val="000000"/>
                  <w:sz w:val="22"/>
                  <w:szCs w:val="22"/>
                </w:rPr>
                <w:t>28</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10" w:author="." w:date="2009-05-30T03:16:00Z"/>
                <w:rFonts w:ascii="Calibri" w:hAnsi="Calibri"/>
                <w:color w:val="000000"/>
                <w:sz w:val="22"/>
                <w:szCs w:val="22"/>
              </w:rPr>
            </w:pPr>
            <w:ins w:id="3411" w:author="." w:date="2009-05-30T03:16:00Z">
              <w:r w:rsidRPr="002E3637">
                <w:rPr>
                  <w:rFonts w:ascii="Calibri" w:hAnsi="Calibri"/>
                  <w:color w:val="000000"/>
                  <w:sz w:val="22"/>
                  <w:szCs w:val="22"/>
                </w:rPr>
                <w:t>290.09</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12" w:author="." w:date="2009-05-30T03:16:00Z"/>
                <w:rFonts w:ascii="Calibri" w:hAnsi="Calibri"/>
                <w:color w:val="000000"/>
                <w:sz w:val="22"/>
                <w:szCs w:val="22"/>
              </w:rPr>
            </w:pPr>
            <w:ins w:id="3413" w:author="." w:date="2009-05-30T03:16:00Z">
              <w:r w:rsidRPr="002E3637">
                <w:rPr>
                  <w:rFonts w:ascii="Calibri" w:hAnsi="Calibri"/>
                  <w:color w:val="000000"/>
                  <w:sz w:val="22"/>
                  <w:szCs w:val="22"/>
                </w:rPr>
                <w:t>346.89</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14" w:author="." w:date="2009-05-30T03:16:00Z"/>
                <w:rFonts w:ascii="Calibri" w:hAnsi="Calibri"/>
                <w:color w:val="000000"/>
                <w:sz w:val="22"/>
                <w:szCs w:val="22"/>
              </w:rPr>
            </w:pPr>
            <w:ins w:id="3415" w:author="." w:date="2009-05-30T03:16:00Z">
              <w:r w:rsidRPr="002E3637">
                <w:rPr>
                  <w:rFonts w:ascii="Calibri" w:hAnsi="Calibri"/>
                  <w:color w:val="000000"/>
                  <w:sz w:val="22"/>
                  <w:szCs w:val="22"/>
                </w:rPr>
                <w:t>347.38</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16" w:author="." w:date="2009-05-30T03:16:00Z"/>
                <w:rFonts w:ascii="Calibri" w:hAnsi="Calibri"/>
                <w:color w:val="000000"/>
                <w:sz w:val="22"/>
                <w:szCs w:val="22"/>
              </w:rPr>
            </w:pPr>
            <w:ins w:id="3417" w:author="." w:date="2009-05-30T03:16:00Z">
              <w:r w:rsidRPr="002E3637">
                <w:rPr>
                  <w:rFonts w:ascii="Calibri" w:hAnsi="Calibri"/>
                  <w:color w:val="000000"/>
                  <w:sz w:val="22"/>
                  <w:szCs w:val="22"/>
                </w:rPr>
                <w:t>339.50</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18" w:author="." w:date="2009-05-30T03:16:00Z"/>
                <w:rFonts w:ascii="Calibri" w:hAnsi="Calibri"/>
                <w:color w:val="000000"/>
                <w:sz w:val="22"/>
                <w:szCs w:val="22"/>
              </w:rPr>
            </w:pPr>
            <w:ins w:id="3419" w:author="." w:date="2009-05-30T03:16:00Z">
              <w:r w:rsidRPr="002E3637">
                <w:rPr>
                  <w:rFonts w:ascii="Calibri" w:hAnsi="Calibri"/>
                  <w:color w:val="000000"/>
                  <w:sz w:val="22"/>
                  <w:szCs w:val="22"/>
                </w:rPr>
                <w:t>290.58</w:t>
              </w:r>
            </w:ins>
          </w:p>
        </w:tc>
      </w:tr>
      <w:tr w:rsidR="00713810" w:rsidRPr="002E3637" w:rsidTr="002E5AA3">
        <w:trPr>
          <w:trHeight w:val="300"/>
          <w:jc w:val="center"/>
          <w:ins w:id="3420" w:author="." w:date="2009-05-30T03:16:00Z"/>
        </w:trPr>
        <w:tc>
          <w:tcPr>
            <w:tcW w:w="1111" w:type="pct"/>
            <w:tcBorders>
              <w:top w:val="nil"/>
              <w:left w:val="single" w:sz="4" w:space="0" w:color="auto"/>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21" w:author="." w:date="2009-05-30T03:16:00Z"/>
                <w:rFonts w:ascii="Calibri" w:hAnsi="Calibri"/>
                <w:color w:val="000000"/>
                <w:sz w:val="22"/>
                <w:szCs w:val="22"/>
              </w:rPr>
            </w:pPr>
            <w:ins w:id="3422" w:author="." w:date="2009-05-30T03:16:00Z">
              <w:r w:rsidRPr="002E3637">
                <w:rPr>
                  <w:rFonts w:ascii="Calibri" w:hAnsi="Calibri"/>
                  <w:color w:val="000000"/>
                  <w:sz w:val="22"/>
                  <w:szCs w:val="22"/>
                </w:rPr>
                <w:t>32</w:t>
              </w:r>
            </w:ins>
          </w:p>
        </w:tc>
        <w:tc>
          <w:tcPr>
            <w:tcW w:w="755"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23" w:author="." w:date="2009-05-30T03:16:00Z"/>
                <w:rFonts w:ascii="Calibri" w:hAnsi="Calibri"/>
                <w:color w:val="000000"/>
                <w:sz w:val="22"/>
                <w:szCs w:val="22"/>
              </w:rPr>
            </w:pPr>
            <w:ins w:id="3424" w:author="." w:date="2009-05-30T03:16:00Z">
              <w:r w:rsidRPr="002E3637">
                <w:rPr>
                  <w:rFonts w:ascii="Calibri" w:hAnsi="Calibri"/>
                  <w:color w:val="000000"/>
                  <w:sz w:val="22"/>
                  <w:szCs w:val="22"/>
                </w:rPr>
                <w:t>297.52</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25" w:author="." w:date="2009-05-30T03:16:00Z"/>
                <w:rFonts w:ascii="Calibri" w:hAnsi="Calibri"/>
                <w:color w:val="000000"/>
                <w:sz w:val="22"/>
                <w:szCs w:val="22"/>
              </w:rPr>
            </w:pPr>
            <w:ins w:id="3426" w:author="." w:date="2009-05-30T03:16:00Z">
              <w:r w:rsidRPr="002E3637">
                <w:rPr>
                  <w:rFonts w:ascii="Calibri" w:hAnsi="Calibri"/>
                  <w:color w:val="000000"/>
                  <w:sz w:val="22"/>
                  <w:szCs w:val="22"/>
                </w:rPr>
                <w:t>328.87</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27" w:author="." w:date="2009-05-30T03:16:00Z"/>
                <w:rFonts w:ascii="Calibri" w:hAnsi="Calibri"/>
                <w:color w:val="000000"/>
                <w:sz w:val="22"/>
                <w:szCs w:val="22"/>
              </w:rPr>
            </w:pPr>
            <w:ins w:id="3428" w:author="." w:date="2009-05-30T03:16:00Z">
              <w:r w:rsidRPr="002E3637">
                <w:rPr>
                  <w:rFonts w:ascii="Calibri" w:hAnsi="Calibri"/>
                  <w:color w:val="000000"/>
                  <w:sz w:val="22"/>
                  <w:szCs w:val="22"/>
                </w:rPr>
                <w:t>351.04</w:t>
              </w:r>
            </w:ins>
          </w:p>
        </w:tc>
        <w:tc>
          <w:tcPr>
            <w:tcW w:w="754"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29" w:author="." w:date="2009-05-30T03:16:00Z"/>
                <w:rFonts w:ascii="Calibri" w:hAnsi="Calibri"/>
                <w:color w:val="000000"/>
                <w:sz w:val="22"/>
                <w:szCs w:val="22"/>
              </w:rPr>
            </w:pPr>
            <w:ins w:id="3430" w:author="." w:date="2009-05-30T03:16:00Z">
              <w:r w:rsidRPr="002E3637">
                <w:rPr>
                  <w:rFonts w:ascii="Calibri" w:hAnsi="Calibri"/>
                  <w:color w:val="000000"/>
                  <w:sz w:val="22"/>
                  <w:szCs w:val="22"/>
                </w:rPr>
                <w:t>334.12</w:t>
              </w:r>
            </w:ins>
          </w:p>
        </w:tc>
        <w:tc>
          <w:tcPr>
            <w:tcW w:w="872" w:type="pct"/>
            <w:tcBorders>
              <w:top w:val="nil"/>
              <w:left w:val="nil"/>
              <w:bottom w:val="single" w:sz="4" w:space="0" w:color="auto"/>
              <w:right w:val="single" w:sz="4" w:space="0" w:color="auto"/>
            </w:tcBorders>
            <w:shd w:val="clear" w:color="auto" w:fill="auto"/>
            <w:noWrap/>
            <w:vAlign w:val="bottom"/>
            <w:hideMark/>
          </w:tcPr>
          <w:p w:rsidR="00713810" w:rsidRPr="002E3637" w:rsidRDefault="00713810" w:rsidP="002E5AA3">
            <w:pPr>
              <w:jc w:val="center"/>
              <w:rPr>
                <w:ins w:id="3431" w:author="." w:date="2009-05-30T03:16:00Z"/>
                <w:rFonts w:ascii="Calibri" w:hAnsi="Calibri"/>
                <w:color w:val="000000"/>
                <w:sz w:val="22"/>
                <w:szCs w:val="22"/>
              </w:rPr>
            </w:pPr>
            <w:ins w:id="3432" w:author="." w:date="2009-05-30T03:16:00Z">
              <w:r w:rsidRPr="002E3637">
                <w:rPr>
                  <w:rFonts w:ascii="Calibri" w:hAnsi="Calibri"/>
                  <w:color w:val="000000"/>
                  <w:sz w:val="22"/>
                  <w:szCs w:val="22"/>
                </w:rPr>
                <w:t>284.64</w:t>
              </w:r>
            </w:ins>
          </w:p>
        </w:tc>
      </w:tr>
    </w:tbl>
    <w:p w:rsidR="00713810" w:rsidRDefault="00713810" w:rsidP="00713810">
      <w:pPr>
        <w:pStyle w:val="BodyText"/>
        <w:ind w:firstLine="0"/>
        <w:rPr>
          <w:ins w:id="3433" w:author="." w:date="2009-05-30T03:16:00Z"/>
        </w:rPr>
      </w:pPr>
    </w:p>
    <w:p w:rsidR="00B80E65" w:rsidRDefault="00E14C46" w:rsidP="00B80E65">
      <w:pPr>
        <w:pStyle w:val="BodyText"/>
        <w:keepNext/>
        <w:ind w:firstLine="0"/>
        <w:rPr>
          <w:ins w:id="3434" w:author="." w:date="2009-05-30T03:16:00Z"/>
        </w:rPr>
      </w:pPr>
      <w:ins w:id="3435" w:author="." w:date="2009-05-30T03:16:00Z">
        <w:r>
          <w:rPr>
            <w:noProof/>
          </w:rPr>
          <w:drawing>
            <wp:inline distT="0" distB="0" distL="0" distR="0">
              <wp:extent cx="5367655" cy="2479100"/>
              <wp:effectExtent l="19050" t="0" r="23495" b="0"/>
              <wp:docPr id="32"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ins>
    </w:p>
    <w:p w:rsidR="002E3637" w:rsidRDefault="00B80E65" w:rsidP="00B80E65">
      <w:pPr>
        <w:pStyle w:val="Caption"/>
        <w:rPr>
          <w:ins w:id="3436" w:author="." w:date="2009-05-30T03:16:00Z"/>
        </w:rPr>
      </w:pPr>
      <w:bookmarkStart w:id="3437" w:name="_Toc228209072"/>
      <w:ins w:id="3438" w:author="." w:date="2009-05-30T03:16:00Z">
        <w:r>
          <w:t xml:space="preserve">Figure </w:t>
        </w:r>
      </w:ins>
      <w:ins w:id="3439" w:author="." w:date="2009-05-31T10:14:00Z">
        <w:r w:rsidR="0033544C">
          <w:fldChar w:fldCharType="begin"/>
        </w:r>
        <w:r w:rsidR="007A19D2">
          <w:instrText xml:space="preserve"> STYLEREF 1 \s </w:instrText>
        </w:r>
      </w:ins>
      <w:r w:rsidR="0033544C">
        <w:fldChar w:fldCharType="separate"/>
      </w:r>
      <w:r w:rsidR="007A19D2">
        <w:rPr>
          <w:noProof/>
        </w:rPr>
        <w:t>8</w:t>
      </w:r>
      <w:ins w:id="344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441" w:author="." w:date="2009-05-31T10:14:00Z">
        <w:r w:rsidR="007A19D2">
          <w:rPr>
            <w:noProof/>
          </w:rPr>
          <w:t>17</w:t>
        </w:r>
        <w:r w:rsidR="0033544C">
          <w:fldChar w:fldCharType="end"/>
        </w:r>
      </w:ins>
      <w:del w:id="344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17</w:delText>
        </w:r>
        <w:r w:rsidR="0033544C" w:rsidDel="003D3922">
          <w:fldChar w:fldCharType="end"/>
        </w:r>
      </w:del>
      <w:ins w:id="3443" w:author="." w:date="2009-05-30T03:16:00Z">
        <w:r>
          <w:t xml:space="preserve"> </w:t>
        </w:r>
        <w:r w:rsidRPr="00B774DC">
          <w:t xml:space="preserve">Achieved average throughput of </w:t>
        </w:r>
        <w:r w:rsidR="00DC5921">
          <w:t xml:space="preserve">Iperf vs </w:t>
        </w:r>
        <w:r w:rsidRPr="00B774DC">
          <w:t xml:space="preserve">GridTorrent with and without overhead using </w:t>
        </w:r>
        <w:r w:rsidR="00DC5921">
          <w:t>one</w:t>
        </w:r>
        <w:r w:rsidRPr="00B774DC">
          <w:t xml:space="preserve"> stream with various number of seeds on WAN (IU-LSU settings)</w:t>
        </w:r>
        <w:bookmarkEnd w:id="3437"/>
      </w:ins>
    </w:p>
    <w:p w:rsidR="00B80E65" w:rsidRDefault="00E14C46" w:rsidP="00B80E65">
      <w:pPr>
        <w:pStyle w:val="BodyText"/>
        <w:keepNext/>
        <w:ind w:firstLine="0"/>
        <w:rPr>
          <w:ins w:id="3444" w:author="." w:date="2009-05-30T03:16:00Z"/>
        </w:rPr>
      </w:pPr>
      <w:ins w:id="3445" w:author="." w:date="2009-05-30T03:16:00Z">
        <w:r>
          <w:rPr>
            <w:noProof/>
          </w:rPr>
          <w:lastRenderedPageBreak/>
          <w:drawing>
            <wp:inline distT="0" distB="0" distL="0" distR="0">
              <wp:extent cx="5367655" cy="2479100"/>
              <wp:effectExtent l="19050" t="0" r="23495" b="0"/>
              <wp:docPr id="33"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ins>
    </w:p>
    <w:p w:rsidR="006B1E59" w:rsidRDefault="00B80E65" w:rsidP="00B80E65">
      <w:pPr>
        <w:pStyle w:val="Caption"/>
        <w:rPr>
          <w:ins w:id="3446" w:author="." w:date="2009-05-30T03:16:00Z"/>
        </w:rPr>
      </w:pPr>
      <w:bookmarkStart w:id="3447" w:name="_Toc228209073"/>
      <w:ins w:id="3448" w:author="." w:date="2009-05-30T03:16:00Z">
        <w:r>
          <w:t xml:space="preserve">Figure </w:t>
        </w:r>
      </w:ins>
      <w:ins w:id="3449" w:author="." w:date="2009-05-31T10:14:00Z">
        <w:r w:rsidR="0033544C">
          <w:fldChar w:fldCharType="begin"/>
        </w:r>
        <w:r w:rsidR="007A19D2">
          <w:instrText xml:space="preserve"> STYLEREF 1 \s </w:instrText>
        </w:r>
      </w:ins>
      <w:r w:rsidR="0033544C">
        <w:fldChar w:fldCharType="separate"/>
      </w:r>
      <w:r w:rsidR="007A19D2">
        <w:rPr>
          <w:noProof/>
        </w:rPr>
        <w:t>8</w:t>
      </w:r>
      <w:ins w:id="345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451" w:author="." w:date="2009-05-31T10:14:00Z">
        <w:r w:rsidR="007A19D2">
          <w:rPr>
            <w:noProof/>
          </w:rPr>
          <w:t>18</w:t>
        </w:r>
        <w:r w:rsidR="0033544C">
          <w:fldChar w:fldCharType="end"/>
        </w:r>
      </w:ins>
      <w:del w:id="345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18</w:delText>
        </w:r>
        <w:r w:rsidR="0033544C" w:rsidDel="003D3922">
          <w:fldChar w:fldCharType="end"/>
        </w:r>
      </w:del>
      <w:ins w:id="3453" w:author="." w:date="2009-05-30T03:16:00Z">
        <w:r>
          <w:t xml:space="preserve"> </w:t>
        </w:r>
        <w:r w:rsidRPr="000A1DB3">
          <w:t xml:space="preserve">Achieved average throughput of </w:t>
        </w:r>
        <w:r w:rsidR="00DC5921">
          <w:t xml:space="preserve">Iperf vs </w:t>
        </w:r>
        <w:r w:rsidRPr="000A1DB3">
          <w:t xml:space="preserve">GridTorrent with and without overhead using </w:t>
        </w:r>
        <w:r w:rsidR="00DC5921">
          <w:t>two</w:t>
        </w:r>
        <w:r w:rsidRPr="000A1DB3">
          <w:t xml:space="preserve"> parallel streams with various number of seeds on WAN (IU-LSU settings)</w:t>
        </w:r>
        <w:bookmarkEnd w:id="3447"/>
      </w:ins>
    </w:p>
    <w:p w:rsidR="00B80E65" w:rsidRDefault="00E14C46" w:rsidP="00B80E65">
      <w:pPr>
        <w:pStyle w:val="BodyText"/>
        <w:keepNext/>
        <w:ind w:firstLine="0"/>
        <w:rPr>
          <w:ins w:id="3454" w:author="." w:date="2009-05-30T03:16:00Z"/>
        </w:rPr>
      </w:pPr>
      <w:ins w:id="3455" w:author="." w:date="2009-05-30T03:16:00Z">
        <w:r>
          <w:rPr>
            <w:noProof/>
          </w:rPr>
          <w:drawing>
            <wp:inline distT="0" distB="0" distL="0" distR="0">
              <wp:extent cx="5367655" cy="2479100"/>
              <wp:effectExtent l="19050" t="0" r="23495" b="0"/>
              <wp:docPr id="31"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ins>
    </w:p>
    <w:p w:rsidR="002E3637" w:rsidRDefault="00B80E65" w:rsidP="00B80E65">
      <w:pPr>
        <w:pStyle w:val="Caption"/>
        <w:rPr>
          <w:ins w:id="3456" w:author="." w:date="2009-05-30T03:16:00Z"/>
        </w:rPr>
      </w:pPr>
      <w:bookmarkStart w:id="3457" w:name="_Toc228209074"/>
      <w:ins w:id="3458" w:author="." w:date="2009-05-30T03:16:00Z">
        <w:r>
          <w:t xml:space="preserve">Figure </w:t>
        </w:r>
      </w:ins>
      <w:ins w:id="3459" w:author="." w:date="2009-05-31T10:14:00Z">
        <w:r w:rsidR="0033544C">
          <w:fldChar w:fldCharType="begin"/>
        </w:r>
        <w:r w:rsidR="007A19D2">
          <w:instrText xml:space="preserve"> STYLEREF 1 \s </w:instrText>
        </w:r>
      </w:ins>
      <w:r w:rsidR="0033544C">
        <w:fldChar w:fldCharType="separate"/>
      </w:r>
      <w:r w:rsidR="007A19D2">
        <w:rPr>
          <w:noProof/>
        </w:rPr>
        <w:t>8</w:t>
      </w:r>
      <w:ins w:id="346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461" w:author="." w:date="2009-05-31T10:14:00Z">
        <w:r w:rsidR="007A19D2">
          <w:rPr>
            <w:noProof/>
          </w:rPr>
          <w:t>19</w:t>
        </w:r>
        <w:r w:rsidR="0033544C">
          <w:fldChar w:fldCharType="end"/>
        </w:r>
      </w:ins>
      <w:del w:id="346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19</w:delText>
        </w:r>
        <w:r w:rsidR="0033544C" w:rsidDel="003D3922">
          <w:fldChar w:fldCharType="end"/>
        </w:r>
      </w:del>
      <w:ins w:id="3463" w:author="." w:date="2009-05-30T03:16:00Z">
        <w:r>
          <w:t xml:space="preserve"> </w:t>
        </w:r>
        <w:r w:rsidRPr="004A6114">
          <w:t xml:space="preserve">Achieved average throughput of </w:t>
        </w:r>
        <w:r w:rsidR="00DC5921">
          <w:t xml:space="preserve">Iperf vs </w:t>
        </w:r>
        <w:r w:rsidRPr="004A6114">
          <w:t xml:space="preserve">GridTorrent with and without overhead using </w:t>
        </w:r>
        <w:r w:rsidR="00DC5921">
          <w:t>four</w:t>
        </w:r>
        <w:r w:rsidRPr="004A6114">
          <w:t xml:space="preserve"> parallel streams with various number of seeds on WAN (IU-LSU settings)</w:t>
        </w:r>
        <w:bookmarkEnd w:id="3457"/>
      </w:ins>
    </w:p>
    <w:p w:rsidR="00B80E65" w:rsidRDefault="00E14C46" w:rsidP="00B80E65">
      <w:pPr>
        <w:pStyle w:val="BodyText"/>
        <w:keepNext/>
        <w:ind w:firstLine="0"/>
        <w:rPr>
          <w:ins w:id="3464" w:author="." w:date="2009-05-30T03:16:00Z"/>
        </w:rPr>
      </w:pPr>
      <w:ins w:id="3465" w:author="." w:date="2009-05-30T03:16:00Z">
        <w:r>
          <w:rPr>
            <w:noProof/>
          </w:rPr>
          <w:lastRenderedPageBreak/>
          <w:drawing>
            <wp:inline distT="0" distB="0" distL="0" distR="0">
              <wp:extent cx="5367655" cy="2479100"/>
              <wp:effectExtent l="19050" t="0" r="23495" b="0"/>
              <wp:docPr id="34"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ins>
    </w:p>
    <w:p w:rsidR="006B1E59" w:rsidRDefault="00B80E65" w:rsidP="00B80E65">
      <w:pPr>
        <w:pStyle w:val="Caption"/>
        <w:rPr>
          <w:ins w:id="3466" w:author="." w:date="2009-05-30T03:16:00Z"/>
        </w:rPr>
      </w:pPr>
      <w:bookmarkStart w:id="3467" w:name="_Toc228209075"/>
      <w:ins w:id="3468" w:author="." w:date="2009-05-30T03:16:00Z">
        <w:r>
          <w:t xml:space="preserve">Figure </w:t>
        </w:r>
      </w:ins>
      <w:ins w:id="3469" w:author="." w:date="2009-05-31T10:14:00Z">
        <w:r w:rsidR="0033544C">
          <w:fldChar w:fldCharType="begin"/>
        </w:r>
        <w:r w:rsidR="007A19D2">
          <w:instrText xml:space="preserve"> STYLEREF 1 \s </w:instrText>
        </w:r>
      </w:ins>
      <w:r w:rsidR="0033544C">
        <w:fldChar w:fldCharType="separate"/>
      </w:r>
      <w:r w:rsidR="007A19D2">
        <w:rPr>
          <w:noProof/>
        </w:rPr>
        <w:t>8</w:t>
      </w:r>
      <w:ins w:id="347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471" w:author="." w:date="2009-05-31T10:14:00Z">
        <w:r w:rsidR="007A19D2">
          <w:rPr>
            <w:noProof/>
          </w:rPr>
          <w:t>20</w:t>
        </w:r>
        <w:r w:rsidR="0033544C">
          <w:fldChar w:fldCharType="end"/>
        </w:r>
      </w:ins>
      <w:del w:id="347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20</w:delText>
        </w:r>
        <w:r w:rsidR="0033544C" w:rsidDel="003D3922">
          <w:fldChar w:fldCharType="end"/>
        </w:r>
      </w:del>
      <w:ins w:id="3473" w:author="." w:date="2009-05-30T03:16:00Z">
        <w:r>
          <w:t xml:space="preserve"> </w:t>
        </w:r>
        <w:r w:rsidRPr="00C86072">
          <w:t xml:space="preserve">Achieved average throughput of </w:t>
        </w:r>
        <w:r w:rsidR="00DC5921">
          <w:t xml:space="preserve">Iperf vs </w:t>
        </w:r>
        <w:r w:rsidRPr="00C86072">
          <w:t xml:space="preserve">GridTorrent with and without overhead using </w:t>
        </w:r>
        <w:r w:rsidR="00DC5921">
          <w:t>eight</w:t>
        </w:r>
        <w:r w:rsidRPr="00C86072">
          <w:t xml:space="preserve"> parallel streams with various number of seeds on </w:t>
        </w:r>
        <w:r>
          <w:t>W</w:t>
        </w:r>
        <w:r w:rsidRPr="00C86072">
          <w:t>AN (IU-</w:t>
        </w:r>
        <w:r>
          <w:t>LS</w:t>
        </w:r>
        <w:r w:rsidRPr="00C86072">
          <w:t>U settings)</w:t>
        </w:r>
        <w:bookmarkEnd w:id="3467"/>
      </w:ins>
    </w:p>
    <w:p w:rsidR="00B80E65" w:rsidRDefault="00E14C46" w:rsidP="00B80E65">
      <w:pPr>
        <w:pStyle w:val="BodyText"/>
        <w:keepNext/>
        <w:ind w:firstLine="0"/>
        <w:rPr>
          <w:ins w:id="3474" w:author="." w:date="2009-05-30T03:16:00Z"/>
        </w:rPr>
      </w:pPr>
      <w:ins w:id="3475" w:author="." w:date="2009-05-30T03:16:00Z">
        <w:r>
          <w:rPr>
            <w:noProof/>
          </w:rPr>
          <w:drawing>
            <wp:inline distT="0" distB="0" distL="0" distR="0">
              <wp:extent cx="5367655" cy="2799668"/>
              <wp:effectExtent l="19050" t="0" r="23495" b="682"/>
              <wp:docPr id="29"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ins>
    </w:p>
    <w:p w:rsidR="002E3637" w:rsidRDefault="00B80E65" w:rsidP="00B80E65">
      <w:pPr>
        <w:pStyle w:val="Caption"/>
        <w:rPr>
          <w:ins w:id="3476" w:author="." w:date="2009-05-30T03:16:00Z"/>
        </w:rPr>
      </w:pPr>
      <w:bookmarkStart w:id="3477" w:name="_Toc228209076"/>
      <w:ins w:id="3478" w:author="." w:date="2009-05-30T03:16:00Z">
        <w:r>
          <w:t xml:space="preserve">Figure </w:t>
        </w:r>
      </w:ins>
      <w:ins w:id="3479" w:author="." w:date="2009-05-31T10:14:00Z">
        <w:r w:rsidR="0033544C">
          <w:fldChar w:fldCharType="begin"/>
        </w:r>
        <w:r w:rsidR="007A19D2">
          <w:instrText xml:space="preserve"> STYLEREF 1 \s </w:instrText>
        </w:r>
      </w:ins>
      <w:r w:rsidR="0033544C">
        <w:fldChar w:fldCharType="separate"/>
      </w:r>
      <w:r w:rsidR="007A19D2">
        <w:rPr>
          <w:noProof/>
        </w:rPr>
        <w:t>8</w:t>
      </w:r>
      <w:ins w:id="3480"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481" w:author="." w:date="2009-05-31T10:14:00Z">
        <w:r w:rsidR="007A19D2">
          <w:rPr>
            <w:noProof/>
          </w:rPr>
          <w:t>21</w:t>
        </w:r>
        <w:r w:rsidR="0033544C">
          <w:fldChar w:fldCharType="end"/>
        </w:r>
      </w:ins>
      <w:del w:id="3482"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21</w:delText>
        </w:r>
        <w:r w:rsidR="0033544C" w:rsidDel="003D3922">
          <w:fldChar w:fldCharType="end"/>
        </w:r>
      </w:del>
      <w:ins w:id="3483" w:author="." w:date="2009-05-30T03:16:00Z">
        <w:r>
          <w:t xml:space="preserve"> </w:t>
        </w:r>
        <w:r w:rsidRPr="00677C27">
          <w:t xml:space="preserve">Achieved average throughput of </w:t>
        </w:r>
        <w:r w:rsidR="00DC5921">
          <w:t xml:space="preserve">Iperf vs </w:t>
        </w:r>
        <w:r w:rsidRPr="00677C27">
          <w:t>GridTorrent with and without overhead using sixteen parallel streams with various number of seeds on WAN (IU-LSU settings)</w:t>
        </w:r>
        <w:bookmarkEnd w:id="3477"/>
      </w:ins>
    </w:p>
    <w:p w:rsidR="00911D9A" w:rsidRDefault="00E6753B" w:rsidP="00286226">
      <w:pPr>
        <w:pStyle w:val="Heading2"/>
        <w:rPr>
          <w:ins w:id="3484" w:author="." w:date="2009-05-30T03:16:00Z"/>
        </w:rPr>
      </w:pPr>
      <w:bookmarkStart w:id="3485" w:name="_Toc228272668"/>
      <w:ins w:id="3486" w:author="." w:date="2009-05-30T03:16:00Z">
        <w:r>
          <w:lastRenderedPageBreak/>
          <w:t>Multi-nodes</w:t>
        </w:r>
        <w:bookmarkEnd w:id="3485"/>
      </w:ins>
    </w:p>
    <w:p w:rsidR="004E4393" w:rsidRDefault="004E4393" w:rsidP="002D246B">
      <w:pPr>
        <w:pStyle w:val="BodyText"/>
        <w:rPr>
          <w:ins w:id="3487" w:author="." w:date="2009-05-30T03:16:00Z"/>
        </w:rPr>
      </w:pPr>
      <w:ins w:id="3488" w:author="." w:date="2009-05-30T03:16:00Z">
        <w:r>
          <w:t>The strength of GridTorrent emerges from its ability to utilize the idle system resources, particularly network bandwidth, in an effective way, while other bulk data transfer techniques built-on client/server paradigm only focus on the resources between the client and server. This feature renders GridTorrent as ideal candidate for replica systems where there is only one source and multiple clients interested in the same data sets.</w:t>
        </w:r>
      </w:ins>
    </w:p>
    <w:p w:rsidR="002D246B" w:rsidRDefault="002D246B" w:rsidP="002D246B">
      <w:pPr>
        <w:pStyle w:val="BodyText"/>
        <w:rPr>
          <w:ins w:id="3489" w:author="." w:date="2009-05-30T03:16:00Z"/>
        </w:rPr>
      </w:pPr>
      <w:ins w:id="3490" w:author="." w:date="2009-05-30T03:16:00Z">
        <w:r>
          <w:t xml:space="preserve">In this section, we investigate advantage and performance of GridTorrent </w:t>
        </w:r>
        <w:r w:rsidR="004E4393">
          <w:t xml:space="preserve">resulting from the interaction of </w:t>
        </w:r>
        <w:r>
          <w:t>multiple-nodes. First, we perform theoretical analysis of GridTorrent’s performance with multiple-nodes. Then, we present our tests results which support the theoretical analysis.</w:t>
        </w:r>
      </w:ins>
    </w:p>
    <w:p w:rsidR="002D246B" w:rsidRDefault="004E4393" w:rsidP="002D246B">
      <w:pPr>
        <w:pStyle w:val="BodyText"/>
        <w:rPr>
          <w:ins w:id="3491" w:author="." w:date="2009-05-30T03:16:00Z"/>
        </w:rPr>
      </w:pPr>
      <w:ins w:id="3492" w:author="." w:date="2009-05-30T03:16:00Z">
        <w:r>
          <w:t>Another</w:t>
        </w:r>
        <w:r w:rsidR="002D246B">
          <w:t xml:space="preserve"> advantage of GridTorrent over PTCP, besides yielding better performance than PTCP on WAN,</w:t>
        </w:r>
        <w:r w:rsidR="002D246B" w:rsidRPr="00F202E2">
          <w:t xml:space="preserve"> </w:t>
        </w:r>
        <w:r w:rsidR="002D246B">
          <w:t>is the feature of load balancing. Whereas the whole data is sent from a single source in PTCP setup, the approximate amount of data sent from a single seed in GridTorrent setup is:</w:t>
        </w:r>
      </w:ins>
    </w:p>
    <w:p w:rsidR="002D246B" w:rsidRPr="00D63248" w:rsidRDefault="00D63248" w:rsidP="002D246B">
      <w:pPr>
        <w:pStyle w:val="Caption"/>
        <w:rPr>
          <w:ins w:id="3493" w:author="." w:date="2009-05-30T03:16:00Z"/>
          <w:b w:val="0"/>
          <w:sz w:val="24"/>
        </w:rPr>
      </w:pPr>
      <m:oMathPara>
        <m:oMathParaPr>
          <m:jc m:val="center"/>
        </m:oMathParaPr>
        <m:oMath>
          <w:ins w:id="3494" w:author="." w:date="2009-05-30T03:16:00Z">
            <m:r>
              <m:rPr>
                <m:sty m:val="bi"/>
              </m:rPr>
              <w:rPr>
                <w:rFonts w:ascii="Cambria Math" w:hAnsi="Times New Roman"/>
                <w:sz w:val="24"/>
              </w:rPr>
              <m:t>AverageAmountofData</m:t>
            </m:r>
            <m:r>
              <m:rPr>
                <m:sty m:val="b"/>
              </m:rPr>
              <w:rPr>
                <w:rFonts w:ascii="Cambria Math" w:hAnsi="Times New Roman"/>
                <w:sz w:val="24"/>
              </w:rPr>
              <m:t>=</m:t>
            </m:r>
          </w:ins>
          <m:f>
            <m:fPr>
              <m:ctrlPr>
                <w:ins w:id="3495" w:author="." w:date="2009-05-30T03:16:00Z">
                  <w:rPr>
                    <w:rFonts w:ascii="Cambria Math" w:hAnsi="Times New Roman"/>
                    <w:b w:val="0"/>
                    <w:sz w:val="24"/>
                  </w:rPr>
                </w:ins>
              </m:ctrlPr>
            </m:fPr>
            <m:num>
              <w:ins w:id="3496" w:author="." w:date="2009-05-30T03:16:00Z">
                <m:r>
                  <m:rPr>
                    <m:sty m:val="bi"/>
                  </m:rPr>
                  <w:rPr>
                    <w:rFonts w:ascii="Cambria Math" w:hAnsi="Times New Roman"/>
                    <w:sz w:val="24"/>
                  </w:rPr>
                  <m:t>T</m:t>
                </m:r>
                <m:r>
                  <m:rPr>
                    <m:sty m:val="bi"/>
                  </m:rPr>
                  <w:rPr>
                    <w:rFonts w:ascii="Cambria Math" w:hAnsi="Cambria Math" w:cs="Cambria Math"/>
                    <w:sz w:val="24"/>
                  </w:rPr>
                  <m:t>h</m:t>
                </m:r>
                <m:r>
                  <m:rPr>
                    <m:sty m:val="bi"/>
                  </m:rPr>
                  <w:rPr>
                    <w:rFonts w:ascii="Cambria Math" w:hAnsi="Times New Roman"/>
                    <w:sz w:val="24"/>
                  </w:rPr>
                  <m:t>e w</m:t>
                </m:r>
                <m:r>
                  <m:rPr>
                    <m:sty m:val="bi"/>
                  </m:rPr>
                  <w:rPr>
                    <w:rFonts w:ascii="Cambria Math" w:hAnsi="Cambria Math" w:cs="Cambria Math"/>
                    <w:sz w:val="24"/>
                  </w:rPr>
                  <m:t>h</m:t>
                </m:r>
                <m:r>
                  <m:rPr>
                    <m:sty m:val="bi"/>
                  </m:rPr>
                  <w:rPr>
                    <w:rFonts w:ascii="Cambria Math" w:hAnsi="Times New Roman"/>
                    <w:sz w:val="24"/>
                  </w:rPr>
                  <m:t>ole data</m:t>
                </m:r>
              </w:ins>
            </m:num>
            <m:den>
              <w:ins w:id="3497" w:author="." w:date="2009-05-30T03:16:00Z">
                <m:r>
                  <m:rPr>
                    <m:sty m:val="bi"/>
                  </m:rPr>
                  <w:rPr>
                    <w:rFonts w:ascii="Cambria Math" w:hAnsi="Times New Roman"/>
                    <w:sz w:val="24"/>
                  </w:rPr>
                  <m:t>Number of seeds</m:t>
                </m:r>
              </w:ins>
            </m:den>
          </m:f>
        </m:oMath>
      </m:oMathPara>
    </w:p>
    <w:p w:rsidR="002D246B" w:rsidRDefault="002D246B" w:rsidP="002D246B">
      <w:pPr>
        <w:pStyle w:val="BodyText"/>
        <w:rPr>
          <w:ins w:id="3498" w:author="." w:date="2009-05-30T03:16:00Z"/>
        </w:rPr>
      </w:pPr>
      <w:ins w:id="3499" w:author="." w:date="2009-05-30T03:16:00Z">
        <w:r>
          <w:t>This feature will help to relieve the bottleneck problem of a single source under a great many requests of data transmission.</w:t>
        </w:r>
        <w:r w:rsidR="004E4393">
          <w:t xml:space="preserve"> In fact, if there are multiple peers requesting the same data set, the overall performance</w:t>
        </w:r>
        <w:r w:rsidR="00D805D4">
          <w:t xml:space="preserve">s of all participating peers in GridTorrent should be better than the performance achieved in client/server model. In other words, GridTorrent’s aggregated network bandwidth should be greater than the </w:t>
        </w:r>
        <w:r w:rsidR="00D805D4">
          <w:lastRenderedPageBreak/>
          <w:t>network bandwidth between the server and client. We define the aggregated bandwidth as follows:</w:t>
        </w:r>
      </w:ins>
    </w:p>
    <w:p w:rsidR="003F310D" w:rsidRDefault="0033544C" w:rsidP="002D246B">
      <w:pPr>
        <w:pStyle w:val="BodyText"/>
        <w:rPr>
          <w:ins w:id="3500" w:author="." w:date="2009-05-30T03:16:00Z"/>
        </w:rPr>
      </w:pPr>
      <w:ins w:id="3501" w:author="." w:date="2009-05-30T03:16:00Z">
        <w:r>
          <w:rPr>
            <w:noProof/>
          </w:rPr>
          <w:pict>
            <v:shape id="Content Placeholder 7" o:spid="_x0000_s1368" type="#_x0000_t75" style="position:absolute;left:0;text-align:left;margin-left:-.45pt;margin-top:-5.65pt;width:457.7pt;height:320.75pt;z-index:251660288">
              <v:imagedata r:id="rId83" o:title=""/>
            </v:shape>
            <o:OLEObject Type="Embed" ProgID="Equation.3" ShapeID="Content Placeholder 7" DrawAspect="Content" ObjectID="_1306817431" r:id="rId84"/>
          </w:pict>
        </w:r>
      </w:ins>
    </w:p>
    <w:p w:rsidR="00D805D4" w:rsidRDefault="00D805D4" w:rsidP="00D805D4">
      <w:pPr>
        <w:pStyle w:val="BodyText"/>
        <w:ind w:firstLine="0"/>
        <w:rPr>
          <w:ins w:id="3502" w:author="." w:date="2009-05-30T03:16:00Z"/>
        </w:rPr>
      </w:pPr>
    </w:p>
    <w:p w:rsidR="00D805D4" w:rsidRDefault="00D805D4" w:rsidP="00D805D4">
      <w:pPr>
        <w:pStyle w:val="BodyText"/>
        <w:ind w:firstLine="0"/>
        <w:rPr>
          <w:ins w:id="3503" w:author="." w:date="2009-05-30T03:16:00Z"/>
        </w:rPr>
      </w:pPr>
    </w:p>
    <w:p w:rsidR="00D805D4" w:rsidRDefault="00D805D4" w:rsidP="00D805D4">
      <w:pPr>
        <w:pStyle w:val="BodyText"/>
        <w:ind w:firstLine="0"/>
        <w:rPr>
          <w:ins w:id="3504" w:author="." w:date="2009-05-30T03:16:00Z"/>
        </w:rPr>
      </w:pPr>
    </w:p>
    <w:p w:rsidR="00D805D4" w:rsidRDefault="00D805D4" w:rsidP="00D805D4">
      <w:pPr>
        <w:pStyle w:val="BodyText"/>
        <w:ind w:firstLine="0"/>
        <w:rPr>
          <w:ins w:id="3505" w:author="." w:date="2009-05-30T03:16:00Z"/>
        </w:rPr>
      </w:pPr>
    </w:p>
    <w:p w:rsidR="00D805D4" w:rsidRDefault="00D805D4" w:rsidP="00D805D4">
      <w:pPr>
        <w:pStyle w:val="BodyText"/>
        <w:ind w:firstLine="0"/>
        <w:rPr>
          <w:ins w:id="3506" w:author="." w:date="2009-05-30T03:16:00Z"/>
        </w:rPr>
      </w:pPr>
    </w:p>
    <w:p w:rsidR="00D805D4" w:rsidRDefault="00D805D4" w:rsidP="00D805D4">
      <w:pPr>
        <w:pStyle w:val="BodyText"/>
        <w:ind w:firstLine="0"/>
        <w:rPr>
          <w:ins w:id="3507" w:author="." w:date="2009-05-30T03:16:00Z"/>
        </w:rPr>
      </w:pPr>
    </w:p>
    <w:p w:rsidR="00D805D4" w:rsidRDefault="00D805D4" w:rsidP="00D805D4">
      <w:pPr>
        <w:pStyle w:val="BodyText"/>
        <w:ind w:firstLine="0"/>
        <w:rPr>
          <w:ins w:id="3508" w:author="." w:date="2009-05-30T03:16:00Z"/>
        </w:rPr>
      </w:pPr>
    </w:p>
    <w:p w:rsidR="00D805D4" w:rsidRDefault="00D805D4" w:rsidP="00D805D4">
      <w:pPr>
        <w:pStyle w:val="BodyText"/>
        <w:ind w:firstLine="0"/>
        <w:rPr>
          <w:ins w:id="3509" w:author="." w:date="2009-05-30T03:16:00Z"/>
        </w:rPr>
      </w:pPr>
    </w:p>
    <w:p w:rsidR="00D805D4" w:rsidRDefault="00D805D4" w:rsidP="00D805D4">
      <w:pPr>
        <w:pStyle w:val="BodyText"/>
        <w:ind w:firstLine="0"/>
        <w:rPr>
          <w:ins w:id="3510" w:author="." w:date="2009-05-30T03:16:00Z"/>
        </w:rPr>
      </w:pPr>
    </w:p>
    <w:p w:rsidR="00D805D4" w:rsidRDefault="00D805D4" w:rsidP="00D805D4">
      <w:pPr>
        <w:pStyle w:val="BodyText"/>
        <w:ind w:firstLine="0"/>
        <w:rPr>
          <w:ins w:id="3511" w:author="." w:date="2009-05-30T03:16:00Z"/>
        </w:rPr>
      </w:pPr>
    </w:p>
    <w:p w:rsidR="00FC52D5" w:rsidRDefault="00FC52D5" w:rsidP="003F310D">
      <w:pPr>
        <w:pStyle w:val="BodyText"/>
        <w:rPr>
          <w:ins w:id="3512" w:author="." w:date="2009-05-30T03:16:00Z"/>
        </w:rPr>
      </w:pPr>
    </w:p>
    <w:p w:rsidR="003F310D" w:rsidRDefault="003F310D" w:rsidP="003F310D">
      <w:pPr>
        <w:pStyle w:val="BodyText"/>
        <w:rPr>
          <w:ins w:id="3513" w:author="." w:date="2009-05-30T03:16:00Z"/>
        </w:rPr>
      </w:pPr>
      <w:ins w:id="3514" w:author="." w:date="2009-05-30T03:16:00Z">
        <w:r>
          <w:t>In order to simplify our theoretical analysis of GridTorrent’s performance with multiple-nodes for simulation, we make the following assumptions:</w:t>
        </w:r>
      </w:ins>
    </w:p>
    <w:p w:rsidR="003F310D" w:rsidRDefault="003F310D" w:rsidP="003F310D">
      <w:pPr>
        <w:pStyle w:val="BodyText"/>
        <w:numPr>
          <w:ilvl w:val="0"/>
          <w:numId w:val="26"/>
        </w:numPr>
        <w:rPr>
          <w:ins w:id="3515" w:author="." w:date="2009-05-30T03:16:00Z"/>
        </w:rPr>
      </w:pPr>
      <w:ins w:id="3516" w:author="." w:date="2009-05-30T03:16:00Z">
        <w:r>
          <w:t>Identical resources: All the machines have identical configurations and systems resources such as computation power, memory and storage disk speed, and network bandwidth capacity.</w:t>
        </w:r>
      </w:ins>
    </w:p>
    <w:p w:rsidR="00FC52D5" w:rsidRDefault="003F310D" w:rsidP="00FC52D5">
      <w:pPr>
        <w:pStyle w:val="BodyText"/>
        <w:numPr>
          <w:ilvl w:val="0"/>
          <w:numId w:val="26"/>
        </w:numPr>
        <w:rPr>
          <w:ins w:id="3517" w:author="." w:date="2009-05-30T03:16:00Z"/>
        </w:rPr>
      </w:pPr>
      <w:ins w:id="3518" w:author="." w:date="2009-05-30T03:16:00Z">
        <w:r>
          <w:t>Dedicated network resources: All network resources are dedicated to single data transmission process at a time. The influences of other networks traffics are ignored.</w:t>
        </w:r>
      </w:ins>
    </w:p>
    <w:p w:rsidR="00FC52D5" w:rsidRDefault="003F310D" w:rsidP="00FC52D5">
      <w:pPr>
        <w:pStyle w:val="BodyText"/>
        <w:numPr>
          <w:ilvl w:val="0"/>
          <w:numId w:val="26"/>
        </w:numPr>
        <w:rPr>
          <w:ins w:id="3519" w:author="." w:date="2009-05-30T03:16:00Z"/>
        </w:rPr>
      </w:pPr>
      <w:ins w:id="3520" w:author="." w:date="2009-05-30T03:16:00Z">
        <w:r>
          <w:lastRenderedPageBreak/>
          <w:t xml:space="preserve">Identical half-duplex connections: Each connection allows traffic either way, but only one way at a time. Although, the connections of  real networks are full-duplex </w:t>
        </w:r>
        <w:r w:rsidR="00FC52D5">
          <w:t>connections, we chosen this case for worst case scenario since peer-to-peer data transfer performs better then PTCP on full-duplex connections.</w:t>
        </w:r>
      </w:ins>
    </w:p>
    <w:p w:rsidR="00FC52D5" w:rsidRDefault="00FC52D5" w:rsidP="00FC52D5">
      <w:pPr>
        <w:pStyle w:val="BodyText"/>
        <w:rPr>
          <w:ins w:id="3521" w:author="." w:date="2009-05-30T03:16:00Z"/>
        </w:rPr>
      </w:pPr>
      <w:ins w:id="3522" w:author="." w:date="2009-05-30T03:16:00Z">
        <w:r>
          <w:t xml:space="preserve">One server/seed and three clients (peers) is illustrated in </w:t>
        </w:r>
        <w:r w:rsidR="0033544C">
          <w:fldChar w:fldCharType="begin"/>
        </w:r>
        <w:r>
          <w:instrText xml:space="preserve"> REF _Ref219442428 \h </w:instrText>
        </w:r>
      </w:ins>
      <w:ins w:id="3523" w:author="." w:date="2009-05-30T03:16:00Z">
        <w:r w:rsidR="0033544C">
          <w:fldChar w:fldCharType="separate"/>
        </w:r>
        <w:r w:rsidR="007B4C25">
          <w:t xml:space="preserve">Figure </w:t>
        </w:r>
        <w:r w:rsidR="007B4C25">
          <w:rPr>
            <w:noProof/>
          </w:rPr>
          <w:t>8</w:t>
        </w:r>
        <w:r w:rsidR="007B4C25">
          <w:noBreakHyphen/>
        </w:r>
        <w:r w:rsidR="007B4C25">
          <w:rPr>
            <w:noProof/>
          </w:rPr>
          <w:t>22</w:t>
        </w:r>
        <w:r w:rsidR="0033544C">
          <w:fldChar w:fldCharType="end"/>
        </w:r>
        <w:r>
          <w:t xml:space="preserve">. Whereas client machines can only download data from server in PTCP model, clients (peers) can download from other clients as long as they have any data to offer in GridTorrent model. For the simplicity, we assume that the size of file to be downloaded is 3xN Mb since we have only three clients.  We list the sequences matrices of data transmission from server to client or client to client in PTC and GridTorrent in </w:t>
        </w:r>
        <w:r w:rsidR="0033544C">
          <w:fldChar w:fldCharType="begin"/>
        </w:r>
        <w:r>
          <w:instrText xml:space="preserve"> REF _Ref219442467 \h </w:instrText>
        </w:r>
      </w:ins>
      <w:ins w:id="3524" w:author="." w:date="2009-05-30T03:16:00Z">
        <w:r w:rsidR="0033544C">
          <w:fldChar w:fldCharType="separate"/>
        </w:r>
        <w:r w:rsidR="007B4C25">
          <w:t xml:space="preserve">Table </w:t>
        </w:r>
        <w:r w:rsidR="007B4C25">
          <w:rPr>
            <w:noProof/>
          </w:rPr>
          <w:t>8</w:t>
        </w:r>
        <w:r w:rsidR="007B4C25">
          <w:noBreakHyphen/>
        </w:r>
        <w:r w:rsidR="007B4C25">
          <w:rPr>
            <w:noProof/>
          </w:rPr>
          <w:t>8</w:t>
        </w:r>
        <w:r w:rsidR="0033544C">
          <w:fldChar w:fldCharType="end"/>
        </w:r>
        <w:r>
          <w:t xml:space="preserve"> and </w:t>
        </w:r>
        <w:r w:rsidR="0033544C">
          <w:fldChar w:fldCharType="begin"/>
        </w:r>
        <w:r>
          <w:instrText xml:space="preserve"> REF _Ref219442469 \h </w:instrText>
        </w:r>
      </w:ins>
      <w:ins w:id="3525" w:author="." w:date="2009-05-30T03:16:00Z">
        <w:r w:rsidR="0033544C">
          <w:fldChar w:fldCharType="separate"/>
        </w:r>
        <w:r w:rsidR="007B4C25">
          <w:t xml:space="preserve">Table </w:t>
        </w:r>
        <w:r w:rsidR="007B4C25">
          <w:rPr>
            <w:noProof/>
          </w:rPr>
          <w:t>8</w:t>
        </w:r>
        <w:r w:rsidR="007B4C25">
          <w:noBreakHyphen/>
        </w:r>
        <w:r w:rsidR="007B4C25">
          <w:rPr>
            <w:noProof/>
          </w:rPr>
          <w:t>9</w:t>
        </w:r>
        <w:r w:rsidR="0033544C">
          <w:fldChar w:fldCharType="end"/>
        </w:r>
        <w:r>
          <w:t xml:space="preserve"> respectively. Unlike PTCP clients, if two GridTorrent clients are idle and one of them has data which is required by others, they can send data between them.</w:t>
        </w:r>
      </w:ins>
    </w:p>
    <w:p w:rsidR="00FC52D5" w:rsidRDefault="00FC52D5" w:rsidP="00FC52D5">
      <w:pPr>
        <w:pStyle w:val="BodyText"/>
        <w:rPr>
          <w:ins w:id="3526" w:author="." w:date="2009-05-30T03:16:00Z"/>
        </w:rPr>
      </w:pPr>
      <w:ins w:id="3527" w:author="." w:date="2009-05-30T03:16:00Z">
        <w:r>
          <w:t xml:space="preserve">As seen in </w:t>
        </w:r>
        <w:r w:rsidR="0033544C">
          <w:fldChar w:fldCharType="begin"/>
        </w:r>
        <w:r>
          <w:instrText xml:space="preserve"> REF _Ref219442467 \h </w:instrText>
        </w:r>
      </w:ins>
      <w:ins w:id="3528" w:author="." w:date="2009-05-30T03:16:00Z">
        <w:r w:rsidR="0033544C">
          <w:fldChar w:fldCharType="separate"/>
        </w:r>
        <w:r w:rsidR="007B4C25">
          <w:t xml:space="preserve">Table </w:t>
        </w:r>
        <w:r w:rsidR="007B4C25">
          <w:rPr>
            <w:noProof/>
          </w:rPr>
          <w:t>8</w:t>
        </w:r>
        <w:r w:rsidR="007B4C25">
          <w:noBreakHyphen/>
        </w:r>
        <w:r w:rsidR="007B4C25">
          <w:rPr>
            <w:noProof/>
          </w:rPr>
          <w:t>8</w:t>
        </w:r>
        <w:r w:rsidR="0033544C">
          <w:fldChar w:fldCharType="end"/>
        </w:r>
        <w:r>
          <w:t xml:space="preserve"> and </w:t>
        </w:r>
        <w:r w:rsidR="0033544C">
          <w:fldChar w:fldCharType="begin"/>
        </w:r>
        <w:r>
          <w:instrText xml:space="preserve"> REF _Ref219442469 \h </w:instrText>
        </w:r>
      </w:ins>
      <w:ins w:id="3529" w:author="." w:date="2009-05-30T03:16:00Z">
        <w:r w:rsidR="0033544C">
          <w:fldChar w:fldCharType="separate"/>
        </w:r>
        <w:r w:rsidR="007B4C25">
          <w:t xml:space="preserve">Table </w:t>
        </w:r>
        <w:r w:rsidR="007B4C25">
          <w:rPr>
            <w:noProof/>
          </w:rPr>
          <w:t>8</w:t>
        </w:r>
        <w:r w:rsidR="007B4C25">
          <w:noBreakHyphen/>
        </w:r>
        <w:r w:rsidR="007B4C25">
          <w:rPr>
            <w:noProof/>
          </w:rPr>
          <w:t>9</w:t>
        </w:r>
        <w:r w:rsidR="0033544C">
          <w:fldChar w:fldCharType="end"/>
        </w:r>
        <w:r>
          <w:t>, Client1 (C1) completes its downloading at the end of 3</w:t>
        </w:r>
        <w:r w:rsidRPr="00C70E45">
          <w:rPr>
            <w:vertAlign w:val="superscript"/>
          </w:rPr>
          <w:t>rd</w:t>
        </w:r>
        <w:r>
          <w:t xml:space="preserve"> second, Client2 (C2) finishes at the end of 6</w:t>
        </w:r>
        <w:r w:rsidRPr="00C70E45">
          <w:rPr>
            <w:vertAlign w:val="superscript"/>
          </w:rPr>
          <w:t>th</w:t>
        </w:r>
        <w:r>
          <w:t xml:space="preserve"> second and Client3 (C3) receives last segment of data from the server at the end of the 9</w:t>
        </w:r>
        <w:r w:rsidRPr="00C70E45">
          <w:rPr>
            <w:vertAlign w:val="superscript"/>
          </w:rPr>
          <w:t>th</w:t>
        </w:r>
        <w:r>
          <w:t xml:space="preserve"> second. However, the overall downloading completion time for all clients takes only 5 seconds in GridTorrent data transmission since idle clients helping each other whenever they can. As a result of this simulation, when the number of participating nodes increases, GridTorrent </w:t>
        </w:r>
        <w:r w:rsidR="00B8410A">
          <w:t>should</w:t>
        </w:r>
        <w:r>
          <w:t xml:space="preserve"> exhibit better performance than other data transfer techniques which use parallel TCP </w:t>
        </w:r>
        <w:r w:rsidR="00B8410A">
          <w:t xml:space="preserve">streams </w:t>
        </w:r>
        <w:r>
          <w:t xml:space="preserve">since GridTorrent </w:t>
        </w:r>
        <w:r w:rsidR="00B8410A">
          <w:t>utilizes the idle network resources between the peers because of it</w:t>
        </w:r>
        <w:r>
          <w:t>s</w:t>
        </w:r>
        <w:r w:rsidR="00B8410A">
          <w:t xml:space="preserve"> peer-to-peer architecture.</w:t>
        </w:r>
      </w:ins>
    </w:p>
    <w:p w:rsidR="00700795" w:rsidRDefault="00700795" w:rsidP="00FC52D5">
      <w:pPr>
        <w:pStyle w:val="BodyText"/>
        <w:ind w:left="360" w:firstLine="0"/>
        <w:rPr>
          <w:ins w:id="3530" w:author="." w:date="2009-05-30T03:16:00Z"/>
        </w:rPr>
      </w:pPr>
    </w:p>
    <w:p w:rsidR="00DA6BE3" w:rsidRDefault="00DA6BE3" w:rsidP="00DA6BE3">
      <w:pPr>
        <w:pStyle w:val="BodyText"/>
        <w:keepNext/>
        <w:ind w:firstLine="0"/>
        <w:rPr>
          <w:ins w:id="3531" w:author="." w:date="2009-05-30T03:16:00Z"/>
        </w:rPr>
      </w:pPr>
      <w:ins w:id="3532" w:author="." w:date="2009-05-30T03:16:00Z">
        <w:r>
          <w:object w:dxaOrig="8393" w:dyaOrig="12086">
            <v:shape id="_x0000_i1051" type="#_x0000_t75" style="width:420pt;height:588pt" o:ole="">
              <v:imagedata r:id="rId85" o:title=""/>
            </v:shape>
            <o:OLEObject Type="Embed" ProgID="Visio.Drawing.11" ShapeID="_x0000_i1051" DrawAspect="Content" ObjectID="_1306817430" r:id="rId86"/>
          </w:object>
        </w:r>
      </w:ins>
    </w:p>
    <w:p w:rsidR="00150EE7" w:rsidRDefault="00DA6BE3" w:rsidP="00286226">
      <w:pPr>
        <w:pStyle w:val="Caption"/>
        <w:outlineLvl w:val="0"/>
        <w:rPr>
          <w:ins w:id="3533" w:author="." w:date="2009-05-30T03:16:00Z"/>
        </w:rPr>
      </w:pPr>
      <w:bookmarkStart w:id="3534" w:name="_Ref219442428"/>
      <w:bookmarkStart w:id="3535" w:name="_Toc228209077"/>
      <w:ins w:id="3536" w:author="." w:date="2009-05-30T03:16:00Z">
        <w:r>
          <w:t xml:space="preserve">Figure </w:t>
        </w:r>
      </w:ins>
      <w:ins w:id="3537" w:author="." w:date="2009-05-31T10:14:00Z">
        <w:r w:rsidR="0033544C">
          <w:fldChar w:fldCharType="begin"/>
        </w:r>
        <w:r w:rsidR="007A19D2">
          <w:instrText xml:space="preserve"> STYLEREF 1 \s </w:instrText>
        </w:r>
      </w:ins>
      <w:r w:rsidR="0033544C">
        <w:fldChar w:fldCharType="separate"/>
      </w:r>
      <w:r w:rsidR="007A19D2">
        <w:rPr>
          <w:noProof/>
        </w:rPr>
        <w:t>8</w:t>
      </w:r>
      <w:ins w:id="3538"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539" w:author="." w:date="2009-05-31T10:14:00Z">
        <w:r w:rsidR="007A19D2">
          <w:rPr>
            <w:noProof/>
          </w:rPr>
          <w:t>22</w:t>
        </w:r>
        <w:r w:rsidR="0033544C">
          <w:fldChar w:fldCharType="end"/>
        </w:r>
      </w:ins>
      <w:del w:id="3540"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22</w:delText>
        </w:r>
        <w:r w:rsidR="0033544C" w:rsidDel="003D3922">
          <w:fldChar w:fldCharType="end"/>
        </w:r>
      </w:del>
      <w:bookmarkEnd w:id="3534"/>
      <w:ins w:id="3541" w:author="." w:date="2009-05-30T03:16:00Z">
        <w:r>
          <w:t xml:space="preserve"> Multiple nodes repres</w:t>
        </w:r>
        <w:r w:rsidR="00D63248">
          <w:t>en</w:t>
        </w:r>
        <w:r>
          <w:t>tation for GridTorrent and PTCP</w:t>
        </w:r>
        <w:bookmarkEnd w:id="3535"/>
      </w:ins>
    </w:p>
    <w:p w:rsidR="00DA4774" w:rsidRDefault="00DA4774" w:rsidP="00286226">
      <w:pPr>
        <w:pStyle w:val="Caption"/>
        <w:keepNext/>
        <w:outlineLvl w:val="0"/>
        <w:rPr>
          <w:ins w:id="3542" w:author="." w:date="2009-05-30T03:16:00Z"/>
        </w:rPr>
      </w:pPr>
      <w:bookmarkStart w:id="3543" w:name="_Ref219442467"/>
      <w:bookmarkStart w:id="3544" w:name="_Ref219442458"/>
      <w:bookmarkStart w:id="3545" w:name="_Toc228209104"/>
      <w:ins w:id="3546" w:author="." w:date="2009-05-30T03:16:00Z">
        <w:r>
          <w:lastRenderedPageBreak/>
          <w:t xml:space="preserve">Table </w:t>
        </w:r>
      </w:ins>
      <w:ins w:id="3547" w:author="." w:date="2009-05-30T02:58:00Z">
        <w:r w:rsidR="0033544C">
          <w:fldChar w:fldCharType="begin"/>
        </w:r>
        <w:r w:rsidR="00B343AF">
          <w:instrText xml:space="preserve"> STYLEREF 1 \s </w:instrText>
        </w:r>
      </w:ins>
      <w:r w:rsidR="0033544C">
        <w:fldChar w:fldCharType="separate"/>
      </w:r>
      <w:r w:rsidR="00B343AF">
        <w:rPr>
          <w:noProof/>
        </w:rPr>
        <w:t>8</w:t>
      </w:r>
      <w:ins w:id="3548"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3549" w:author="." w:date="2009-05-30T02:58:00Z">
        <w:r w:rsidR="00B343AF">
          <w:rPr>
            <w:noProof/>
          </w:rPr>
          <w:t>8</w:t>
        </w:r>
        <w:r w:rsidR="0033544C">
          <w:fldChar w:fldCharType="end"/>
        </w:r>
      </w:ins>
      <w:del w:id="3550"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8</w:delText>
        </w:r>
        <w:r w:rsidR="0033544C" w:rsidDel="00B343AF">
          <w:fldChar w:fldCharType="end"/>
        </w:r>
      </w:del>
      <w:bookmarkEnd w:id="3543"/>
      <w:ins w:id="3551" w:author="." w:date="2009-05-30T03:16:00Z">
        <w:r>
          <w:t xml:space="preserve"> </w:t>
        </w:r>
        <w:r w:rsidR="0088757E">
          <w:t>T</w:t>
        </w:r>
        <w:r>
          <w:t xml:space="preserve">ransmission </w:t>
        </w:r>
        <w:r>
          <w:rPr>
            <w:noProof/>
          </w:rPr>
          <w:t>sequence mat</w:t>
        </w:r>
        <w:r w:rsidR="00DE435F">
          <w:rPr>
            <w:noProof/>
          </w:rPr>
          <w:t>r</w:t>
        </w:r>
        <w:r>
          <w:rPr>
            <w:noProof/>
          </w:rPr>
          <w:t>ix of PTCP</w:t>
        </w:r>
        <w:bookmarkEnd w:id="3544"/>
        <w:bookmarkEnd w:id="3545"/>
      </w:ins>
    </w:p>
    <w:tbl>
      <w:tblPr>
        <w:tblStyle w:val="LightGrid-Accent4"/>
        <w:tblW w:w="5000" w:type="pct"/>
        <w:jc w:val="center"/>
        <w:tblLook w:val="04A0"/>
      </w:tblPr>
      <w:tblGrid>
        <w:gridCol w:w="1559"/>
        <w:gridCol w:w="884"/>
        <w:gridCol w:w="884"/>
        <w:gridCol w:w="884"/>
        <w:gridCol w:w="1486"/>
        <w:gridCol w:w="1486"/>
        <w:gridCol w:w="1486"/>
      </w:tblGrid>
      <w:tr w:rsidR="00DA4774" w:rsidTr="003F310D">
        <w:trPr>
          <w:cnfStyle w:val="100000000000"/>
          <w:jc w:val="center"/>
          <w:ins w:id="3552" w:author="." w:date="2009-05-30T03:16:00Z"/>
        </w:trPr>
        <w:tc>
          <w:tcPr>
            <w:cnfStyle w:val="001000000000"/>
            <w:tcW w:w="0" w:type="auto"/>
          </w:tcPr>
          <w:p w:rsidR="00DA4774" w:rsidRDefault="00DA4774" w:rsidP="003F310D">
            <w:pPr>
              <w:pStyle w:val="BodyText"/>
              <w:ind w:firstLine="0"/>
              <w:jc w:val="center"/>
              <w:rPr>
                <w:ins w:id="3553" w:author="." w:date="2009-05-30T03:16:00Z"/>
              </w:rPr>
            </w:pPr>
            <w:ins w:id="3554" w:author="." w:date="2009-05-30T03:16:00Z">
              <w:r>
                <w:t>Time</w:t>
              </w:r>
              <w:r w:rsidR="0088757E">
                <w:t xml:space="preserve"> (sec)</w:t>
              </w:r>
            </w:ins>
          </w:p>
        </w:tc>
        <w:tc>
          <w:tcPr>
            <w:tcW w:w="0" w:type="auto"/>
          </w:tcPr>
          <w:p w:rsidR="00DA4774" w:rsidRDefault="00DA4774" w:rsidP="003F310D">
            <w:pPr>
              <w:pStyle w:val="BodyText"/>
              <w:ind w:firstLine="0"/>
              <w:jc w:val="center"/>
              <w:cnfStyle w:val="100000000000"/>
              <w:rPr>
                <w:ins w:id="3555" w:author="." w:date="2009-05-30T03:16:00Z"/>
              </w:rPr>
            </w:pPr>
            <w:ins w:id="3556" w:author="." w:date="2009-05-30T03:16:00Z">
              <w:r>
                <w:t>S-C1</w:t>
              </w:r>
            </w:ins>
          </w:p>
        </w:tc>
        <w:tc>
          <w:tcPr>
            <w:tcW w:w="0" w:type="auto"/>
          </w:tcPr>
          <w:p w:rsidR="00DA4774" w:rsidRDefault="00DA4774" w:rsidP="003F310D">
            <w:pPr>
              <w:pStyle w:val="BodyText"/>
              <w:ind w:firstLine="0"/>
              <w:jc w:val="center"/>
              <w:cnfStyle w:val="100000000000"/>
              <w:rPr>
                <w:ins w:id="3557" w:author="." w:date="2009-05-30T03:16:00Z"/>
              </w:rPr>
            </w:pPr>
            <w:ins w:id="3558" w:author="." w:date="2009-05-30T03:16:00Z">
              <w:r>
                <w:t>S-C2</w:t>
              </w:r>
            </w:ins>
          </w:p>
        </w:tc>
        <w:tc>
          <w:tcPr>
            <w:tcW w:w="0" w:type="auto"/>
          </w:tcPr>
          <w:p w:rsidR="00DA4774" w:rsidRDefault="00DA4774" w:rsidP="003F310D">
            <w:pPr>
              <w:pStyle w:val="BodyText"/>
              <w:ind w:firstLine="0"/>
              <w:jc w:val="center"/>
              <w:cnfStyle w:val="100000000000"/>
              <w:rPr>
                <w:ins w:id="3559" w:author="." w:date="2009-05-30T03:16:00Z"/>
              </w:rPr>
            </w:pPr>
            <w:ins w:id="3560" w:author="." w:date="2009-05-30T03:16:00Z">
              <w:r>
                <w:t>S-C3</w:t>
              </w:r>
            </w:ins>
          </w:p>
        </w:tc>
        <w:tc>
          <w:tcPr>
            <w:tcW w:w="0" w:type="auto"/>
          </w:tcPr>
          <w:p w:rsidR="00DA4774" w:rsidRDefault="00DA4774" w:rsidP="003F310D">
            <w:pPr>
              <w:pStyle w:val="BodyText"/>
              <w:ind w:firstLine="0"/>
              <w:jc w:val="center"/>
              <w:cnfStyle w:val="100000000000"/>
              <w:rPr>
                <w:ins w:id="3561" w:author="." w:date="2009-05-30T03:16:00Z"/>
              </w:rPr>
            </w:pPr>
            <w:ins w:id="3562" w:author="." w:date="2009-05-30T03:16:00Z">
              <w:r>
                <w:t>C1</w:t>
              </w:r>
            </w:ins>
          </w:p>
        </w:tc>
        <w:tc>
          <w:tcPr>
            <w:tcW w:w="0" w:type="auto"/>
          </w:tcPr>
          <w:p w:rsidR="00DA4774" w:rsidRDefault="00DA4774" w:rsidP="003F310D">
            <w:pPr>
              <w:pStyle w:val="BodyText"/>
              <w:ind w:firstLine="0"/>
              <w:jc w:val="center"/>
              <w:cnfStyle w:val="100000000000"/>
              <w:rPr>
                <w:ins w:id="3563" w:author="." w:date="2009-05-30T03:16:00Z"/>
              </w:rPr>
            </w:pPr>
            <w:ins w:id="3564" w:author="." w:date="2009-05-30T03:16:00Z">
              <w:r>
                <w:t>C2</w:t>
              </w:r>
            </w:ins>
          </w:p>
        </w:tc>
        <w:tc>
          <w:tcPr>
            <w:tcW w:w="0" w:type="auto"/>
          </w:tcPr>
          <w:p w:rsidR="00DA4774" w:rsidRDefault="00DA4774" w:rsidP="003F310D">
            <w:pPr>
              <w:pStyle w:val="BodyText"/>
              <w:ind w:firstLine="0"/>
              <w:jc w:val="center"/>
              <w:cnfStyle w:val="100000000000"/>
              <w:rPr>
                <w:ins w:id="3565" w:author="." w:date="2009-05-30T03:16:00Z"/>
              </w:rPr>
            </w:pPr>
            <w:ins w:id="3566" w:author="." w:date="2009-05-30T03:16:00Z">
              <w:r>
                <w:t>C3</w:t>
              </w:r>
            </w:ins>
          </w:p>
        </w:tc>
      </w:tr>
      <w:tr w:rsidR="00DA4774" w:rsidTr="003F310D">
        <w:trPr>
          <w:cnfStyle w:val="000000100000"/>
          <w:jc w:val="center"/>
          <w:ins w:id="3567" w:author="." w:date="2009-05-30T03:16:00Z"/>
        </w:trPr>
        <w:tc>
          <w:tcPr>
            <w:cnfStyle w:val="001000000000"/>
            <w:tcW w:w="0" w:type="auto"/>
          </w:tcPr>
          <w:p w:rsidR="00DA4774" w:rsidRDefault="00DA4774" w:rsidP="003F310D">
            <w:pPr>
              <w:pStyle w:val="BodyText"/>
              <w:ind w:firstLine="0"/>
              <w:jc w:val="center"/>
              <w:rPr>
                <w:ins w:id="3568" w:author="." w:date="2009-05-30T03:16:00Z"/>
              </w:rPr>
            </w:pPr>
            <w:ins w:id="3569" w:author="." w:date="2009-05-30T03:16:00Z">
              <w:r>
                <w:t>1</w:t>
              </w:r>
            </w:ins>
          </w:p>
        </w:tc>
        <w:tc>
          <w:tcPr>
            <w:tcW w:w="0" w:type="auto"/>
          </w:tcPr>
          <w:p w:rsidR="00DA4774" w:rsidRDefault="00DA4774" w:rsidP="003F310D">
            <w:pPr>
              <w:pStyle w:val="BodyText"/>
              <w:ind w:firstLine="0"/>
              <w:jc w:val="center"/>
              <w:cnfStyle w:val="000000100000"/>
              <w:rPr>
                <w:ins w:id="3570" w:author="." w:date="2009-05-30T03:16:00Z"/>
              </w:rPr>
            </w:pPr>
            <w:ins w:id="3571" w:author="." w:date="2009-05-30T03:16:00Z">
              <w:r>
                <w:t>N1</w:t>
              </w:r>
            </w:ins>
          </w:p>
        </w:tc>
        <w:tc>
          <w:tcPr>
            <w:tcW w:w="0" w:type="auto"/>
          </w:tcPr>
          <w:p w:rsidR="00DA4774" w:rsidRDefault="00DA4774" w:rsidP="003F310D">
            <w:pPr>
              <w:pStyle w:val="BodyText"/>
              <w:ind w:firstLine="0"/>
              <w:jc w:val="center"/>
              <w:cnfStyle w:val="000000100000"/>
              <w:rPr>
                <w:ins w:id="3572" w:author="." w:date="2009-05-30T03:16:00Z"/>
              </w:rPr>
            </w:pPr>
          </w:p>
        </w:tc>
        <w:tc>
          <w:tcPr>
            <w:tcW w:w="0" w:type="auto"/>
          </w:tcPr>
          <w:p w:rsidR="00DA4774" w:rsidRDefault="00DA4774" w:rsidP="003F310D">
            <w:pPr>
              <w:pStyle w:val="BodyText"/>
              <w:ind w:firstLine="0"/>
              <w:jc w:val="center"/>
              <w:cnfStyle w:val="000000100000"/>
              <w:rPr>
                <w:ins w:id="3573" w:author="." w:date="2009-05-30T03:16:00Z"/>
              </w:rPr>
            </w:pPr>
          </w:p>
        </w:tc>
        <w:tc>
          <w:tcPr>
            <w:tcW w:w="0" w:type="auto"/>
          </w:tcPr>
          <w:p w:rsidR="00DA4774" w:rsidRDefault="00DA4774" w:rsidP="003F310D">
            <w:pPr>
              <w:pStyle w:val="BodyText"/>
              <w:ind w:firstLine="0"/>
              <w:jc w:val="center"/>
              <w:cnfStyle w:val="000000100000"/>
              <w:rPr>
                <w:ins w:id="3574" w:author="." w:date="2009-05-30T03:16:00Z"/>
              </w:rPr>
            </w:pPr>
            <w:ins w:id="3575" w:author="." w:date="2009-05-30T03:16:00Z">
              <w:r>
                <w:t>N1</w:t>
              </w:r>
            </w:ins>
          </w:p>
        </w:tc>
        <w:tc>
          <w:tcPr>
            <w:tcW w:w="0" w:type="auto"/>
          </w:tcPr>
          <w:p w:rsidR="00DA4774" w:rsidRDefault="00DA4774" w:rsidP="003F310D">
            <w:pPr>
              <w:pStyle w:val="BodyText"/>
              <w:ind w:firstLine="0"/>
              <w:jc w:val="center"/>
              <w:cnfStyle w:val="000000100000"/>
              <w:rPr>
                <w:ins w:id="3576" w:author="." w:date="2009-05-30T03:16:00Z"/>
              </w:rPr>
            </w:pPr>
          </w:p>
        </w:tc>
        <w:tc>
          <w:tcPr>
            <w:tcW w:w="0" w:type="auto"/>
          </w:tcPr>
          <w:p w:rsidR="00DA4774" w:rsidRDefault="00DA4774" w:rsidP="003F310D">
            <w:pPr>
              <w:pStyle w:val="BodyText"/>
              <w:ind w:firstLine="0"/>
              <w:jc w:val="center"/>
              <w:cnfStyle w:val="000000100000"/>
              <w:rPr>
                <w:ins w:id="3577" w:author="." w:date="2009-05-30T03:16:00Z"/>
              </w:rPr>
            </w:pPr>
          </w:p>
        </w:tc>
      </w:tr>
      <w:tr w:rsidR="00DA4774" w:rsidTr="003F310D">
        <w:trPr>
          <w:cnfStyle w:val="000000010000"/>
          <w:jc w:val="center"/>
          <w:ins w:id="3578" w:author="." w:date="2009-05-30T03:16:00Z"/>
        </w:trPr>
        <w:tc>
          <w:tcPr>
            <w:cnfStyle w:val="001000000000"/>
            <w:tcW w:w="0" w:type="auto"/>
          </w:tcPr>
          <w:p w:rsidR="00DA4774" w:rsidRDefault="00DA4774" w:rsidP="003F310D">
            <w:pPr>
              <w:pStyle w:val="BodyText"/>
              <w:ind w:firstLine="0"/>
              <w:jc w:val="center"/>
              <w:rPr>
                <w:ins w:id="3579" w:author="." w:date="2009-05-30T03:16:00Z"/>
              </w:rPr>
            </w:pPr>
            <w:ins w:id="3580" w:author="." w:date="2009-05-30T03:16:00Z">
              <w:r>
                <w:t>2</w:t>
              </w:r>
            </w:ins>
          </w:p>
        </w:tc>
        <w:tc>
          <w:tcPr>
            <w:tcW w:w="0" w:type="auto"/>
          </w:tcPr>
          <w:p w:rsidR="00DA4774" w:rsidRDefault="00DA4774" w:rsidP="003F310D">
            <w:pPr>
              <w:pStyle w:val="BodyText"/>
              <w:ind w:firstLine="0"/>
              <w:jc w:val="center"/>
              <w:cnfStyle w:val="000000010000"/>
              <w:rPr>
                <w:ins w:id="3581" w:author="." w:date="2009-05-30T03:16:00Z"/>
              </w:rPr>
            </w:pPr>
            <w:ins w:id="3582" w:author="." w:date="2009-05-30T03:16:00Z">
              <w:r>
                <w:t>N2</w:t>
              </w:r>
            </w:ins>
          </w:p>
        </w:tc>
        <w:tc>
          <w:tcPr>
            <w:tcW w:w="0" w:type="auto"/>
          </w:tcPr>
          <w:p w:rsidR="00DA4774" w:rsidRDefault="00DA4774" w:rsidP="003F310D">
            <w:pPr>
              <w:pStyle w:val="BodyText"/>
              <w:ind w:firstLine="0"/>
              <w:jc w:val="center"/>
              <w:cnfStyle w:val="000000010000"/>
              <w:rPr>
                <w:ins w:id="3583" w:author="." w:date="2009-05-30T03:16:00Z"/>
              </w:rPr>
            </w:pPr>
          </w:p>
        </w:tc>
        <w:tc>
          <w:tcPr>
            <w:tcW w:w="0" w:type="auto"/>
          </w:tcPr>
          <w:p w:rsidR="00DA4774" w:rsidRDefault="00DA4774" w:rsidP="003F310D">
            <w:pPr>
              <w:pStyle w:val="BodyText"/>
              <w:ind w:firstLine="0"/>
              <w:jc w:val="center"/>
              <w:cnfStyle w:val="000000010000"/>
              <w:rPr>
                <w:ins w:id="3584" w:author="." w:date="2009-05-30T03:16:00Z"/>
              </w:rPr>
            </w:pPr>
          </w:p>
        </w:tc>
        <w:tc>
          <w:tcPr>
            <w:tcW w:w="0" w:type="auto"/>
          </w:tcPr>
          <w:p w:rsidR="00DA4774" w:rsidRDefault="00DA4774" w:rsidP="003F310D">
            <w:pPr>
              <w:pStyle w:val="BodyText"/>
              <w:ind w:firstLine="0"/>
              <w:jc w:val="center"/>
              <w:cnfStyle w:val="000000010000"/>
              <w:rPr>
                <w:ins w:id="3585" w:author="." w:date="2009-05-30T03:16:00Z"/>
              </w:rPr>
            </w:pPr>
            <w:ins w:id="3586" w:author="." w:date="2009-05-30T03:16:00Z">
              <w:r>
                <w:t>N1,N2</w:t>
              </w:r>
            </w:ins>
          </w:p>
        </w:tc>
        <w:tc>
          <w:tcPr>
            <w:tcW w:w="0" w:type="auto"/>
          </w:tcPr>
          <w:p w:rsidR="00DA4774" w:rsidRDefault="00DA4774" w:rsidP="003F310D">
            <w:pPr>
              <w:pStyle w:val="BodyText"/>
              <w:ind w:firstLine="0"/>
              <w:jc w:val="center"/>
              <w:cnfStyle w:val="000000010000"/>
              <w:rPr>
                <w:ins w:id="3587" w:author="." w:date="2009-05-30T03:16:00Z"/>
              </w:rPr>
            </w:pPr>
          </w:p>
        </w:tc>
        <w:tc>
          <w:tcPr>
            <w:tcW w:w="0" w:type="auto"/>
          </w:tcPr>
          <w:p w:rsidR="00DA4774" w:rsidRDefault="00DA4774" w:rsidP="003F310D">
            <w:pPr>
              <w:pStyle w:val="BodyText"/>
              <w:ind w:firstLine="0"/>
              <w:jc w:val="center"/>
              <w:cnfStyle w:val="000000010000"/>
              <w:rPr>
                <w:ins w:id="3588" w:author="." w:date="2009-05-30T03:16:00Z"/>
              </w:rPr>
            </w:pPr>
          </w:p>
        </w:tc>
      </w:tr>
      <w:tr w:rsidR="00DA4774" w:rsidTr="003F310D">
        <w:trPr>
          <w:cnfStyle w:val="000000100000"/>
          <w:jc w:val="center"/>
          <w:ins w:id="3589" w:author="." w:date="2009-05-30T03:16:00Z"/>
        </w:trPr>
        <w:tc>
          <w:tcPr>
            <w:cnfStyle w:val="001000000000"/>
            <w:tcW w:w="0" w:type="auto"/>
          </w:tcPr>
          <w:p w:rsidR="00DA4774" w:rsidRDefault="00DA4774" w:rsidP="003F310D">
            <w:pPr>
              <w:pStyle w:val="BodyText"/>
              <w:ind w:firstLine="0"/>
              <w:jc w:val="center"/>
              <w:rPr>
                <w:ins w:id="3590" w:author="." w:date="2009-05-30T03:16:00Z"/>
              </w:rPr>
            </w:pPr>
            <w:ins w:id="3591" w:author="." w:date="2009-05-30T03:16:00Z">
              <w:r>
                <w:t>3</w:t>
              </w:r>
            </w:ins>
          </w:p>
        </w:tc>
        <w:tc>
          <w:tcPr>
            <w:tcW w:w="0" w:type="auto"/>
          </w:tcPr>
          <w:p w:rsidR="00DA4774" w:rsidRDefault="00DA4774" w:rsidP="003F310D">
            <w:pPr>
              <w:pStyle w:val="BodyText"/>
              <w:ind w:firstLine="0"/>
              <w:jc w:val="center"/>
              <w:cnfStyle w:val="000000100000"/>
              <w:rPr>
                <w:ins w:id="3592" w:author="." w:date="2009-05-30T03:16:00Z"/>
              </w:rPr>
            </w:pPr>
            <w:ins w:id="3593" w:author="." w:date="2009-05-30T03:16:00Z">
              <w:r>
                <w:t>N3</w:t>
              </w:r>
            </w:ins>
          </w:p>
        </w:tc>
        <w:tc>
          <w:tcPr>
            <w:tcW w:w="0" w:type="auto"/>
          </w:tcPr>
          <w:p w:rsidR="00DA4774" w:rsidRDefault="00DA4774" w:rsidP="003F310D">
            <w:pPr>
              <w:pStyle w:val="BodyText"/>
              <w:ind w:firstLine="0"/>
              <w:jc w:val="center"/>
              <w:cnfStyle w:val="000000100000"/>
              <w:rPr>
                <w:ins w:id="3594" w:author="." w:date="2009-05-30T03:16:00Z"/>
              </w:rPr>
            </w:pPr>
          </w:p>
        </w:tc>
        <w:tc>
          <w:tcPr>
            <w:tcW w:w="0" w:type="auto"/>
          </w:tcPr>
          <w:p w:rsidR="00DA4774" w:rsidRDefault="00DA4774" w:rsidP="003F310D">
            <w:pPr>
              <w:pStyle w:val="BodyText"/>
              <w:ind w:firstLine="0"/>
              <w:jc w:val="center"/>
              <w:cnfStyle w:val="000000100000"/>
              <w:rPr>
                <w:ins w:id="3595" w:author="." w:date="2009-05-30T03:16:00Z"/>
              </w:rPr>
            </w:pPr>
          </w:p>
        </w:tc>
        <w:tc>
          <w:tcPr>
            <w:tcW w:w="0" w:type="auto"/>
          </w:tcPr>
          <w:p w:rsidR="00DA4774" w:rsidRDefault="00DA4774" w:rsidP="003F310D">
            <w:pPr>
              <w:pStyle w:val="BodyText"/>
              <w:ind w:firstLine="0"/>
              <w:jc w:val="center"/>
              <w:cnfStyle w:val="000000100000"/>
              <w:rPr>
                <w:ins w:id="3596" w:author="." w:date="2009-05-30T03:16:00Z"/>
              </w:rPr>
            </w:pPr>
            <w:ins w:id="3597" w:author="." w:date="2009-05-30T03:16:00Z">
              <w:r>
                <w:t>N1,N2,N3</w:t>
              </w:r>
            </w:ins>
          </w:p>
        </w:tc>
        <w:tc>
          <w:tcPr>
            <w:tcW w:w="0" w:type="auto"/>
          </w:tcPr>
          <w:p w:rsidR="00DA4774" w:rsidRDefault="00DA4774" w:rsidP="003F310D">
            <w:pPr>
              <w:pStyle w:val="BodyText"/>
              <w:ind w:firstLine="0"/>
              <w:jc w:val="center"/>
              <w:cnfStyle w:val="000000100000"/>
              <w:rPr>
                <w:ins w:id="3598" w:author="." w:date="2009-05-30T03:16:00Z"/>
              </w:rPr>
            </w:pPr>
          </w:p>
        </w:tc>
        <w:tc>
          <w:tcPr>
            <w:tcW w:w="0" w:type="auto"/>
          </w:tcPr>
          <w:p w:rsidR="00DA4774" w:rsidRDefault="00DA4774" w:rsidP="003F310D">
            <w:pPr>
              <w:pStyle w:val="BodyText"/>
              <w:ind w:firstLine="0"/>
              <w:jc w:val="center"/>
              <w:cnfStyle w:val="000000100000"/>
              <w:rPr>
                <w:ins w:id="3599" w:author="." w:date="2009-05-30T03:16:00Z"/>
              </w:rPr>
            </w:pPr>
          </w:p>
        </w:tc>
      </w:tr>
      <w:tr w:rsidR="00DA4774" w:rsidTr="003F310D">
        <w:trPr>
          <w:cnfStyle w:val="000000010000"/>
          <w:jc w:val="center"/>
          <w:ins w:id="3600" w:author="." w:date="2009-05-30T03:16:00Z"/>
        </w:trPr>
        <w:tc>
          <w:tcPr>
            <w:cnfStyle w:val="001000000000"/>
            <w:tcW w:w="0" w:type="auto"/>
          </w:tcPr>
          <w:p w:rsidR="00DA4774" w:rsidRDefault="00DA4774" w:rsidP="003F310D">
            <w:pPr>
              <w:pStyle w:val="BodyText"/>
              <w:ind w:firstLine="0"/>
              <w:jc w:val="center"/>
              <w:rPr>
                <w:ins w:id="3601" w:author="." w:date="2009-05-30T03:16:00Z"/>
              </w:rPr>
            </w:pPr>
            <w:ins w:id="3602" w:author="." w:date="2009-05-30T03:16:00Z">
              <w:r>
                <w:t>4</w:t>
              </w:r>
            </w:ins>
          </w:p>
        </w:tc>
        <w:tc>
          <w:tcPr>
            <w:tcW w:w="0" w:type="auto"/>
          </w:tcPr>
          <w:p w:rsidR="00DA4774" w:rsidRDefault="00DA4774" w:rsidP="003F310D">
            <w:pPr>
              <w:pStyle w:val="BodyText"/>
              <w:ind w:firstLine="0"/>
              <w:jc w:val="center"/>
              <w:cnfStyle w:val="000000010000"/>
              <w:rPr>
                <w:ins w:id="3603" w:author="." w:date="2009-05-30T03:16:00Z"/>
              </w:rPr>
            </w:pPr>
          </w:p>
        </w:tc>
        <w:tc>
          <w:tcPr>
            <w:tcW w:w="0" w:type="auto"/>
          </w:tcPr>
          <w:p w:rsidR="00DA4774" w:rsidRDefault="00DA4774" w:rsidP="003F310D">
            <w:pPr>
              <w:pStyle w:val="BodyText"/>
              <w:ind w:firstLine="0"/>
              <w:jc w:val="center"/>
              <w:cnfStyle w:val="000000010000"/>
              <w:rPr>
                <w:ins w:id="3604" w:author="." w:date="2009-05-30T03:16:00Z"/>
              </w:rPr>
            </w:pPr>
            <w:ins w:id="3605" w:author="." w:date="2009-05-30T03:16:00Z">
              <w:r>
                <w:t>N1</w:t>
              </w:r>
            </w:ins>
          </w:p>
        </w:tc>
        <w:tc>
          <w:tcPr>
            <w:tcW w:w="0" w:type="auto"/>
          </w:tcPr>
          <w:p w:rsidR="00DA4774" w:rsidRDefault="00DA4774" w:rsidP="003F310D">
            <w:pPr>
              <w:pStyle w:val="BodyText"/>
              <w:ind w:firstLine="0"/>
              <w:jc w:val="center"/>
              <w:cnfStyle w:val="000000010000"/>
              <w:rPr>
                <w:ins w:id="3606" w:author="." w:date="2009-05-30T03:16:00Z"/>
              </w:rPr>
            </w:pPr>
          </w:p>
        </w:tc>
        <w:tc>
          <w:tcPr>
            <w:tcW w:w="0" w:type="auto"/>
          </w:tcPr>
          <w:p w:rsidR="00DA4774" w:rsidRDefault="00DA4774" w:rsidP="003F310D">
            <w:pPr>
              <w:pStyle w:val="BodyText"/>
              <w:ind w:firstLine="0"/>
              <w:jc w:val="center"/>
              <w:cnfStyle w:val="000000010000"/>
              <w:rPr>
                <w:ins w:id="3607" w:author="." w:date="2009-05-30T03:16:00Z"/>
              </w:rPr>
            </w:pPr>
          </w:p>
        </w:tc>
        <w:tc>
          <w:tcPr>
            <w:tcW w:w="0" w:type="auto"/>
          </w:tcPr>
          <w:p w:rsidR="00DA4774" w:rsidRDefault="00DA4774" w:rsidP="003F310D">
            <w:pPr>
              <w:pStyle w:val="BodyText"/>
              <w:ind w:firstLine="0"/>
              <w:jc w:val="center"/>
              <w:cnfStyle w:val="000000010000"/>
              <w:rPr>
                <w:ins w:id="3608" w:author="." w:date="2009-05-30T03:16:00Z"/>
              </w:rPr>
            </w:pPr>
            <w:ins w:id="3609" w:author="." w:date="2009-05-30T03:16:00Z">
              <w:r>
                <w:t>N1</w:t>
              </w:r>
            </w:ins>
          </w:p>
        </w:tc>
        <w:tc>
          <w:tcPr>
            <w:tcW w:w="0" w:type="auto"/>
          </w:tcPr>
          <w:p w:rsidR="00DA4774" w:rsidRDefault="00DA4774" w:rsidP="003F310D">
            <w:pPr>
              <w:pStyle w:val="BodyText"/>
              <w:ind w:firstLine="0"/>
              <w:jc w:val="center"/>
              <w:cnfStyle w:val="000000010000"/>
              <w:rPr>
                <w:ins w:id="3610" w:author="." w:date="2009-05-30T03:16:00Z"/>
              </w:rPr>
            </w:pPr>
          </w:p>
        </w:tc>
      </w:tr>
      <w:tr w:rsidR="00DA4774" w:rsidTr="003F310D">
        <w:trPr>
          <w:cnfStyle w:val="000000100000"/>
          <w:jc w:val="center"/>
          <w:ins w:id="3611" w:author="." w:date="2009-05-30T03:16:00Z"/>
        </w:trPr>
        <w:tc>
          <w:tcPr>
            <w:cnfStyle w:val="001000000000"/>
            <w:tcW w:w="0" w:type="auto"/>
          </w:tcPr>
          <w:p w:rsidR="00DA4774" w:rsidRDefault="00DA4774" w:rsidP="003F310D">
            <w:pPr>
              <w:pStyle w:val="BodyText"/>
              <w:ind w:firstLine="0"/>
              <w:jc w:val="center"/>
              <w:rPr>
                <w:ins w:id="3612" w:author="." w:date="2009-05-30T03:16:00Z"/>
              </w:rPr>
            </w:pPr>
            <w:ins w:id="3613" w:author="." w:date="2009-05-30T03:16:00Z">
              <w:r>
                <w:t>5</w:t>
              </w:r>
            </w:ins>
          </w:p>
        </w:tc>
        <w:tc>
          <w:tcPr>
            <w:tcW w:w="0" w:type="auto"/>
          </w:tcPr>
          <w:p w:rsidR="00DA4774" w:rsidRDefault="00DA4774" w:rsidP="003F310D">
            <w:pPr>
              <w:pStyle w:val="BodyText"/>
              <w:ind w:firstLine="0"/>
              <w:jc w:val="center"/>
              <w:cnfStyle w:val="000000100000"/>
              <w:rPr>
                <w:ins w:id="3614" w:author="." w:date="2009-05-30T03:16:00Z"/>
              </w:rPr>
            </w:pPr>
          </w:p>
        </w:tc>
        <w:tc>
          <w:tcPr>
            <w:tcW w:w="0" w:type="auto"/>
          </w:tcPr>
          <w:p w:rsidR="00DA4774" w:rsidRDefault="00DA4774" w:rsidP="003F310D">
            <w:pPr>
              <w:pStyle w:val="BodyText"/>
              <w:ind w:firstLine="0"/>
              <w:jc w:val="center"/>
              <w:cnfStyle w:val="000000100000"/>
              <w:rPr>
                <w:ins w:id="3615" w:author="." w:date="2009-05-30T03:16:00Z"/>
              </w:rPr>
            </w:pPr>
            <w:ins w:id="3616" w:author="." w:date="2009-05-30T03:16:00Z">
              <w:r>
                <w:t>N2</w:t>
              </w:r>
            </w:ins>
          </w:p>
        </w:tc>
        <w:tc>
          <w:tcPr>
            <w:tcW w:w="0" w:type="auto"/>
          </w:tcPr>
          <w:p w:rsidR="00DA4774" w:rsidRDefault="00DA4774" w:rsidP="003F310D">
            <w:pPr>
              <w:pStyle w:val="BodyText"/>
              <w:ind w:firstLine="0"/>
              <w:jc w:val="center"/>
              <w:cnfStyle w:val="000000100000"/>
              <w:rPr>
                <w:ins w:id="3617" w:author="." w:date="2009-05-30T03:16:00Z"/>
              </w:rPr>
            </w:pPr>
          </w:p>
        </w:tc>
        <w:tc>
          <w:tcPr>
            <w:tcW w:w="0" w:type="auto"/>
          </w:tcPr>
          <w:p w:rsidR="00DA4774" w:rsidRDefault="00DA4774" w:rsidP="003F310D">
            <w:pPr>
              <w:pStyle w:val="BodyText"/>
              <w:ind w:firstLine="0"/>
              <w:jc w:val="center"/>
              <w:cnfStyle w:val="000000100000"/>
              <w:rPr>
                <w:ins w:id="3618" w:author="." w:date="2009-05-30T03:16:00Z"/>
              </w:rPr>
            </w:pPr>
          </w:p>
        </w:tc>
        <w:tc>
          <w:tcPr>
            <w:tcW w:w="0" w:type="auto"/>
          </w:tcPr>
          <w:p w:rsidR="00DA4774" w:rsidRDefault="00DA4774" w:rsidP="003F310D">
            <w:pPr>
              <w:pStyle w:val="BodyText"/>
              <w:ind w:firstLine="0"/>
              <w:jc w:val="center"/>
              <w:cnfStyle w:val="000000100000"/>
              <w:rPr>
                <w:ins w:id="3619" w:author="." w:date="2009-05-30T03:16:00Z"/>
              </w:rPr>
            </w:pPr>
            <w:ins w:id="3620" w:author="." w:date="2009-05-30T03:16:00Z">
              <w:r>
                <w:t>N1,N2</w:t>
              </w:r>
            </w:ins>
          </w:p>
        </w:tc>
        <w:tc>
          <w:tcPr>
            <w:tcW w:w="0" w:type="auto"/>
          </w:tcPr>
          <w:p w:rsidR="00DA4774" w:rsidRDefault="00DA4774" w:rsidP="003F310D">
            <w:pPr>
              <w:pStyle w:val="BodyText"/>
              <w:ind w:firstLine="0"/>
              <w:jc w:val="center"/>
              <w:cnfStyle w:val="000000100000"/>
              <w:rPr>
                <w:ins w:id="3621" w:author="." w:date="2009-05-30T03:16:00Z"/>
              </w:rPr>
            </w:pPr>
          </w:p>
        </w:tc>
      </w:tr>
      <w:tr w:rsidR="00DA4774" w:rsidTr="003F310D">
        <w:trPr>
          <w:cnfStyle w:val="000000010000"/>
          <w:jc w:val="center"/>
          <w:ins w:id="3622" w:author="." w:date="2009-05-30T03:16:00Z"/>
        </w:trPr>
        <w:tc>
          <w:tcPr>
            <w:cnfStyle w:val="001000000000"/>
            <w:tcW w:w="0" w:type="auto"/>
          </w:tcPr>
          <w:p w:rsidR="00DA4774" w:rsidRDefault="00DA4774" w:rsidP="003F310D">
            <w:pPr>
              <w:pStyle w:val="BodyText"/>
              <w:ind w:firstLine="0"/>
              <w:jc w:val="center"/>
              <w:rPr>
                <w:ins w:id="3623" w:author="." w:date="2009-05-30T03:16:00Z"/>
              </w:rPr>
            </w:pPr>
            <w:ins w:id="3624" w:author="." w:date="2009-05-30T03:16:00Z">
              <w:r>
                <w:t>6</w:t>
              </w:r>
            </w:ins>
          </w:p>
        </w:tc>
        <w:tc>
          <w:tcPr>
            <w:tcW w:w="0" w:type="auto"/>
          </w:tcPr>
          <w:p w:rsidR="00DA4774" w:rsidRDefault="00DA4774" w:rsidP="003F310D">
            <w:pPr>
              <w:pStyle w:val="BodyText"/>
              <w:ind w:firstLine="0"/>
              <w:jc w:val="center"/>
              <w:cnfStyle w:val="000000010000"/>
              <w:rPr>
                <w:ins w:id="3625" w:author="." w:date="2009-05-30T03:16:00Z"/>
              </w:rPr>
            </w:pPr>
          </w:p>
        </w:tc>
        <w:tc>
          <w:tcPr>
            <w:tcW w:w="0" w:type="auto"/>
          </w:tcPr>
          <w:p w:rsidR="00DA4774" w:rsidRDefault="00DA4774" w:rsidP="003F310D">
            <w:pPr>
              <w:pStyle w:val="BodyText"/>
              <w:ind w:firstLine="0"/>
              <w:jc w:val="center"/>
              <w:cnfStyle w:val="000000010000"/>
              <w:rPr>
                <w:ins w:id="3626" w:author="." w:date="2009-05-30T03:16:00Z"/>
              </w:rPr>
            </w:pPr>
            <w:ins w:id="3627" w:author="." w:date="2009-05-30T03:16:00Z">
              <w:r>
                <w:t>N3</w:t>
              </w:r>
            </w:ins>
          </w:p>
        </w:tc>
        <w:tc>
          <w:tcPr>
            <w:tcW w:w="0" w:type="auto"/>
          </w:tcPr>
          <w:p w:rsidR="00DA4774" w:rsidRDefault="00DA4774" w:rsidP="003F310D">
            <w:pPr>
              <w:pStyle w:val="BodyText"/>
              <w:ind w:firstLine="0"/>
              <w:jc w:val="center"/>
              <w:cnfStyle w:val="000000010000"/>
              <w:rPr>
                <w:ins w:id="3628" w:author="." w:date="2009-05-30T03:16:00Z"/>
              </w:rPr>
            </w:pPr>
          </w:p>
        </w:tc>
        <w:tc>
          <w:tcPr>
            <w:tcW w:w="0" w:type="auto"/>
          </w:tcPr>
          <w:p w:rsidR="00DA4774" w:rsidRDefault="00DA4774" w:rsidP="003F310D">
            <w:pPr>
              <w:pStyle w:val="BodyText"/>
              <w:ind w:firstLine="0"/>
              <w:jc w:val="center"/>
              <w:cnfStyle w:val="000000010000"/>
              <w:rPr>
                <w:ins w:id="3629" w:author="." w:date="2009-05-30T03:16:00Z"/>
              </w:rPr>
            </w:pPr>
          </w:p>
        </w:tc>
        <w:tc>
          <w:tcPr>
            <w:tcW w:w="0" w:type="auto"/>
          </w:tcPr>
          <w:p w:rsidR="00DA4774" w:rsidRDefault="00DA4774" w:rsidP="003F310D">
            <w:pPr>
              <w:pStyle w:val="BodyText"/>
              <w:ind w:firstLine="0"/>
              <w:jc w:val="center"/>
              <w:cnfStyle w:val="000000010000"/>
              <w:rPr>
                <w:ins w:id="3630" w:author="." w:date="2009-05-30T03:16:00Z"/>
              </w:rPr>
            </w:pPr>
            <w:ins w:id="3631" w:author="." w:date="2009-05-30T03:16:00Z">
              <w:r>
                <w:t>N1,N2,N3</w:t>
              </w:r>
            </w:ins>
          </w:p>
        </w:tc>
        <w:tc>
          <w:tcPr>
            <w:tcW w:w="0" w:type="auto"/>
          </w:tcPr>
          <w:p w:rsidR="00DA4774" w:rsidRDefault="00DA4774" w:rsidP="003F310D">
            <w:pPr>
              <w:pStyle w:val="BodyText"/>
              <w:ind w:firstLine="0"/>
              <w:jc w:val="center"/>
              <w:cnfStyle w:val="000000010000"/>
              <w:rPr>
                <w:ins w:id="3632" w:author="." w:date="2009-05-30T03:16:00Z"/>
              </w:rPr>
            </w:pPr>
          </w:p>
        </w:tc>
      </w:tr>
      <w:tr w:rsidR="00DA4774" w:rsidTr="003F310D">
        <w:trPr>
          <w:cnfStyle w:val="000000100000"/>
          <w:jc w:val="center"/>
          <w:ins w:id="3633" w:author="." w:date="2009-05-30T03:16:00Z"/>
        </w:trPr>
        <w:tc>
          <w:tcPr>
            <w:cnfStyle w:val="001000000000"/>
            <w:tcW w:w="0" w:type="auto"/>
          </w:tcPr>
          <w:p w:rsidR="00DA4774" w:rsidRDefault="00DA4774" w:rsidP="003F310D">
            <w:pPr>
              <w:pStyle w:val="BodyText"/>
              <w:ind w:firstLine="0"/>
              <w:jc w:val="center"/>
              <w:rPr>
                <w:ins w:id="3634" w:author="." w:date="2009-05-30T03:16:00Z"/>
              </w:rPr>
            </w:pPr>
            <w:ins w:id="3635" w:author="." w:date="2009-05-30T03:16:00Z">
              <w:r>
                <w:t>7</w:t>
              </w:r>
            </w:ins>
          </w:p>
        </w:tc>
        <w:tc>
          <w:tcPr>
            <w:tcW w:w="0" w:type="auto"/>
          </w:tcPr>
          <w:p w:rsidR="00DA4774" w:rsidRDefault="00DA4774" w:rsidP="003F310D">
            <w:pPr>
              <w:pStyle w:val="BodyText"/>
              <w:ind w:firstLine="0"/>
              <w:jc w:val="center"/>
              <w:cnfStyle w:val="000000100000"/>
              <w:rPr>
                <w:ins w:id="3636" w:author="." w:date="2009-05-30T03:16:00Z"/>
              </w:rPr>
            </w:pPr>
          </w:p>
        </w:tc>
        <w:tc>
          <w:tcPr>
            <w:tcW w:w="0" w:type="auto"/>
          </w:tcPr>
          <w:p w:rsidR="00DA4774" w:rsidRDefault="00DA4774" w:rsidP="003F310D">
            <w:pPr>
              <w:pStyle w:val="BodyText"/>
              <w:ind w:firstLine="0"/>
              <w:jc w:val="center"/>
              <w:cnfStyle w:val="000000100000"/>
              <w:rPr>
                <w:ins w:id="3637" w:author="." w:date="2009-05-30T03:16:00Z"/>
              </w:rPr>
            </w:pPr>
          </w:p>
        </w:tc>
        <w:tc>
          <w:tcPr>
            <w:tcW w:w="0" w:type="auto"/>
          </w:tcPr>
          <w:p w:rsidR="00DA4774" w:rsidRDefault="00DA4774" w:rsidP="003F310D">
            <w:pPr>
              <w:pStyle w:val="BodyText"/>
              <w:ind w:firstLine="0"/>
              <w:jc w:val="center"/>
              <w:cnfStyle w:val="000000100000"/>
              <w:rPr>
                <w:ins w:id="3638" w:author="." w:date="2009-05-30T03:16:00Z"/>
              </w:rPr>
            </w:pPr>
            <w:ins w:id="3639" w:author="." w:date="2009-05-30T03:16:00Z">
              <w:r>
                <w:t>N1</w:t>
              </w:r>
            </w:ins>
          </w:p>
        </w:tc>
        <w:tc>
          <w:tcPr>
            <w:tcW w:w="0" w:type="auto"/>
          </w:tcPr>
          <w:p w:rsidR="00DA4774" w:rsidRDefault="00DA4774" w:rsidP="003F310D">
            <w:pPr>
              <w:pStyle w:val="BodyText"/>
              <w:ind w:firstLine="0"/>
              <w:jc w:val="center"/>
              <w:cnfStyle w:val="000000100000"/>
              <w:rPr>
                <w:ins w:id="3640" w:author="." w:date="2009-05-30T03:16:00Z"/>
              </w:rPr>
            </w:pPr>
          </w:p>
        </w:tc>
        <w:tc>
          <w:tcPr>
            <w:tcW w:w="0" w:type="auto"/>
          </w:tcPr>
          <w:p w:rsidR="00DA4774" w:rsidRDefault="00DA4774" w:rsidP="003F310D">
            <w:pPr>
              <w:pStyle w:val="BodyText"/>
              <w:ind w:firstLine="0"/>
              <w:jc w:val="center"/>
              <w:cnfStyle w:val="000000100000"/>
              <w:rPr>
                <w:ins w:id="3641" w:author="." w:date="2009-05-30T03:16:00Z"/>
              </w:rPr>
            </w:pPr>
          </w:p>
        </w:tc>
        <w:tc>
          <w:tcPr>
            <w:tcW w:w="0" w:type="auto"/>
          </w:tcPr>
          <w:p w:rsidR="00DA4774" w:rsidRDefault="00DA4774" w:rsidP="003F310D">
            <w:pPr>
              <w:pStyle w:val="BodyText"/>
              <w:ind w:firstLine="0"/>
              <w:jc w:val="center"/>
              <w:cnfStyle w:val="000000100000"/>
              <w:rPr>
                <w:ins w:id="3642" w:author="." w:date="2009-05-30T03:16:00Z"/>
              </w:rPr>
            </w:pPr>
            <w:ins w:id="3643" w:author="." w:date="2009-05-30T03:16:00Z">
              <w:r>
                <w:t>N1</w:t>
              </w:r>
            </w:ins>
          </w:p>
        </w:tc>
      </w:tr>
      <w:tr w:rsidR="00DA4774" w:rsidTr="003F310D">
        <w:trPr>
          <w:cnfStyle w:val="000000010000"/>
          <w:jc w:val="center"/>
          <w:ins w:id="3644" w:author="." w:date="2009-05-30T03:16:00Z"/>
        </w:trPr>
        <w:tc>
          <w:tcPr>
            <w:cnfStyle w:val="001000000000"/>
            <w:tcW w:w="0" w:type="auto"/>
          </w:tcPr>
          <w:p w:rsidR="00DA4774" w:rsidRDefault="00DA4774" w:rsidP="003F310D">
            <w:pPr>
              <w:pStyle w:val="BodyText"/>
              <w:ind w:firstLine="0"/>
              <w:jc w:val="center"/>
              <w:rPr>
                <w:ins w:id="3645" w:author="." w:date="2009-05-30T03:16:00Z"/>
              </w:rPr>
            </w:pPr>
            <w:ins w:id="3646" w:author="." w:date="2009-05-30T03:16:00Z">
              <w:r>
                <w:t>8</w:t>
              </w:r>
            </w:ins>
          </w:p>
        </w:tc>
        <w:tc>
          <w:tcPr>
            <w:tcW w:w="0" w:type="auto"/>
          </w:tcPr>
          <w:p w:rsidR="00DA4774" w:rsidRDefault="00DA4774" w:rsidP="003F310D">
            <w:pPr>
              <w:pStyle w:val="BodyText"/>
              <w:ind w:firstLine="0"/>
              <w:jc w:val="center"/>
              <w:cnfStyle w:val="000000010000"/>
              <w:rPr>
                <w:ins w:id="3647" w:author="." w:date="2009-05-30T03:16:00Z"/>
              </w:rPr>
            </w:pPr>
          </w:p>
        </w:tc>
        <w:tc>
          <w:tcPr>
            <w:tcW w:w="0" w:type="auto"/>
          </w:tcPr>
          <w:p w:rsidR="00DA4774" w:rsidRDefault="00DA4774" w:rsidP="003F310D">
            <w:pPr>
              <w:pStyle w:val="BodyText"/>
              <w:ind w:firstLine="0"/>
              <w:jc w:val="center"/>
              <w:cnfStyle w:val="000000010000"/>
              <w:rPr>
                <w:ins w:id="3648" w:author="." w:date="2009-05-30T03:16:00Z"/>
              </w:rPr>
            </w:pPr>
          </w:p>
        </w:tc>
        <w:tc>
          <w:tcPr>
            <w:tcW w:w="0" w:type="auto"/>
          </w:tcPr>
          <w:p w:rsidR="00DA4774" w:rsidRDefault="00DA4774" w:rsidP="003F310D">
            <w:pPr>
              <w:pStyle w:val="BodyText"/>
              <w:ind w:firstLine="0"/>
              <w:jc w:val="center"/>
              <w:cnfStyle w:val="000000010000"/>
              <w:rPr>
                <w:ins w:id="3649" w:author="." w:date="2009-05-30T03:16:00Z"/>
              </w:rPr>
            </w:pPr>
            <w:ins w:id="3650" w:author="." w:date="2009-05-30T03:16:00Z">
              <w:r>
                <w:t>N2</w:t>
              </w:r>
            </w:ins>
          </w:p>
        </w:tc>
        <w:tc>
          <w:tcPr>
            <w:tcW w:w="0" w:type="auto"/>
          </w:tcPr>
          <w:p w:rsidR="00DA4774" w:rsidRDefault="00DA4774" w:rsidP="003F310D">
            <w:pPr>
              <w:pStyle w:val="BodyText"/>
              <w:ind w:firstLine="0"/>
              <w:jc w:val="center"/>
              <w:cnfStyle w:val="000000010000"/>
              <w:rPr>
                <w:ins w:id="3651" w:author="." w:date="2009-05-30T03:16:00Z"/>
              </w:rPr>
            </w:pPr>
          </w:p>
        </w:tc>
        <w:tc>
          <w:tcPr>
            <w:tcW w:w="0" w:type="auto"/>
          </w:tcPr>
          <w:p w:rsidR="00DA4774" w:rsidRDefault="00DA4774" w:rsidP="003F310D">
            <w:pPr>
              <w:pStyle w:val="BodyText"/>
              <w:ind w:firstLine="0"/>
              <w:jc w:val="center"/>
              <w:cnfStyle w:val="000000010000"/>
              <w:rPr>
                <w:ins w:id="3652" w:author="." w:date="2009-05-30T03:16:00Z"/>
              </w:rPr>
            </w:pPr>
          </w:p>
        </w:tc>
        <w:tc>
          <w:tcPr>
            <w:tcW w:w="0" w:type="auto"/>
          </w:tcPr>
          <w:p w:rsidR="00DA4774" w:rsidRDefault="00DA4774" w:rsidP="003F310D">
            <w:pPr>
              <w:pStyle w:val="BodyText"/>
              <w:ind w:firstLine="0"/>
              <w:jc w:val="center"/>
              <w:cnfStyle w:val="000000010000"/>
              <w:rPr>
                <w:ins w:id="3653" w:author="." w:date="2009-05-30T03:16:00Z"/>
              </w:rPr>
            </w:pPr>
            <w:ins w:id="3654" w:author="." w:date="2009-05-30T03:16:00Z">
              <w:r>
                <w:t>N1,N2</w:t>
              </w:r>
            </w:ins>
          </w:p>
        </w:tc>
      </w:tr>
      <w:tr w:rsidR="00DA4774" w:rsidTr="003F310D">
        <w:trPr>
          <w:cnfStyle w:val="000000100000"/>
          <w:jc w:val="center"/>
          <w:ins w:id="3655" w:author="." w:date="2009-05-30T03:16:00Z"/>
        </w:trPr>
        <w:tc>
          <w:tcPr>
            <w:cnfStyle w:val="001000000000"/>
            <w:tcW w:w="0" w:type="auto"/>
          </w:tcPr>
          <w:p w:rsidR="00DA4774" w:rsidRDefault="00DA4774" w:rsidP="003F310D">
            <w:pPr>
              <w:pStyle w:val="BodyText"/>
              <w:ind w:firstLine="0"/>
              <w:jc w:val="center"/>
              <w:rPr>
                <w:ins w:id="3656" w:author="." w:date="2009-05-30T03:16:00Z"/>
              </w:rPr>
            </w:pPr>
            <w:ins w:id="3657" w:author="." w:date="2009-05-30T03:16:00Z">
              <w:r>
                <w:t>9</w:t>
              </w:r>
            </w:ins>
          </w:p>
        </w:tc>
        <w:tc>
          <w:tcPr>
            <w:tcW w:w="0" w:type="auto"/>
          </w:tcPr>
          <w:p w:rsidR="00DA4774" w:rsidRDefault="00DA4774" w:rsidP="003F310D">
            <w:pPr>
              <w:pStyle w:val="BodyText"/>
              <w:ind w:firstLine="0"/>
              <w:jc w:val="center"/>
              <w:cnfStyle w:val="000000100000"/>
              <w:rPr>
                <w:ins w:id="3658" w:author="." w:date="2009-05-30T03:16:00Z"/>
              </w:rPr>
            </w:pPr>
          </w:p>
        </w:tc>
        <w:tc>
          <w:tcPr>
            <w:tcW w:w="0" w:type="auto"/>
          </w:tcPr>
          <w:p w:rsidR="00DA4774" w:rsidRDefault="00DA4774" w:rsidP="003F310D">
            <w:pPr>
              <w:pStyle w:val="BodyText"/>
              <w:ind w:firstLine="0"/>
              <w:jc w:val="center"/>
              <w:cnfStyle w:val="000000100000"/>
              <w:rPr>
                <w:ins w:id="3659" w:author="." w:date="2009-05-30T03:16:00Z"/>
              </w:rPr>
            </w:pPr>
          </w:p>
        </w:tc>
        <w:tc>
          <w:tcPr>
            <w:tcW w:w="0" w:type="auto"/>
          </w:tcPr>
          <w:p w:rsidR="00DA4774" w:rsidRDefault="00DA4774" w:rsidP="003F310D">
            <w:pPr>
              <w:pStyle w:val="BodyText"/>
              <w:ind w:firstLine="0"/>
              <w:jc w:val="center"/>
              <w:cnfStyle w:val="000000100000"/>
              <w:rPr>
                <w:ins w:id="3660" w:author="." w:date="2009-05-30T03:16:00Z"/>
              </w:rPr>
            </w:pPr>
            <w:ins w:id="3661" w:author="." w:date="2009-05-30T03:16:00Z">
              <w:r>
                <w:t>N3</w:t>
              </w:r>
            </w:ins>
          </w:p>
        </w:tc>
        <w:tc>
          <w:tcPr>
            <w:tcW w:w="0" w:type="auto"/>
          </w:tcPr>
          <w:p w:rsidR="00DA4774" w:rsidRDefault="00DA4774" w:rsidP="003F310D">
            <w:pPr>
              <w:pStyle w:val="BodyText"/>
              <w:ind w:firstLine="0"/>
              <w:jc w:val="center"/>
              <w:cnfStyle w:val="000000100000"/>
              <w:rPr>
                <w:ins w:id="3662" w:author="." w:date="2009-05-30T03:16:00Z"/>
              </w:rPr>
            </w:pPr>
          </w:p>
        </w:tc>
        <w:tc>
          <w:tcPr>
            <w:tcW w:w="0" w:type="auto"/>
          </w:tcPr>
          <w:p w:rsidR="00DA4774" w:rsidRDefault="00DA4774" w:rsidP="003F310D">
            <w:pPr>
              <w:pStyle w:val="BodyText"/>
              <w:ind w:firstLine="0"/>
              <w:jc w:val="center"/>
              <w:cnfStyle w:val="000000100000"/>
              <w:rPr>
                <w:ins w:id="3663" w:author="." w:date="2009-05-30T03:16:00Z"/>
              </w:rPr>
            </w:pPr>
          </w:p>
        </w:tc>
        <w:tc>
          <w:tcPr>
            <w:tcW w:w="0" w:type="auto"/>
          </w:tcPr>
          <w:p w:rsidR="00DA4774" w:rsidRDefault="00DA4774" w:rsidP="003F310D">
            <w:pPr>
              <w:pStyle w:val="BodyText"/>
              <w:ind w:firstLine="0"/>
              <w:jc w:val="center"/>
              <w:cnfStyle w:val="000000100000"/>
              <w:rPr>
                <w:ins w:id="3664" w:author="." w:date="2009-05-30T03:16:00Z"/>
              </w:rPr>
            </w:pPr>
            <w:ins w:id="3665" w:author="." w:date="2009-05-30T03:16:00Z">
              <w:r>
                <w:t>N1,N2,N3</w:t>
              </w:r>
            </w:ins>
          </w:p>
        </w:tc>
      </w:tr>
    </w:tbl>
    <w:p w:rsidR="00BB60A3" w:rsidRDefault="00BB60A3" w:rsidP="00150EE7">
      <w:pPr>
        <w:pStyle w:val="BodyText"/>
        <w:ind w:firstLine="0"/>
        <w:rPr>
          <w:ins w:id="3666" w:author="." w:date="2009-05-30T03:16:00Z"/>
        </w:rPr>
      </w:pPr>
    </w:p>
    <w:p w:rsidR="00DA4774" w:rsidRDefault="00DA4774" w:rsidP="00286226">
      <w:pPr>
        <w:pStyle w:val="Caption"/>
        <w:keepNext/>
        <w:outlineLvl w:val="0"/>
        <w:rPr>
          <w:ins w:id="3667" w:author="." w:date="2009-05-30T03:16:00Z"/>
        </w:rPr>
      </w:pPr>
      <w:bookmarkStart w:id="3668" w:name="_Ref219442469"/>
      <w:bookmarkStart w:id="3669" w:name="_Toc228209105"/>
      <w:ins w:id="3670" w:author="." w:date="2009-05-30T03:16:00Z">
        <w:r>
          <w:t xml:space="preserve">Table </w:t>
        </w:r>
      </w:ins>
      <w:ins w:id="3671" w:author="." w:date="2009-05-30T02:58:00Z">
        <w:r w:rsidR="0033544C">
          <w:fldChar w:fldCharType="begin"/>
        </w:r>
        <w:r w:rsidR="00B343AF">
          <w:instrText xml:space="preserve"> STYLEREF 1 \s </w:instrText>
        </w:r>
      </w:ins>
      <w:r w:rsidR="0033544C">
        <w:fldChar w:fldCharType="separate"/>
      </w:r>
      <w:r w:rsidR="00B343AF">
        <w:rPr>
          <w:noProof/>
        </w:rPr>
        <w:t>8</w:t>
      </w:r>
      <w:ins w:id="3672" w:author="." w:date="2009-05-30T02:58:00Z">
        <w:r w:rsidR="0033544C">
          <w:fldChar w:fldCharType="end"/>
        </w:r>
        <w:r w:rsidR="00B343AF">
          <w:noBreakHyphen/>
        </w:r>
        <w:r w:rsidR="0033544C">
          <w:fldChar w:fldCharType="begin"/>
        </w:r>
        <w:r w:rsidR="00B343AF">
          <w:instrText xml:space="preserve"> SEQ Table \* ARABIC \s 1 </w:instrText>
        </w:r>
      </w:ins>
      <w:r w:rsidR="0033544C">
        <w:fldChar w:fldCharType="separate"/>
      </w:r>
      <w:ins w:id="3673" w:author="." w:date="2009-05-30T02:58:00Z">
        <w:r w:rsidR="00B343AF">
          <w:rPr>
            <w:noProof/>
          </w:rPr>
          <w:t>9</w:t>
        </w:r>
        <w:r w:rsidR="0033544C">
          <w:fldChar w:fldCharType="end"/>
        </w:r>
      </w:ins>
      <w:del w:id="3674" w:author="." w:date="2009-05-30T02:58:00Z">
        <w:r w:rsidR="0033544C" w:rsidDel="00B343AF">
          <w:fldChar w:fldCharType="begin"/>
        </w:r>
        <w:r w:rsidR="0024759D" w:rsidDel="00B343AF">
          <w:delInstrText xml:space="preserve"> STYLEREF 1 \s </w:delInstrText>
        </w:r>
        <w:r w:rsidR="0033544C" w:rsidDel="00B343AF">
          <w:fldChar w:fldCharType="separate"/>
        </w:r>
        <w:r w:rsidR="007B4C25" w:rsidDel="00B343AF">
          <w:rPr>
            <w:noProof/>
          </w:rPr>
          <w:delText>8</w:delText>
        </w:r>
        <w:r w:rsidR="0033544C" w:rsidDel="00B343AF">
          <w:fldChar w:fldCharType="end"/>
        </w:r>
        <w:r w:rsidR="00DC5921" w:rsidDel="00B343AF">
          <w:noBreakHyphen/>
        </w:r>
        <w:r w:rsidR="0033544C" w:rsidDel="00B343AF">
          <w:fldChar w:fldCharType="begin"/>
        </w:r>
        <w:r w:rsidR="0024759D" w:rsidDel="00B343AF">
          <w:delInstrText xml:space="preserve"> SEQ Table \* ARABIC \s 1 </w:delInstrText>
        </w:r>
        <w:r w:rsidR="0033544C" w:rsidDel="00B343AF">
          <w:fldChar w:fldCharType="separate"/>
        </w:r>
        <w:r w:rsidR="007B4C25" w:rsidDel="00B343AF">
          <w:rPr>
            <w:noProof/>
          </w:rPr>
          <w:delText>9</w:delText>
        </w:r>
        <w:r w:rsidR="0033544C" w:rsidDel="00B343AF">
          <w:fldChar w:fldCharType="end"/>
        </w:r>
      </w:del>
      <w:bookmarkEnd w:id="3668"/>
      <w:ins w:id="3675" w:author="." w:date="2009-05-30T03:16:00Z">
        <w:r>
          <w:t xml:space="preserve"> </w:t>
        </w:r>
        <w:r w:rsidR="0088757E">
          <w:t>T</w:t>
        </w:r>
        <w:r w:rsidR="0088757E" w:rsidRPr="008D6CEC">
          <w:t>ran</w:t>
        </w:r>
        <w:r w:rsidR="0088757E">
          <w:t>smission sequence</w:t>
        </w:r>
        <w:r w:rsidR="0088757E" w:rsidRPr="008D6CEC">
          <w:t xml:space="preserve"> </w:t>
        </w:r>
        <w:r w:rsidR="00DE435F">
          <w:t>matrix</w:t>
        </w:r>
        <w:r>
          <w:t xml:space="preserve"> of GridTorrent</w:t>
        </w:r>
        <w:bookmarkEnd w:id="3669"/>
      </w:ins>
    </w:p>
    <w:tbl>
      <w:tblPr>
        <w:tblStyle w:val="LightGrid-Accent11"/>
        <w:tblW w:w="5000" w:type="pct"/>
        <w:tblLook w:val="04A0"/>
      </w:tblPr>
      <w:tblGrid>
        <w:gridCol w:w="1001"/>
        <w:gridCol w:w="611"/>
        <w:gridCol w:w="611"/>
        <w:gridCol w:w="611"/>
        <w:gridCol w:w="729"/>
        <w:gridCol w:w="729"/>
        <w:gridCol w:w="729"/>
        <w:gridCol w:w="1216"/>
        <w:gridCol w:w="1216"/>
        <w:gridCol w:w="1216"/>
      </w:tblGrid>
      <w:tr w:rsidR="00DE435F" w:rsidTr="00FC52D5">
        <w:trPr>
          <w:cnfStyle w:val="100000000000"/>
          <w:ins w:id="3676" w:author="." w:date="2009-05-30T03:16:00Z"/>
        </w:trPr>
        <w:tc>
          <w:tcPr>
            <w:cnfStyle w:val="001000000000"/>
            <w:tcW w:w="0" w:type="auto"/>
          </w:tcPr>
          <w:p w:rsidR="00DA6BE3" w:rsidRDefault="00DA6BE3" w:rsidP="00FC52D5">
            <w:pPr>
              <w:pStyle w:val="BodyText"/>
              <w:ind w:firstLine="0"/>
              <w:jc w:val="center"/>
              <w:rPr>
                <w:ins w:id="3677" w:author="." w:date="2009-05-30T03:16:00Z"/>
              </w:rPr>
            </w:pPr>
            <w:ins w:id="3678" w:author="." w:date="2009-05-30T03:16:00Z">
              <w:r>
                <w:t>Time</w:t>
              </w:r>
              <w:r w:rsidR="0088757E">
                <w:t xml:space="preserve"> (sec)</w:t>
              </w:r>
            </w:ins>
          </w:p>
        </w:tc>
        <w:tc>
          <w:tcPr>
            <w:tcW w:w="0" w:type="auto"/>
          </w:tcPr>
          <w:p w:rsidR="00DA6BE3" w:rsidRDefault="00DA6BE3" w:rsidP="00FC52D5">
            <w:pPr>
              <w:pStyle w:val="BodyText"/>
              <w:ind w:firstLine="0"/>
              <w:jc w:val="center"/>
              <w:cnfStyle w:val="100000000000"/>
              <w:rPr>
                <w:ins w:id="3679" w:author="." w:date="2009-05-30T03:16:00Z"/>
              </w:rPr>
            </w:pPr>
            <w:ins w:id="3680" w:author="." w:date="2009-05-30T03:16:00Z">
              <w:r>
                <w:t>S-</w:t>
              </w:r>
              <w:r w:rsidR="00DA4774">
                <w:t>C1</w:t>
              </w:r>
            </w:ins>
          </w:p>
        </w:tc>
        <w:tc>
          <w:tcPr>
            <w:tcW w:w="0" w:type="auto"/>
          </w:tcPr>
          <w:p w:rsidR="00DA6BE3" w:rsidRDefault="00DA6BE3" w:rsidP="00FC52D5">
            <w:pPr>
              <w:pStyle w:val="BodyText"/>
              <w:ind w:firstLine="0"/>
              <w:jc w:val="center"/>
              <w:cnfStyle w:val="100000000000"/>
              <w:rPr>
                <w:ins w:id="3681" w:author="." w:date="2009-05-30T03:16:00Z"/>
              </w:rPr>
            </w:pPr>
            <w:ins w:id="3682" w:author="." w:date="2009-05-30T03:16:00Z">
              <w:r>
                <w:t>S-</w:t>
              </w:r>
              <w:r w:rsidR="00DA4774">
                <w:t>C2</w:t>
              </w:r>
            </w:ins>
          </w:p>
        </w:tc>
        <w:tc>
          <w:tcPr>
            <w:tcW w:w="0" w:type="auto"/>
          </w:tcPr>
          <w:p w:rsidR="00DA6BE3" w:rsidRDefault="00DA6BE3" w:rsidP="00FC52D5">
            <w:pPr>
              <w:pStyle w:val="BodyText"/>
              <w:ind w:firstLine="0"/>
              <w:jc w:val="center"/>
              <w:cnfStyle w:val="100000000000"/>
              <w:rPr>
                <w:ins w:id="3683" w:author="." w:date="2009-05-30T03:16:00Z"/>
              </w:rPr>
            </w:pPr>
            <w:ins w:id="3684" w:author="." w:date="2009-05-30T03:16:00Z">
              <w:r>
                <w:t>S-C</w:t>
              </w:r>
              <w:r w:rsidR="00DA4774">
                <w:t>3</w:t>
              </w:r>
            </w:ins>
          </w:p>
        </w:tc>
        <w:tc>
          <w:tcPr>
            <w:tcW w:w="0" w:type="auto"/>
          </w:tcPr>
          <w:p w:rsidR="00DA6BE3" w:rsidRDefault="00DA4774" w:rsidP="00FC52D5">
            <w:pPr>
              <w:pStyle w:val="BodyText"/>
              <w:ind w:firstLine="0"/>
              <w:jc w:val="center"/>
              <w:cnfStyle w:val="100000000000"/>
              <w:rPr>
                <w:ins w:id="3685" w:author="." w:date="2009-05-30T03:16:00Z"/>
              </w:rPr>
            </w:pPr>
            <w:ins w:id="3686" w:author="." w:date="2009-05-30T03:16:00Z">
              <w:r>
                <w:t>C1</w:t>
              </w:r>
              <w:r w:rsidR="00DA6BE3">
                <w:t>-</w:t>
              </w:r>
              <w:r>
                <w:t>C2</w:t>
              </w:r>
            </w:ins>
          </w:p>
        </w:tc>
        <w:tc>
          <w:tcPr>
            <w:tcW w:w="0" w:type="auto"/>
          </w:tcPr>
          <w:p w:rsidR="00DA6BE3" w:rsidRDefault="00DA4774" w:rsidP="00FC52D5">
            <w:pPr>
              <w:pStyle w:val="BodyText"/>
              <w:ind w:firstLine="0"/>
              <w:jc w:val="center"/>
              <w:cnfStyle w:val="100000000000"/>
              <w:rPr>
                <w:ins w:id="3687" w:author="." w:date="2009-05-30T03:16:00Z"/>
              </w:rPr>
            </w:pPr>
            <w:ins w:id="3688" w:author="." w:date="2009-05-30T03:16:00Z">
              <w:r>
                <w:t>C2</w:t>
              </w:r>
              <w:r w:rsidR="00DA6BE3">
                <w:t>-C</w:t>
              </w:r>
              <w:r>
                <w:t>3</w:t>
              </w:r>
            </w:ins>
          </w:p>
        </w:tc>
        <w:tc>
          <w:tcPr>
            <w:tcW w:w="0" w:type="auto"/>
          </w:tcPr>
          <w:p w:rsidR="00DA6BE3" w:rsidRDefault="00DA4774" w:rsidP="00FC52D5">
            <w:pPr>
              <w:pStyle w:val="BodyText"/>
              <w:ind w:firstLine="0"/>
              <w:jc w:val="center"/>
              <w:cnfStyle w:val="100000000000"/>
              <w:rPr>
                <w:ins w:id="3689" w:author="." w:date="2009-05-30T03:16:00Z"/>
              </w:rPr>
            </w:pPr>
            <w:ins w:id="3690" w:author="." w:date="2009-05-30T03:16:00Z">
              <w:r>
                <w:t>C1</w:t>
              </w:r>
              <w:r w:rsidR="00DA6BE3">
                <w:t>-C</w:t>
              </w:r>
              <w:r>
                <w:t>3</w:t>
              </w:r>
            </w:ins>
          </w:p>
        </w:tc>
        <w:tc>
          <w:tcPr>
            <w:tcW w:w="0" w:type="auto"/>
          </w:tcPr>
          <w:p w:rsidR="00DA6BE3" w:rsidRDefault="00DA4774" w:rsidP="00FC52D5">
            <w:pPr>
              <w:pStyle w:val="BodyText"/>
              <w:ind w:firstLine="0"/>
              <w:jc w:val="center"/>
              <w:cnfStyle w:val="100000000000"/>
              <w:rPr>
                <w:ins w:id="3691" w:author="." w:date="2009-05-30T03:16:00Z"/>
              </w:rPr>
            </w:pPr>
            <w:ins w:id="3692" w:author="." w:date="2009-05-30T03:16:00Z">
              <w:r>
                <w:t>C1</w:t>
              </w:r>
            </w:ins>
          </w:p>
        </w:tc>
        <w:tc>
          <w:tcPr>
            <w:tcW w:w="0" w:type="auto"/>
          </w:tcPr>
          <w:p w:rsidR="00DA6BE3" w:rsidRDefault="00DA4774" w:rsidP="00FC52D5">
            <w:pPr>
              <w:pStyle w:val="BodyText"/>
              <w:ind w:firstLine="0"/>
              <w:jc w:val="center"/>
              <w:cnfStyle w:val="100000000000"/>
              <w:rPr>
                <w:ins w:id="3693" w:author="." w:date="2009-05-30T03:16:00Z"/>
              </w:rPr>
            </w:pPr>
            <w:ins w:id="3694" w:author="." w:date="2009-05-30T03:16:00Z">
              <w:r>
                <w:t>C2</w:t>
              </w:r>
            </w:ins>
          </w:p>
        </w:tc>
        <w:tc>
          <w:tcPr>
            <w:tcW w:w="0" w:type="auto"/>
          </w:tcPr>
          <w:p w:rsidR="00DA6BE3" w:rsidRDefault="00DA6BE3" w:rsidP="00FC52D5">
            <w:pPr>
              <w:pStyle w:val="BodyText"/>
              <w:ind w:firstLine="0"/>
              <w:jc w:val="center"/>
              <w:cnfStyle w:val="100000000000"/>
              <w:rPr>
                <w:ins w:id="3695" w:author="." w:date="2009-05-30T03:16:00Z"/>
              </w:rPr>
            </w:pPr>
            <w:ins w:id="3696" w:author="." w:date="2009-05-30T03:16:00Z">
              <w:r>
                <w:t>C</w:t>
              </w:r>
              <w:r w:rsidR="00DA4774">
                <w:t>3</w:t>
              </w:r>
            </w:ins>
          </w:p>
        </w:tc>
      </w:tr>
      <w:tr w:rsidR="00DE435F" w:rsidTr="00FC52D5">
        <w:trPr>
          <w:cnfStyle w:val="000000100000"/>
          <w:ins w:id="3697" w:author="." w:date="2009-05-30T03:16:00Z"/>
        </w:trPr>
        <w:tc>
          <w:tcPr>
            <w:cnfStyle w:val="001000000000"/>
            <w:tcW w:w="0" w:type="auto"/>
          </w:tcPr>
          <w:p w:rsidR="00DA6BE3" w:rsidRDefault="00DA6BE3" w:rsidP="00FC52D5">
            <w:pPr>
              <w:pStyle w:val="BodyText"/>
              <w:ind w:firstLine="0"/>
              <w:jc w:val="center"/>
              <w:rPr>
                <w:ins w:id="3698" w:author="." w:date="2009-05-30T03:16:00Z"/>
              </w:rPr>
            </w:pPr>
            <w:ins w:id="3699" w:author="." w:date="2009-05-30T03:16:00Z">
              <w:r>
                <w:t>1</w:t>
              </w:r>
            </w:ins>
          </w:p>
        </w:tc>
        <w:tc>
          <w:tcPr>
            <w:tcW w:w="0" w:type="auto"/>
          </w:tcPr>
          <w:p w:rsidR="00DA6BE3" w:rsidRDefault="00DA6BE3" w:rsidP="00FC52D5">
            <w:pPr>
              <w:pStyle w:val="BodyText"/>
              <w:ind w:firstLine="0"/>
              <w:jc w:val="center"/>
              <w:cnfStyle w:val="000000100000"/>
              <w:rPr>
                <w:ins w:id="3700" w:author="." w:date="2009-05-30T03:16:00Z"/>
              </w:rPr>
            </w:pPr>
            <w:ins w:id="3701" w:author="." w:date="2009-05-30T03:16:00Z">
              <w:r>
                <w:t>N1</w:t>
              </w:r>
            </w:ins>
          </w:p>
        </w:tc>
        <w:tc>
          <w:tcPr>
            <w:tcW w:w="0" w:type="auto"/>
          </w:tcPr>
          <w:p w:rsidR="00DA6BE3" w:rsidRDefault="00DA6BE3" w:rsidP="00FC52D5">
            <w:pPr>
              <w:pStyle w:val="BodyText"/>
              <w:ind w:firstLine="0"/>
              <w:jc w:val="center"/>
              <w:cnfStyle w:val="000000100000"/>
              <w:rPr>
                <w:ins w:id="3702" w:author="." w:date="2009-05-30T03:16:00Z"/>
              </w:rPr>
            </w:pPr>
          </w:p>
        </w:tc>
        <w:tc>
          <w:tcPr>
            <w:tcW w:w="0" w:type="auto"/>
          </w:tcPr>
          <w:p w:rsidR="00DA6BE3" w:rsidRDefault="00DA6BE3" w:rsidP="00FC52D5">
            <w:pPr>
              <w:pStyle w:val="BodyText"/>
              <w:ind w:firstLine="0"/>
              <w:jc w:val="center"/>
              <w:cnfStyle w:val="000000100000"/>
              <w:rPr>
                <w:ins w:id="3703" w:author="." w:date="2009-05-30T03:16:00Z"/>
              </w:rPr>
            </w:pPr>
          </w:p>
        </w:tc>
        <w:tc>
          <w:tcPr>
            <w:tcW w:w="0" w:type="auto"/>
          </w:tcPr>
          <w:p w:rsidR="00DA6BE3" w:rsidRDefault="00DA6BE3" w:rsidP="00FC52D5">
            <w:pPr>
              <w:pStyle w:val="BodyText"/>
              <w:ind w:firstLine="0"/>
              <w:jc w:val="center"/>
              <w:cnfStyle w:val="000000100000"/>
              <w:rPr>
                <w:ins w:id="3704" w:author="." w:date="2009-05-30T03:16:00Z"/>
              </w:rPr>
            </w:pPr>
          </w:p>
        </w:tc>
        <w:tc>
          <w:tcPr>
            <w:tcW w:w="0" w:type="auto"/>
          </w:tcPr>
          <w:p w:rsidR="00DA6BE3" w:rsidRDefault="00DA6BE3" w:rsidP="00FC52D5">
            <w:pPr>
              <w:pStyle w:val="BodyText"/>
              <w:ind w:firstLine="0"/>
              <w:jc w:val="center"/>
              <w:cnfStyle w:val="000000100000"/>
              <w:rPr>
                <w:ins w:id="3705" w:author="." w:date="2009-05-30T03:16:00Z"/>
              </w:rPr>
            </w:pPr>
          </w:p>
        </w:tc>
        <w:tc>
          <w:tcPr>
            <w:tcW w:w="0" w:type="auto"/>
          </w:tcPr>
          <w:p w:rsidR="00DA6BE3" w:rsidRDefault="00DA6BE3" w:rsidP="00FC52D5">
            <w:pPr>
              <w:pStyle w:val="BodyText"/>
              <w:ind w:firstLine="0"/>
              <w:jc w:val="center"/>
              <w:cnfStyle w:val="000000100000"/>
              <w:rPr>
                <w:ins w:id="3706" w:author="." w:date="2009-05-30T03:16:00Z"/>
              </w:rPr>
            </w:pPr>
          </w:p>
        </w:tc>
        <w:tc>
          <w:tcPr>
            <w:tcW w:w="0" w:type="auto"/>
          </w:tcPr>
          <w:p w:rsidR="00DA6BE3" w:rsidRDefault="00DA6BE3" w:rsidP="00FC52D5">
            <w:pPr>
              <w:pStyle w:val="BodyText"/>
              <w:ind w:firstLine="0"/>
              <w:jc w:val="center"/>
              <w:cnfStyle w:val="000000100000"/>
              <w:rPr>
                <w:ins w:id="3707" w:author="." w:date="2009-05-30T03:16:00Z"/>
              </w:rPr>
            </w:pPr>
            <w:ins w:id="3708" w:author="." w:date="2009-05-30T03:16:00Z">
              <w:r>
                <w:t>N1</w:t>
              </w:r>
            </w:ins>
          </w:p>
        </w:tc>
        <w:tc>
          <w:tcPr>
            <w:tcW w:w="0" w:type="auto"/>
          </w:tcPr>
          <w:p w:rsidR="00DA6BE3" w:rsidRDefault="00DA6BE3" w:rsidP="00FC52D5">
            <w:pPr>
              <w:pStyle w:val="BodyText"/>
              <w:ind w:firstLine="0"/>
              <w:jc w:val="center"/>
              <w:cnfStyle w:val="000000100000"/>
              <w:rPr>
                <w:ins w:id="3709" w:author="." w:date="2009-05-30T03:16:00Z"/>
              </w:rPr>
            </w:pPr>
          </w:p>
        </w:tc>
        <w:tc>
          <w:tcPr>
            <w:tcW w:w="0" w:type="auto"/>
          </w:tcPr>
          <w:p w:rsidR="00DA6BE3" w:rsidRDefault="00DA6BE3" w:rsidP="00FC52D5">
            <w:pPr>
              <w:pStyle w:val="BodyText"/>
              <w:ind w:firstLine="0"/>
              <w:jc w:val="center"/>
              <w:cnfStyle w:val="000000100000"/>
              <w:rPr>
                <w:ins w:id="3710" w:author="." w:date="2009-05-30T03:16:00Z"/>
              </w:rPr>
            </w:pPr>
          </w:p>
        </w:tc>
      </w:tr>
      <w:tr w:rsidR="00DE435F" w:rsidTr="00FC52D5">
        <w:trPr>
          <w:cnfStyle w:val="000000010000"/>
          <w:ins w:id="3711" w:author="." w:date="2009-05-30T03:16:00Z"/>
        </w:trPr>
        <w:tc>
          <w:tcPr>
            <w:cnfStyle w:val="001000000000"/>
            <w:tcW w:w="0" w:type="auto"/>
          </w:tcPr>
          <w:p w:rsidR="00DA6BE3" w:rsidRDefault="00DA6BE3" w:rsidP="00FC52D5">
            <w:pPr>
              <w:pStyle w:val="BodyText"/>
              <w:ind w:firstLine="0"/>
              <w:jc w:val="center"/>
              <w:rPr>
                <w:ins w:id="3712" w:author="." w:date="2009-05-30T03:16:00Z"/>
              </w:rPr>
            </w:pPr>
            <w:ins w:id="3713" w:author="." w:date="2009-05-30T03:16:00Z">
              <w:r>
                <w:t>2</w:t>
              </w:r>
            </w:ins>
          </w:p>
        </w:tc>
        <w:tc>
          <w:tcPr>
            <w:tcW w:w="0" w:type="auto"/>
          </w:tcPr>
          <w:p w:rsidR="00DA6BE3" w:rsidRDefault="00DA6BE3" w:rsidP="00FC52D5">
            <w:pPr>
              <w:pStyle w:val="BodyText"/>
              <w:ind w:firstLine="0"/>
              <w:jc w:val="center"/>
              <w:cnfStyle w:val="000000010000"/>
              <w:rPr>
                <w:ins w:id="3714" w:author="." w:date="2009-05-30T03:16:00Z"/>
              </w:rPr>
            </w:pPr>
          </w:p>
        </w:tc>
        <w:tc>
          <w:tcPr>
            <w:tcW w:w="0" w:type="auto"/>
          </w:tcPr>
          <w:p w:rsidR="00DA6BE3" w:rsidRDefault="00DA6BE3" w:rsidP="00FC52D5">
            <w:pPr>
              <w:pStyle w:val="BodyText"/>
              <w:ind w:firstLine="0"/>
              <w:jc w:val="center"/>
              <w:cnfStyle w:val="000000010000"/>
              <w:rPr>
                <w:ins w:id="3715" w:author="." w:date="2009-05-30T03:16:00Z"/>
              </w:rPr>
            </w:pPr>
            <w:ins w:id="3716" w:author="." w:date="2009-05-30T03:16:00Z">
              <w:r>
                <w:t>N2</w:t>
              </w:r>
            </w:ins>
          </w:p>
        </w:tc>
        <w:tc>
          <w:tcPr>
            <w:tcW w:w="0" w:type="auto"/>
          </w:tcPr>
          <w:p w:rsidR="00DA6BE3" w:rsidRDefault="00DA6BE3" w:rsidP="00FC52D5">
            <w:pPr>
              <w:pStyle w:val="BodyText"/>
              <w:ind w:firstLine="0"/>
              <w:jc w:val="center"/>
              <w:cnfStyle w:val="000000010000"/>
              <w:rPr>
                <w:ins w:id="3717" w:author="." w:date="2009-05-30T03:16:00Z"/>
              </w:rPr>
            </w:pPr>
          </w:p>
        </w:tc>
        <w:tc>
          <w:tcPr>
            <w:tcW w:w="0" w:type="auto"/>
          </w:tcPr>
          <w:p w:rsidR="00DA6BE3" w:rsidRDefault="00DA6BE3" w:rsidP="00FC52D5">
            <w:pPr>
              <w:pStyle w:val="BodyText"/>
              <w:ind w:firstLine="0"/>
              <w:jc w:val="center"/>
              <w:cnfStyle w:val="000000010000"/>
              <w:rPr>
                <w:ins w:id="3718" w:author="." w:date="2009-05-30T03:16:00Z"/>
              </w:rPr>
            </w:pPr>
          </w:p>
        </w:tc>
        <w:tc>
          <w:tcPr>
            <w:tcW w:w="0" w:type="auto"/>
          </w:tcPr>
          <w:p w:rsidR="00DA6BE3" w:rsidRDefault="00DA6BE3" w:rsidP="00FC52D5">
            <w:pPr>
              <w:pStyle w:val="BodyText"/>
              <w:ind w:firstLine="0"/>
              <w:jc w:val="center"/>
              <w:cnfStyle w:val="000000010000"/>
              <w:rPr>
                <w:ins w:id="3719" w:author="." w:date="2009-05-30T03:16:00Z"/>
              </w:rPr>
            </w:pPr>
          </w:p>
        </w:tc>
        <w:tc>
          <w:tcPr>
            <w:tcW w:w="0" w:type="auto"/>
          </w:tcPr>
          <w:p w:rsidR="00DA6BE3" w:rsidRDefault="00DA6BE3" w:rsidP="00FC52D5">
            <w:pPr>
              <w:pStyle w:val="BodyText"/>
              <w:ind w:firstLine="0"/>
              <w:jc w:val="center"/>
              <w:cnfStyle w:val="000000010000"/>
              <w:rPr>
                <w:ins w:id="3720" w:author="." w:date="2009-05-30T03:16:00Z"/>
              </w:rPr>
            </w:pPr>
            <w:ins w:id="3721" w:author="." w:date="2009-05-30T03:16:00Z">
              <w:r>
                <w:t>N1</w:t>
              </w:r>
            </w:ins>
          </w:p>
        </w:tc>
        <w:tc>
          <w:tcPr>
            <w:tcW w:w="0" w:type="auto"/>
          </w:tcPr>
          <w:p w:rsidR="00DA6BE3" w:rsidRDefault="00DA6BE3" w:rsidP="00FC52D5">
            <w:pPr>
              <w:pStyle w:val="BodyText"/>
              <w:ind w:firstLine="0"/>
              <w:jc w:val="center"/>
              <w:cnfStyle w:val="000000010000"/>
              <w:rPr>
                <w:ins w:id="3722" w:author="." w:date="2009-05-30T03:16:00Z"/>
              </w:rPr>
            </w:pPr>
            <w:ins w:id="3723" w:author="." w:date="2009-05-30T03:16:00Z">
              <w:r>
                <w:t>N1</w:t>
              </w:r>
            </w:ins>
          </w:p>
        </w:tc>
        <w:tc>
          <w:tcPr>
            <w:tcW w:w="0" w:type="auto"/>
          </w:tcPr>
          <w:p w:rsidR="00DA6BE3" w:rsidRDefault="00DA6BE3" w:rsidP="00FC52D5">
            <w:pPr>
              <w:pStyle w:val="BodyText"/>
              <w:ind w:firstLine="0"/>
              <w:jc w:val="center"/>
              <w:cnfStyle w:val="000000010000"/>
              <w:rPr>
                <w:ins w:id="3724" w:author="." w:date="2009-05-30T03:16:00Z"/>
              </w:rPr>
            </w:pPr>
            <w:ins w:id="3725" w:author="." w:date="2009-05-30T03:16:00Z">
              <w:r>
                <w:t>N2</w:t>
              </w:r>
            </w:ins>
          </w:p>
        </w:tc>
        <w:tc>
          <w:tcPr>
            <w:tcW w:w="0" w:type="auto"/>
          </w:tcPr>
          <w:p w:rsidR="00DA6BE3" w:rsidRDefault="00DA6BE3" w:rsidP="00FC52D5">
            <w:pPr>
              <w:pStyle w:val="BodyText"/>
              <w:ind w:firstLine="0"/>
              <w:jc w:val="center"/>
              <w:cnfStyle w:val="000000010000"/>
              <w:rPr>
                <w:ins w:id="3726" w:author="." w:date="2009-05-30T03:16:00Z"/>
              </w:rPr>
            </w:pPr>
            <w:ins w:id="3727" w:author="." w:date="2009-05-30T03:16:00Z">
              <w:r>
                <w:t>N1</w:t>
              </w:r>
            </w:ins>
          </w:p>
        </w:tc>
      </w:tr>
      <w:tr w:rsidR="00DE435F" w:rsidTr="00FC52D5">
        <w:trPr>
          <w:cnfStyle w:val="000000100000"/>
          <w:ins w:id="3728" w:author="." w:date="2009-05-30T03:16:00Z"/>
        </w:trPr>
        <w:tc>
          <w:tcPr>
            <w:cnfStyle w:val="001000000000"/>
            <w:tcW w:w="0" w:type="auto"/>
          </w:tcPr>
          <w:p w:rsidR="00DA6BE3" w:rsidRDefault="00DA6BE3" w:rsidP="00FC52D5">
            <w:pPr>
              <w:pStyle w:val="BodyText"/>
              <w:ind w:firstLine="0"/>
              <w:jc w:val="center"/>
              <w:rPr>
                <w:ins w:id="3729" w:author="." w:date="2009-05-30T03:16:00Z"/>
              </w:rPr>
            </w:pPr>
            <w:ins w:id="3730" w:author="." w:date="2009-05-30T03:16:00Z">
              <w:r>
                <w:t>3</w:t>
              </w:r>
            </w:ins>
          </w:p>
        </w:tc>
        <w:tc>
          <w:tcPr>
            <w:tcW w:w="0" w:type="auto"/>
          </w:tcPr>
          <w:p w:rsidR="00DA6BE3" w:rsidRDefault="00DA6BE3" w:rsidP="00FC52D5">
            <w:pPr>
              <w:pStyle w:val="BodyText"/>
              <w:ind w:firstLine="0"/>
              <w:jc w:val="center"/>
              <w:cnfStyle w:val="000000100000"/>
              <w:rPr>
                <w:ins w:id="3731" w:author="." w:date="2009-05-30T03:16:00Z"/>
              </w:rPr>
            </w:pPr>
          </w:p>
        </w:tc>
        <w:tc>
          <w:tcPr>
            <w:tcW w:w="0" w:type="auto"/>
          </w:tcPr>
          <w:p w:rsidR="00DA6BE3" w:rsidRDefault="00DA6BE3" w:rsidP="00FC52D5">
            <w:pPr>
              <w:pStyle w:val="BodyText"/>
              <w:ind w:firstLine="0"/>
              <w:jc w:val="center"/>
              <w:cnfStyle w:val="000000100000"/>
              <w:rPr>
                <w:ins w:id="3732" w:author="." w:date="2009-05-30T03:16:00Z"/>
              </w:rPr>
            </w:pPr>
          </w:p>
        </w:tc>
        <w:tc>
          <w:tcPr>
            <w:tcW w:w="0" w:type="auto"/>
          </w:tcPr>
          <w:p w:rsidR="00DA6BE3" w:rsidRDefault="00DA6BE3" w:rsidP="00FC52D5">
            <w:pPr>
              <w:pStyle w:val="BodyText"/>
              <w:ind w:firstLine="0"/>
              <w:jc w:val="center"/>
              <w:cnfStyle w:val="000000100000"/>
              <w:rPr>
                <w:ins w:id="3733" w:author="." w:date="2009-05-30T03:16:00Z"/>
              </w:rPr>
            </w:pPr>
            <w:ins w:id="3734" w:author="." w:date="2009-05-30T03:16:00Z">
              <w:r>
                <w:t>N3</w:t>
              </w:r>
            </w:ins>
          </w:p>
        </w:tc>
        <w:tc>
          <w:tcPr>
            <w:tcW w:w="0" w:type="auto"/>
          </w:tcPr>
          <w:p w:rsidR="00DA6BE3" w:rsidRDefault="00DA6BE3" w:rsidP="00FC52D5">
            <w:pPr>
              <w:pStyle w:val="BodyText"/>
              <w:ind w:firstLine="0"/>
              <w:jc w:val="center"/>
              <w:cnfStyle w:val="000000100000"/>
              <w:rPr>
                <w:ins w:id="3735" w:author="." w:date="2009-05-30T03:16:00Z"/>
              </w:rPr>
            </w:pPr>
            <w:ins w:id="3736" w:author="." w:date="2009-05-30T03:16:00Z">
              <w:r>
                <w:t>N1</w:t>
              </w:r>
            </w:ins>
          </w:p>
        </w:tc>
        <w:tc>
          <w:tcPr>
            <w:tcW w:w="0" w:type="auto"/>
          </w:tcPr>
          <w:p w:rsidR="00DA6BE3" w:rsidRDefault="00DA6BE3" w:rsidP="00FC52D5">
            <w:pPr>
              <w:pStyle w:val="BodyText"/>
              <w:ind w:firstLine="0"/>
              <w:jc w:val="center"/>
              <w:cnfStyle w:val="000000100000"/>
              <w:rPr>
                <w:ins w:id="3737" w:author="." w:date="2009-05-30T03:16:00Z"/>
              </w:rPr>
            </w:pPr>
          </w:p>
        </w:tc>
        <w:tc>
          <w:tcPr>
            <w:tcW w:w="0" w:type="auto"/>
          </w:tcPr>
          <w:p w:rsidR="00DA6BE3" w:rsidRDefault="00DA6BE3" w:rsidP="00FC52D5">
            <w:pPr>
              <w:pStyle w:val="BodyText"/>
              <w:ind w:firstLine="0"/>
              <w:jc w:val="center"/>
              <w:cnfStyle w:val="000000100000"/>
              <w:rPr>
                <w:ins w:id="3738" w:author="." w:date="2009-05-30T03:16:00Z"/>
              </w:rPr>
            </w:pPr>
          </w:p>
        </w:tc>
        <w:tc>
          <w:tcPr>
            <w:tcW w:w="0" w:type="auto"/>
          </w:tcPr>
          <w:p w:rsidR="00DA6BE3" w:rsidRDefault="00DA6BE3" w:rsidP="00FC52D5">
            <w:pPr>
              <w:pStyle w:val="BodyText"/>
              <w:ind w:firstLine="0"/>
              <w:jc w:val="center"/>
              <w:cnfStyle w:val="000000100000"/>
              <w:rPr>
                <w:ins w:id="3739" w:author="." w:date="2009-05-30T03:16:00Z"/>
              </w:rPr>
            </w:pPr>
            <w:ins w:id="3740" w:author="." w:date="2009-05-30T03:16:00Z">
              <w:r>
                <w:t>N1</w:t>
              </w:r>
            </w:ins>
          </w:p>
        </w:tc>
        <w:tc>
          <w:tcPr>
            <w:tcW w:w="0" w:type="auto"/>
          </w:tcPr>
          <w:p w:rsidR="00DA6BE3" w:rsidRDefault="00DA6BE3" w:rsidP="00FC52D5">
            <w:pPr>
              <w:pStyle w:val="BodyText"/>
              <w:ind w:firstLine="0"/>
              <w:jc w:val="center"/>
              <w:cnfStyle w:val="000000100000"/>
              <w:rPr>
                <w:ins w:id="3741" w:author="." w:date="2009-05-30T03:16:00Z"/>
              </w:rPr>
            </w:pPr>
            <w:ins w:id="3742" w:author="." w:date="2009-05-30T03:16:00Z">
              <w:r>
                <w:t>N1,N2</w:t>
              </w:r>
            </w:ins>
          </w:p>
        </w:tc>
        <w:tc>
          <w:tcPr>
            <w:tcW w:w="0" w:type="auto"/>
          </w:tcPr>
          <w:p w:rsidR="00DA6BE3" w:rsidRDefault="00DA6BE3" w:rsidP="00FC52D5">
            <w:pPr>
              <w:pStyle w:val="BodyText"/>
              <w:ind w:firstLine="0"/>
              <w:jc w:val="center"/>
              <w:cnfStyle w:val="000000100000"/>
              <w:rPr>
                <w:ins w:id="3743" w:author="." w:date="2009-05-30T03:16:00Z"/>
              </w:rPr>
            </w:pPr>
            <w:ins w:id="3744" w:author="." w:date="2009-05-30T03:16:00Z">
              <w:r>
                <w:t>N1,N3</w:t>
              </w:r>
            </w:ins>
          </w:p>
        </w:tc>
      </w:tr>
      <w:tr w:rsidR="00DE435F" w:rsidTr="00FC52D5">
        <w:trPr>
          <w:cnfStyle w:val="000000010000"/>
          <w:ins w:id="3745" w:author="." w:date="2009-05-30T03:16:00Z"/>
        </w:trPr>
        <w:tc>
          <w:tcPr>
            <w:cnfStyle w:val="001000000000"/>
            <w:tcW w:w="0" w:type="auto"/>
          </w:tcPr>
          <w:p w:rsidR="00DA6BE3" w:rsidRDefault="00DA6BE3" w:rsidP="00FC52D5">
            <w:pPr>
              <w:pStyle w:val="BodyText"/>
              <w:ind w:firstLine="0"/>
              <w:jc w:val="center"/>
              <w:rPr>
                <w:ins w:id="3746" w:author="." w:date="2009-05-30T03:16:00Z"/>
              </w:rPr>
            </w:pPr>
            <w:ins w:id="3747" w:author="." w:date="2009-05-30T03:16:00Z">
              <w:r>
                <w:t>4</w:t>
              </w:r>
            </w:ins>
          </w:p>
        </w:tc>
        <w:tc>
          <w:tcPr>
            <w:tcW w:w="0" w:type="auto"/>
          </w:tcPr>
          <w:p w:rsidR="00DA6BE3" w:rsidRDefault="00DA6BE3" w:rsidP="00FC52D5">
            <w:pPr>
              <w:pStyle w:val="BodyText"/>
              <w:ind w:firstLine="0"/>
              <w:jc w:val="center"/>
              <w:cnfStyle w:val="000000010000"/>
              <w:rPr>
                <w:ins w:id="3748" w:author="." w:date="2009-05-30T03:16:00Z"/>
              </w:rPr>
            </w:pPr>
            <w:ins w:id="3749" w:author="." w:date="2009-05-30T03:16:00Z">
              <w:r>
                <w:t>N2</w:t>
              </w:r>
            </w:ins>
          </w:p>
        </w:tc>
        <w:tc>
          <w:tcPr>
            <w:tcW w:w="0" w:type="auto"/>
          </w:tcPr>
          <w:p w:rsidR="00DA6BE3" w:rsidRDefault="00DA6BE3" w:rsidP="00FC52D5">
            <w:pPr>
              <w:pStyle w:val="BodyText"/>
              <w:ind w:firstLine="0"/>
              <w:jc w:val="center"/>
              <w:cnfStyle w:val="000000010000"/>
              <w:rPr>
                <w:ins w:id="3750" w:author="." w:date="2009-05-30T03:16:00Z"/>
              </w:rPr>
            </w:pPr>
          </w:p>
        </w:tc>
        <w:tc>
          <w:tcPr>
            <w:tcW w:w="0" w:type="auto"/>
          </w:tcPr>
          <w:p w:rsidR="00DA6BE3" w:rsidRDefault="00DA6BE3" w:rsidP="00FC52D5">
            <w:pPr>
              <w:pStyle w:val="BodyText"/>
              <w:ind w:firstLine="0"/>
              <w:jc w:val="center"/>
              <w:cnfStyle w:val="000000010000"/>
              <w:rPr>
                <w:ins w:id="3751" w:author="." w:date="2009-05-30T03:16:00Z"/>
              </w:rPr>
            </w:pPr>
          </w:p>
        </w:tc>
        <w:tc>
          <w:tcPr>
            <w:tcW w:w="0" w:type="auto"/>
          </w:tcPr>
          <w:p w:rsidR="00DA6BE3" w:rsidRDefault="00DA6BE3" w:rsidP="00FC52D5">
            <w:pPr>
              <w:pStyle w:val="BodyText"/>
              <w:ind w:firstLine="0"/>
              <w:jc w:val="center"/>
              <w:cnfStyle w:val="000000010000"/>
              <w:rPr>
                <w:ins w:id="3752" w:author="." w:date="2009-05-30T03:16:00Z"/>
              </w:rPr>
            </w:pPr>
          </w:p>
        </w:tc>
        <w:tc>
          <w:tcPr>
            <w:tcW w:w="0" w:type="auto"/>
          </w:tcPr>
          <w:p w:rsidR="00DA6BE3" w:rsidRDefault="00DA6BE3" w:rsidP="00FC52D5">
            <w:pPr>
              <w:pStyle w:val="BodyText"/>
              <w:ind w:firstLine="0"/>
              <w:jc w:val="center"/>
              <w:cnfStyle w:val="000000010000"/>
              <w:rPr>
                <w:ins w:id="3753" w:author="." w:date="2009-05-30T03:16:00Z"/>
              </w:rPr>
            </w:pPr>
            <w:ins w:id="3754" w:author="." w:date="2009-05-30T03:16:00Z">
              <w:r>
                <w:t>N2</w:t>
              </w:r>
            </w:ins>
          </w:p>
        </w:tc>
        <w:tc>
          <w:tcPr>
            <w:tcW w:w="0" w:type="auto"/>
          </w:tcPr>
          <w:p w:rsidR="00DA6BE3" w:rsidRDefault="00DA6BE3" w:rsidP="00FC52D5">
            <w:pPr>
              <w:pStyle w:val="BodyText"/>
              <w:ind w:firstLine="0"/>
              <w:jc w:val="center"/>
              <w:cnfStyle w:val="000000010000"/>
              <w:rPr>
                <w:ins w:id="3755" w:author="." w:date="2009-05-30T03:16:00Z"/>
              </w:rPr>
            </w:pPr>
          </w:p>
        </w:tc>
        <w:tc>
          <w:tcPr>
            <w:tcW w:w="0" w:type="auto"/>
          </w:tcPr>
          <w:p w:rsidR="00DA6BE3" w:rsidRDefault="00DA6BE3" w:rsidP="00FC52D5">
            <w:pPr>
              <w:pStyle w:val="BodyText"/>
              <w:ind w:firstLine="0"/>
              <w:jc w:val="center"/>
              <w:cnfStyle w:val="000000010000"/>
              <w:rPr>
                <w:ins w:id="3756" w:author="." w:date="2009-05-30T03:16:00Z"/>
              </w:rPr>
            </w:pPr>
            <w:ins w:id="3757" w:author="." w:date="2009-05-30T03:16:00Z">
              <w:r>
                <w:t>N1,N2</w:t>
              </w:r>
            </w:ins>
          </w:p>
        </w:tc>
        <w:tc>
          <w:tcPr>
            <w:tcW w:w="0" w:type="auto"/>
          </w:tcPr>
          <w:p w:rsidR="00DA6BE3" w:rsidRDefault="00DA6BE3" w:rsidP="00FC52D5">
            <w:pPr>
              <w:pStyle w:val="BodyText"/>
              <w:ind w:firstLine="0"/>
              <w:jc w:val="center"/>
              <w:cnfStyle w:val="000000010000"/>
              <w:rPr>
                <w:ins w:id="3758" w:author="." w:date="2009-05-30T03:16:00Z"/>
              </w:rPr>
            </w:pPr>
            <w:ins w:id="3759" w:author="." w:date="2009-05-30T03:16:00Z">
              <w:r>
                <w:t>N1,N2</w:t>
              </w:r>
            </w:ins>
          </w:p>
        </w:tc>
        <w:tc>
          <w:tcPr>
            <w:tcW w:w="0" w:type="auto"/>
          </w:tcPr>
          <w:p w:rsidR="00DA6BE3" w:rsidRDefault="00DA6BE3" w:rsidP="00FC52D5">
            <w:pPr>
              <w:pStyle w:val="BodyText"/>
              <w:ind w:firstLine="0"/>
              <w:jc w:val="center"/>
              <w:cnfStyle w:val="000000010000"/>
              <w:rPr>
                <w:ins w:id="3760" w:author="." w:date="2009-05-30T03:16:00Z"/>
              </w:rPr>
            </w:pPr>
            <w:ins w:id="3761" w:author="." w:date="2009-05-30T03:16:00Z">
              <w:r>
                <w:t>N1,N2,N3</w:t>
              </w:r>
            </w:ins>
          </w:p>
        </w:tc>
      </w:tr>
      <w:tr w:rsidR="00DE435F" w:rsidTr="00FC52D5">
        <w:trPr>
          <w:cnfStyle w:val="000000100000"/>
          <w:ins w:id="3762" w:author="." w:date="2009-05-30T03:16:00Z"/>
        </w:trPr>
        <w:tc>
          <w:tcPr>
            <w:cnfStyle w:val="001000000000"/>
            <w:tcW w:w="0" w:type="auto"/>
          </w:tcPr>
          <w:p w:rsidR="00DA6BE3" w:rsidRDefault="00DA6BE3" w:rsidP="00FC52D5">
            <w:pPr>
              <w:pStyle w:val="BodyText"/>
              <w:ind w:firstLine="0"/>
              <w:jc w:val="center"/>
              <w:rPr>
                <w:ins w:id="3763" w:author="." w:date="2009-05-30T03:16:00Z"/>
              </w:rPr>
            </w:pPr>
            <w:ins w:id="3764" w:author="." w:date="2009-05-30T03:16:00Z">
              <w:r>
                <w:t>5</w:t>
              </w:r>
            </w:ins>
          </w:p>
        </w:tc>
        <w:tc>
          <w:tcPr>
            <w:tcW w:w="0" w:type="auto"/>
          </w:tcPr>
          <w:p w:rsidR="00DA6BE3" w:rsidRDefault="00DA6BE3" w:rsidP="00FC52D5">
            <w:pPr>
              <w:pStyle w:val="BodyText"/>
              <w:ind w:firstLine="0"/>
              <w:jc w:val="center"/>
              <w:cnfStyle w:val="000000100000"/>
              <w:rPr>
                <w:ins w:id="3765" w:author="." w:date="2009-05-30T03:16:00Z"/>
              </w:rPr>
            </w:pPr>
          </w:p>
        </w:tc>
        <w:tc>
          <w:tcPr>
            <w:tcW w:w="0" w:type="auto"/>
          </w:tcPr>
          <w:p w:rsidR="00DA6BE3" w:rsidRDefault="00DA6BE3" w:rsidP="00FC52D5">
            <w:pPr>
              <w:pStyle w:val="BodyText"/>
              <w:ind w:firstLine="0"/>
              <w:jc w:val="center"/>
              <w:cnfStyle w:val="000000100000"/>
              <w:rPr>
                <w:ins w:id="3766" w:author="." w:date="2009-05-30T03:16:00Z"/>
              </w:rPr>
            </w:pPr>
            <w:ins w:id="3767" w:author="." w:date="2009-05-30T03:16:00Z">
              <w:r>
                <w:t>N3</w:t>
              </w:r>
            </w:ins>
          </w:p>
        </w:tc>
        <w:tc>
          <w:tcPr>
            <w:tcW w:w="0" w:type="auto"/>
          </w:tcPr>
          <w:p w:rsidR="00DA6BE3" w:rsidRDefault="00DA6BE3" w:rsidP="00FC52D5">
            <w:pPr>
              <w:pStyle w:val="BodyText"/>
              <w:ind w:firstLine="0"/>
              <w:jc w:val="center"/>
              <w:cnfStyle w:val="000000100000"/>
              <w:rPr>
                <w:ins w:id="3768" w:author="." w:date="2009-05-30T03:16:00Z"/>
              </w:rPr>
            </w:pPr>
          </w:p>
        </w:tc>
        <w:tc>
          <w:tcPr>
            <w:tcW w:w="0" w:type="auto"/>
          </w:tcPr>
          <w:p w:rsidR="00DA6BE3" w:rsidRDefault="00DA6BE3" w:rsidP="00FC52D5">
            <w:pPr>
              <w:pStyle w:val="BodyText"/>
              <w:ind w:firstLine="0"/>
              <w:jc w:val="center"/>
              <w:cnfStyle w:val="000000100000"/>
              <w:rPr>
                <w:ins w:id="3769" w:author="." w:date="2009-05-30T03:16:00Z"/>
              </w:rPr>
            </w:pPr>
          </w:p>
        </w:tc>
        <w:tc>
          <w:tcPr>
            <w:tcW w:w="0" w:type="auto"/>
          </w:tcPr>
          <w:p w:rsidR="00DA6BE3" w:rsidRDefault="00DA6BE3" w:rsidP="00FC52D5">
            <w:pPr>
              <w:pStyle w:val="BodyText"/>
              <w:ind w:firstLine="0"/>
              <w:jc w:val="center"/>
              <w:cnfStyle w:val="000000100000"/>
              <w:rPr>
                <w:ins w:id="3770" w:author="." w:date="2009-05-30T03:16:00Z"/>
              </w:rPr>
            </w:pPr>
          </w:p>
        </w:tc>
        <w:tc>
          <w:tcPr>
            <w:tcW w:w="0" w:type="auto"/>
          </w:tcPr>
          <w:p w:rsidR="00DA6BE3" w:rsidRDefault="00DA6BE3" w:rsidP="00FC52D5">
            <w:pPr>
              <w:pStyle w:val="BodyText"/>
              <w:ind w:firstLine="0"/>
              <w:jc w:val="center"/>
              <w:cnfStyle w:val="000000100000"/>
              <w:rPr>
                <w:ins w:id="3771" w:author="." w:date="2009-05-30T03:16:00Z"/>
              </w:rPr>
            </w:pPr>
            <w:ins w:id="3772" w:author="." w:date="2009-05-30T03:16:00Z">
              <w:r>
                <w:t>N3</w:t>
              </w:r>
            </w:ins>
          </w:p>
        </w:tc>
        <w:tc>
          <w:tcPr>
            <w:tcW w:w="0" w:type="auto"/>
          </w:tcPr>
          <w:p w:rsidR="00DA6BE3" w:rsidRDefault="00DA6BE3" w:rsidP="00FC52D5">
            <w:pPr>
              <w:pStyle w:val="BodyText"/>
              <w:ind w:firstLine="0"/>
              <w:jc w:val="center"/>
              <w:cnfStyle w:val="000000100000"/>
              <w:rPr>
                <w:ins w:id="3773" w:author="." w:date="2009-05-30T03:16:00Z"/>
              </w:rPr>
            </w:pPr>
            <w:ins w:id="3774" w:author="." w:date="2009-05-30T03:16:00Z">
              <w:r>
                <w:t>N1,N2,N3</w:t>
              </w:r>
            </w:ins>
          </w:p>
        </w:tc>
        <w:tc>
          <w:tcPr>
            <w:tcW w:w="0" w:type="auto"/>
          </w:tcPr>
          <w:p w:rsidR="00DA6BE3" w:rsidRDefault="00DA6BE3" w:rsidP="00FC52D5">
            <w:pPr>
              <w:pStyle w:val="BodyText"/>
              <w:ind w:firstLine="0"/>
              <w:jc w:val="center"/>
              <w:cnfStyle w:val="000000100000"/>
              <w:rPr>
                <w:ins w:id="3775" w:author="." w:date="2009-05-30T03:16:00Z"/>
              </w:rPr>
            </w:pPr>
            <w:ins w:id="3776" w:author="." w:date="2009-05-30T03:16:00Z">
              <w:r>
                <w:t>N1,N2,N3</w:t>
              </w:r>
            </w:ins>
          </w:p>
        </w:tc>
        <w:tc>
          <w:tcPr>
            <w:tcW w:w="0" w:type="auto"/>
          </w:tcPr>
          <w:p w:rsidR="00DA6BE3" w:rsidRDefault="00DA6BE3" w:rsidP="00FC52D5">
            <w:pPr>
              <w:pStyle w:val="BodyText"/>
              <w:ind w:firstLine="0"/>
              <w:jc w:val="center"/>
              <w:cnfStyle w:val="000000100000"/>
              <w:rPr>
                <w:ins w:id="3777" w:author="." w:date="2009-05-30T03:16:00Z"/>
              </w:rPr>
            </w:pPr>
          </w:p>
        </w:tc>
      </w:tr>
    </w:tbl>
    <w:p w:rsidR="00D63248" w:rsidRDefault="00D63248" w:rsidP="00D63248">
      <w:pPr>
        <w:pStyle w:val="BodyText"/>
        <w:rPr>
          <w:ins w:id="3778" w:author="." w:date="2009-05-30T03:16:00Z"/>
        </w:rPr>
      </w:pPr>
      <w:ins w:id="3779" w:author="." w:date="2009-05-30T03:16:00Z">
        <w:r>
          <w:lastRenderedPageBreak/>
          <w:t xml:space="preserve">To investigate the validity of theoretical analysis, we conducted an experiment in which there is one seed and multiple peers and repeated the test on both </w:t>
        </w:r>
        <w:r w:rsidR="008D6817">
          <w:t>LAN and WAN</w:t>
        </w:r>
        <w:r>
          <w:t xml:space="preserve">. We </w:t>
        </w:r>
        <w:r w:rsidR="008D6817">
          <w:t xml:space="preserve">started with one peer and then </w:t>
        </w:r>
        <w:r>
          <w:t xml:space="preserve">increased the number of peers </w:t>
        </w:r>
        <w:r w:rsidR="008D6817">
          <w:t>up</w:t>
        </w:r>
        <w:r>
          <w:t xml:space="preserve"> to twenty.</w:t>
        </w:r>
        <w:r w:rsidR="008D6817">
          <w:t xml:space="preserve"> GTxx represents the aggregated bandwidth of GridTorrent with xx parallel streams including all the overheads, whereas GTxx-R illustrates the real bandwidth usage at  the</w:t>
        </w:r>
        <w:r>
          <w:t xml:space="preserve"> </w:t>
        </w:r>
        <w:r w:rsidR="008D6817">
          <w:t>seed</w:t>
        </w:r>
        <w:r w:rsidR="0051070C">
          <w:t xml:space="preserve"> at given xx parallel streams</w:t>
        </w:r>
        <w:r w:rsidR="008D6817">
          <w:t xml:space="preserve">. The experimental results attest our theoretical analyses both on LAN and WAN. On LAN, as depicted in </w:t>
        </w:r>
        <w:r w:rsidR="0033544C">
          <w:fldChar w:fldCharType="begin"/>
        </w:r>
        <w:r w:rsidR="0051070C">
          <w:instrText xml:space="preserve"> REF _Ref228208016 \h </w:instrText>
        </w:r>
      </w:ins>
      <w:ins w:id="3780" w:author="." w:date="2009-05-30T03:16:00Z">
        <w:r w:rsidR="0033544C">
          <w:fldChar w:fldCharType="separate"/>
        </w:r>
        <w:r w:rsidR="007B4C25">
          <w:t xml:space="preserve">Figure </w:t>
        </w:r>
        <w:r w:rsidR="007B4C25">
          <w:rPr>
            <w:noProof/>
          </w:rPr>
          <w:t>8</w:t>
        </w:r>
        <w:r w:rsidR="007B4C25">
          <w:noBreakHyphen/>
        </w:r>
        <w:r w:rsidR="007B4C25">
          <w:rPr>
            <w:noProof/>
          </w:rPr>
          <w:t>23</w:t>
        </w:r>
        <w:r w:rsidR="0033544C">
          <w:fldChar w:fldCharType="end"/>
        </w:r>
        <w:r w:rsidR="008D6817">
          <w:t>, the aggregated bandwidth of GridTorrent surpasses the bandwi</w:t>
        </w:r>
        <w:r w:rsidR="0051070C">
          <w:t>d</w:t>
        </w:r>
        <w:r w:rsidR="008D6817">
          <w:t xml:space="preserve">th achieved by Iperf’s at twelve peers. </w:t>
        </w:r>
      </w:ins>
    </w:p>
    <w:p w:rsidR="00D63248" w:rsidRDefault="00E14C46" w:rsidP="0051070C">
      <w:pPr>
        <w:pStyle w:val="BodyText"/>
        <w:ind w:firstLine="0"/>
        <w:rPr>
          <w:ins w:id="3781" w:author="." w:date="2009-05-30T03:16:00Z"/>
        </w:rPr>
      </w:pPr>
      <w:ins w:id="3782" w:author="." w:date="2009-05-30T03:16:00Z">
        <w:r>
          <w:rPr>
            <w:noProof/>
          </w:rPr>
          <w:drawing>
            <wp:inline distT="0" distB="0" distL="0" distR="0">
              <wp:extent cx="5799669" cy="4049485"/>
              <wp:effectExtent l="19050" t="0" r="10581" b="8165"/>
              <wp:docPr id="48"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ins>
    </w:p>
    <w:p w:rsidR="003F310D" w:rsidRDefault="00D63248" w:rsidP="00D63248">
      <w:pPr>
        <w:pStyle w:val="Caption"/>
        <w:rPr>
          <w:ins w:id="3783" w:author="." w:date="2009-05-30T03:16:00Z"/>
        </w:rPr>
      </w:pPr>
      <w:bookmarkStart w:id="3784" w:name="_Ref228208016"/>
      <w:bookmarkStart w:id="3785" w:name="_Toc228209078"/>
      <w:ins w:id="3786" w:author="." w:date="2009-05-30T03:16:00Z">
        <w:r>
          <w:t xml:space="preserve">Figure </w:t>
        </w:r>
      </w:ins>
      <w:ins w:id="3787" w:author="." w:date="2009-05-31T10:14:00Z">
        <w:r w:rsidR="0033544C">
          <w:fldChar w:fldCharType="begin"/>
        </w:r>
        <w:r w:rsidR="007A19D2">
          <w:instrText xml:space="preserve"> STYLEREF 1 \s </w:instrText>
        </w:r>
      </w:ins>
      <w:r w:rsidR="0033544C">
        <w:fldChar w:fldCharType="separate"/>
      </w:r>
      <w:r w:rsidR="007A19D2">
        <w:rPr>
          <w:noProof/>
        </w:rPr>
        <w:t>8</w:t>
      </w:r>
      <w:ins w:id="3788"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789" w:author="." w:date="2009-05-31T10:14:00Z">
        <w:r w:rsidR="007A19D2">
          <w:rPr>
            <w:noProof/>
          </w:rPr>
          <w:t>23</w:t>
        </w:r>
        <w:r w:rsidR="0033544C">
          <w:fldChar w:fldCharType="end"/>
        </w:r>
      </w:ins>
      <w:del w:id="3790"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23</w:delText>
        </w:r>
        <w:r w:rsidR="0033544C" w:rsidDel="003D3922">
          <w:fldChar w:fldCharType="end"/>
        </w:r>
      </w:del>
      <w:bookmarkEnd w:id="3784"/>
      <w:ins w:id="3791" w:author="." w:date="2009-05-30T03:16:00Z">
        <w:r>
          <w:t xml:space="preserve"> </w:t>
        </w:r>
        <w:r w:rsidRPr="00255A71">
          <w:t xml:space="preserve">Achieved average </w:t>
        </w:r>
        <w:r>
          <w:t>aggregated bandwid</w:t>
        </w:r>
        <w:r w:rsidRPr="00255A71">
          <w:t>th</w:t>
        </w:r>
        <w:r>
          <w:t xml:space="preserve"> of</w:t>
        </w:r>
        <w:r w:rsidRPr="00255A71">
          <w:t xml:space="preserve"> GridTorrent </w:t>
        </w:r>
        <w:r w:rsidRPr="007C64BA">
          <w:t xml:space="preserve">with various parallel streams versus the number of </w:t>
        </w:r>
        <w:r>
          <w:t>p</w:t>
        </w:r>
        <w:r w:rsidRPr="007C64BA">
          <w:t>ee</w:t>
        </w:r>
        <w:r>
          <w:t>r</w:t>
        </w:r>
        <w:r w:rsidRPr="007C64BA">
          <w:t xml:space="preserve">s on </w:t>
        </w:r>
        <w:r>
          <w:t>L</w:t>
        </w:r>
        <w:r w:rsidRPr="007C64BA">
          <w:t>AN (IU-</w:t>
        </w:r>
        <w:r>
          <w:t>I</w:t>
        </w:r>
        <w:r w:rsidRPr="007C64BA">
          <w:t>U settings)</w:t>
        </w:r>
        <w:bookmarkEnd w:id="3785"/>
      </w:ins>
    </w:p>
    <w:p w:rsidR="003F310D" w:rsidRDefault="008332B7" w:rsidP="003F310D">
      <w:pPr>
        <w:pStyle w:val="BodyText"/>
        <w:rPr>
          <w:ins w:id="3792" w:author="." w:date="2009-05-30T03:16:00Z"/>
        </w:rPr>
      </w:pPr>
      <w:ins w:id="3793" w:author="." w:date="2009-05-30T03:16:00Z">
        <w:r>
          <w:lastRenderedPageBreak/>
          <w:t xml:space="preserve">However, Iperf’s maximum achieved bandwidth is exceeded after five peers on WAN as illustrated in </w:t>
        </w:r>
        <w:r w:rsidR="0033544C">
          <w:fldChar w:fldCharType="begin"/>
        </w:r>
        <w:r>
          <w:instrText xml:space="preserve"> REF _Ref228208134 \h </w:instrText>
        </w:r>
      </w:ins>
      <w:ins w:id="3794" w:author="." w:date="2009-05-30T03:16:00Z">
        <w:r w:rsidR="0033544C">
          <w:fldChar w:fldCharType="separate"/>
        </w:r>
        <w:r w:rsidR="007B4C25">
          <w:t xml:space="preserve">Figure </w:t>
        </w:r>
        <w:r w:rsidR="007B4C25">
          <w:rPr>
            <w:noProof/>
          </w:rPr>
          <w:t>8</w:t>
        </w:r>
        <w:r w:rsidR="007B4C25">
          <w:noBreakHyphen/>
        </w:r>
        <w:r w:rsidR="007B4C25">
          <w:rPr>
            <w:noProof/>
          </w:rPr>
          <w:t>24</w:t>
        </w:r>
        <w:r w:rsidR="0033544C">
          <w:fldChar w:fldCharType="end"/>
        </w:r>
        <w:r>
          <w:t>. For both on LAN and WAN, our test results confirm the load balancing feature of GridTorrent. The average amount of data delivered by the seed remains at the same level as the network utilization of seeds stays around 200 Mbps. In both cases, the aggregated bandwidth increases in direct proportion to the number of the peers and streams.</w:t>
        </w:r>
      </w:ins>
    </w:p>
    <w:p w:rsidR="00D63248" w:rsidRDefault="00E14C46" w:rsidP="00D63248">
      <w:pPr>
        <w:pStyle w:val="BodyText"/>
        <w:keepNext/>
        <w:ind w:firstLine="0"/>
        <w:rPr>
          <w:ins w:id="3795" w:author="." w:date="2009-05-30T03:16:00Z"/>
        </w:rPr>
      </w:pPr>
      <w:ins w:id="3796" w:author="." w:date="2009-05-30T03:16:00Z">
        <w:r>
          <w:rPr>
            <w:noProof/>
          </w:rPr>
          <w:drawing>
            <wp:inline distT="0" distB="0" distL="0" distR="0">
              <wp:extent cx="5377683" cy="4417621"/>
              <wp:effectExtent l="19050" t="0" r="13467" b="1979"/>
              <wp:docPr id="49"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ins>
    </w:p>
    <w:p w:rsidR="003F310D" w:rsidRDefault="00D63248" w:rsidP="00D63248">
      <w:pPr>
        <w:pStyle w:val="Caption"/>
        <w:rPr>
          <w:ins w:id="3797" w:author="." w:date="2009-05-30T03:16:00Z"/>
        </w:rPr>
      </w:pPr>
      <w:bookmarkStart w:id="3798" w:name="_Ref228208134"/>
      <w:bookmarkStart w:id="3799" w:name="_Toc228209079"/>
      <w:ins w:id="3800" w:author="." w:date="2009-05-30T03:16:00Z">
        <w:r>
          <w:t xml:space="preserve">Figure </w:t>
        </w:r>
      </w:ins>
      <w:ins w:id="3801" w:author="." w:date="2009-05-31T10:14:00Z">
        <w:r w:rsidR="0033544C">
          <w:fldChar w:fldCharType="begin"/>
        </w:r>
        <w:r w:rsidR="007A19D2">
          <w:instrText xml:space="preserve"> STYLEREF 1 \s </w:instrText>
        </w:r>
      </w:ins>
      <w:r w:rsidR="0033544C">
        <w:fldChar w:fldCharType="separate"/>
      </w:r>
      <w:r w:rsidR="007A19D2">
        <w:rPr>
          <w:noProof/>
        </w:rPr>
        <w:t>8</w:t>
      </w:r>
      <w:ins w:id="3802" w:author="." w:date="2009-05-31T10:14:00Z">
        <w:r w:rsidR="0033544C">
          <w:fldChar w:fldCharType="end"/>
        </w:r>
        <w:r w:rsidR="007A19D2">
          <w:noBreakHyphen/>
        </w:r>
        <w:r w:rsidR="0033544C">
          <w:fldChar w:fldCharType="begin"/>
        </w:r>
        <w:r w:rsidR="007A19D2">
          <w:instrText xml:space="preserve"> SEQ Figure \* ARABIC \s 1 </w:instrText>
        </w:r>
      </w:ins>
      <w:r w:rsidR="0033544C">
        <w:fldChar w:fldCharType="separate"/>
      </w:r>
      <w:ins w:id="3803" w:author="." w:date="2009-05-31T10:14:00Z">
        <w:r w:rsidR="007A19D2">
          <w:rPr>
            <w:noProof/>
          </w:rPr>
          <w:t>24</w:t>
        </w:r>
        <w:r w:rsidR="0033544C">
          <w:fldChar w:fldCharType="end"/>
        </w:r>
      </w:ins>
      <w:del w:id="3804" w:author="." w:date="2009-05-30T02:04:00Z">
        <w:r w:rsidR="0033544C" w:rsidDel="003D3922">
          <w:fldChar w:fldCharType="begin"/>
        </w:r>
        <w:r w:rsidR="0024759D" w:rsidDel="003D3922">
          <w:delInstrText xml:space="preserve"> STYLEREF 1 \s </w:delInstrText>
        </w:r>
        <w:r w:rsidR="0033544C" w:rsidDel="003D3922">
          <w:fldChar w:fldCharType="separate"/>
        </w:r>
        <w:r w:rsidR="00683068" w:rsidDel="003D3922">
          <w:rPr>
            <w:noProof/>
          </w:rPr>
          <w:delText>8</w:delText>
        </w:r>
        <w:r w:rsidR="0033544C" w:rsidDel="003D3922">
          <w:fldChar w:fldCharType="end"/>
        </w:r>
        <w:r w:rsidR="00683068" w:rsidDel="003D3922">
          <w:noBreakHyphen/>
        </w:r>
        <w:r w:rsidR="0033544C" w:rsidDel="003D3922">
          <w:fldChar w:fldCharType="begin"/>
        </w:r>
        <w:r w:rsidR="0024759D" w:rsidDel="003D3922">
          <w:delInstrText xml:space="preserve"> SEQ Figure \* ARABIC \s 1 </w:delInstrText>
        </w:r>
        <w:r w:rsidR="0033544C" w:rsidDel="003D3922">
          <w:fldChar w:fldCharType="separate"/>
        </w:r>
        <w:r w:rsidR="00683068" w:rsidDel="003D3922">
          <w:rPr>
            <w:noProof/>
          </w:rPr>
          <w:delText>24</w:delText>
        </w:r>
        <w:r w:rsidR="0033544C" w:rsidDel="003D3922">
          <w:fldChar w:fldCharType="end"/>
        </w:r>
      </w:del>
      <w:bookmarkEnd w:id="3798"/>
      <w:ins w:id="3805" w:author="." w:date="2009-05-30T03:16:00Z">
        <w:r>
          <w:t xml:space="preserve"> </w:t>
        </w:r>
        <w:r w:rsidRPr="00255A71">
          <w:t xml:space="preserve">Achieved average </w:t>
        </w:r>
        <w:r>
          <w:t>aggregated bandwid</w:t>
        </w:r>
        <w:r w:rsidRPr="00255A71">
          <w:t>th</w:t>
        </w:r>
        <w:r>
          <w:t xml:space="preserve"> of</w:t>
        </w:r>
        <w:r w:rsidRPr="00255A71">
          <w:t xml:space="preserve"> GridTorrent </w:t>
        </w:r>
        <w:r w:rsidRPr="007C64BA">
          <w:t xml:space="preserve">with various parallel streams versus the number of </w:t>
        </w:r>
        <w:r>
          <w:t>peers</w:t>
        </w:r>
        <w:r w:rsidRPr="007C64BA">
          <w:t xml:space="preserve"> on </w:t>
        </w:r>
        <w:r>
          <w:t>W</w:t>
        </w:r>
        <w:r w:rsidRPr="007C64BA">
          <w:t>AN (IU-</w:t>
        </w:r>
        <w:r>
          <w:t>LS</w:t>
        </w:r>
        <w:r w:rsidRPr="007C64BA">
          <w:t>U settings)</w:t>
        </w:r>
        <w:bookmarkEnd w:id="3799"/>
      </w:ins>
    </w:p>
    <w:p w:rsidR="002D72F7" w:rsidRDefault="002D72F7" w:rsidP="00045691">
      <w:pPr>
        <w:pStyle w:val="BodyText"/>
        <w:ind w:firstLine="0"/>
        <w:rPr>
          <w:ins w:id="3806" w:author="." w:date="2009-05-30T03:16:00Z"/>
        </w:rPr>
      </w:pPr>
    </w:p>
    <w:p w:rsidR="002C3E2A" w:rsidRDefault="002C3E2A" w:rsidP="00286226">
      <w:pPr>
        <w:pStyle w:val="Heading2"/>
        <w:rPr>
          <w:ins w:id="3807" w:author="." w:date="2009-05-30T03:16:00Z"/>
          <w:b/>
        </w:rPr>
      </w:pPr>
      <w:bookmarkStart w:id="3808" w:name="_Toc228272669"/>
      <w:ins w:id="3809" w:author="." w:date="2009-05-30T03:16:00Z">
        <w:r>
          <w:lastRenderedPageBreak/>
          <w:t>Summary</w:t>
        </w:r>
        <w:bookmarkEnd w:id="3808"/>
      </w:ins>
    </w:p>
    <w:p w:rsidR="00A17673" w:rsidRDefault="002C3E2A" w:rsidP="00F7322A">
      <w:pPr>
        <w:pStyle w:val="BodyText"/>
        <w:ind w:firstLine="576"/>
        <w:rPr>
          <w:ins w:id="3810" w:author="." w:date="2009-05-30T03:16:00Z"/>
        </w:rPr>
      </w:pPr>
      <w:ins w:id="3811" w:author="." w:date="2009-05-30T03:16:00Z">
        <w:r>
          <w:t>In this chapter, we e</w:t>
        </w:r>
        <w:r w:rsidR="0093243C">
          <w:t xml:space="preserve">valuated and compared GridTorrent’s performance with that of PTCP both on LAN and WAN. The tests indicate that both GridTorrent and PTCP do not provide any performance gain </w:t>
        </w:r>
        <w:r w:rsidR="00D873A4">
          <w:t>o</w:t>
        </w:r>
        <w:r w:rsidR="0093243C">
          <w:t xml:space="preserve">n LAN type </w:t>
        </w:r>
        <w:r w:rsidR="00C92E6E">
          <w:t xml:space="preserve">of </w:t>
        </w:r>
        <w:r w:rsidR="0093243C">
          <w:t xml:space="preserve">computer networks. However, </w:t>
        </w:r>
        <w:r w:rsidR="00D873A4">
          <w:t>o</w:t>
        </w:r>
        <w:r w:rsidR="0093243C">
          <w:t xml:space="preserve">n WAN, </w:t>
        </w:r>
        <w:r w:rsidR="003D63AB">
          <w:t>the performance of GTF is better or not worse than that of parallel TCP.</w:t>
        </w:r>
        <w:r w:rsidR="00C92E6E">
          <w:t xml:space="preserve"> </w:t>
        </w:r>
        <w:r w:rsidR="003D63AB">
          <w:t>This outcome is important since parallel streaming is used in many scientific computing data transfer tools such as GridFTP. Additionally, using Java socket and parallel TCP indicates that GTF can exploit other high performance data transfer protocols like GridFTP or UDT in traditional low BDP environments at the same time.</w:t>
        </w:r>
      </w:ins>
    </w:p>
    <w:p w:rsidR="00806699" w:rsidRPr="00F7322A" w:rsidRDefault="00F7322A" w:rsidP="00F7322A">
      <w:pPr>
        <w:pStyle w:val="BodyText"/>
        <w:ind w:firstLine="576"/>
        <w:rPr>
          <w:ins w:id="3812" w:author="." w:date="2009-05-30T03:16:00Z"/>
        </w:rPr>
      </w:pPr>
      <w:ins w:id="3813" w:author="." w:date="2009-05-30T03:16:00Z">
        <w:r>
          <w:br w:type="page"/>
        </w:r>
      </w:ins>
    </w:p>
    <w:p w:rsidR="00806699" w:rsidRDefault="00806699" w:rsidP="004851B4">
      <w:pPr>
        <w:pStyle w:val="BodyText"/>
        <w:ind w:firstLine="576"/>
        <w:rPr>
          <w:ins w:id="3814" w:author="." w:date="2009-05-30T03:16:00Z"/>
        </w:rPr>
      </w:pPr>
    </w:p>
    <w:p w:rsidR="00806699" w:rsidRDefault="00806699" w:rsidP="004851B4">
      <w:pPr>
        <w:pStyle w:val="BodyText"/>
        <w:ind w:firstLine="576"/>
        <w:rPr>
          <w:ins w:id="3815" w:author="." w:date="2009-05-30T03:16:00Z"/>
        </w:rPr>
      </w:pPr>
    </w:p>
    <w:p w:rsidR="00911D9A" w:rsidRDefault="00911D9A" w:rsidP="00911D9A">
      <w:pPr>
        <w:rPr>
          <w:ins w:id="3816" w:author="." w:date="2009-05-30T03:16:00Z"/>
        </w:rPr>
      </w:pPr>
    </w:p>
    <w:p w:rsidR="0068781D" w:rsidRDefault="0068781D" w:rsidP="00286226">
      <w:pPr>
        <w:pStyle w:val="Heading1"/>
        <w:rPr>
          <w:ins w:id="3817" w:author="." w:date="2009-05-30T03:16:00Z"/>
        </w:rPr>
      </w:pPr>
    </w:p>
    <w:p w:rsidR="0068781D" w:rsidRDefault="0068781D" w:rsidP="00286226">
      <w:pPr>
        <w:pStyle w:val="ChapterTitle"/>
        <w:outlineLvl w:val="0"/>
        <w:rPr>
          <w:ins w:id="3818" w:author="." w:date="2009-05-30T03:16:00Z"/>
        </w:rPr>
      </w:pPr>
      <w:bookmarkStart w:id="3819" w:name="_Toc228272670"/>
      <w:ins w:id="3820" w:author="." w:date="2009-05-30T03:16:00Z">
        <w:r>
          <w:t>Conclusion</w:t>
        </w:r>
        <w:r w:rsidR="00E74035">
          <w:t>s</w:t>
        </w:r>
        <w:r>
          <w:t xml:space="preserve"> and Future Work</w:t>
        </w:r>
        <w:bookmarkEnd w:id="3819"/>
      </w:ins>
    </w:p>
    <w:p w:rsidR="0068781D" w:rsidRDefault="00E74035" w:rsidP="00286226">
      <w:pPr>
        <w:pStyle w:val="Heading2"/>
        <w:rPr>
          <w:ins w:id="3821" w:author="." w:date="2009-05-30T03:16:00Z"/>
        </w:rPr>
      </w:pPr>
      <w:bookmarkStart w:id="3822" w:name="_Toc228272671"/>
      <w:ins w:id="3823" w:author="." w:date="2009-05-30T03:16:00Z">
        <w:r>
          <w:t>Conclusion</w:t>
        </w:r>
        <w:bookmarkEnd w:id="3822"/>
      </w:ins>
    </w:p>
    <w:p w:rsidR="00212F34" w:rsidRDefault="00254489" w:rsidP="0068781D">
      <w:pPr>
        <w:pStyle w:val="BodyText"/>
        <w:rPr>
          <w:ins w:id="3824" w:author="." w:date="2009-05-30T03:16:00Z"/>
        </w:rPr>
      </w:pPr>
      <w:ins w:id="3825" w:author="." w:date="2009-05-30T03:16:00Z">
        <w:r>
          <w:t xml:space="preserve">In this thesis, we have presented a novel approach for collaboration framework with high performance data transmission capability for scientific community. </w:t>
        </w:r>
        <w:r w:rsidR="00697884">
          <w:t xml:space="preserve">Contrary to many existing data transfer solutions, </w:t>
        </w:r>
        <w:r w:rsidR="00E116D8">
          <w:t xml:space="preserve">based on client-server paradigm (i.e. FTP, HTTP or other type of client-server solutions), </w:t>
        </w:r>
        <w:r w:rsidR="00697884">
          <w:t>we have chosen peer-to-peer</w:t>
        </w:r>
        <w:r w:rsidR="00574B5C">
          <w:t xml:space="preserve"> paradigm for data transfer mechanism that enable us to employ a service-oriented architecture and make our framework extensible with Web services features.</w:t>
        </w:r>
        <w:r w:rsidR="00212F34">
          <w:t xml:space="preserve"> </w:t>
        </w:r>
      </w:ins>
    </w:p>
    <w:p w:rsidR="00E116D8" w:rsidRDefault="00212F34" w:rsidP="0068781D">
      <w:pPr>
        <w:pStyle w:val="BodyText"/>
        <w:rPr>
          <w:ins w:id="3826" w:author="." w:date="2009-05-30T03:16:00Z"/>
        </w:rPr>
      </w:pPr>
      <w:ins w:id="3827" w:author="." w:date="2009-05-30T03:16:00Z">
        <w:r>
          <w:t>A proof of concept implementation on data management and collaboration was demonstrated. Unlike other heavyweight</w:t>
        </w:r>
        <w:r w:rsidR="00E116D8">
          <w:t>, platform dependent</w:t>
        </w:r>
        <w:r>
          <w:t xml:space="preserve"> and cumbersome data catalog and management solutions whose administration tasks require a great deal of </w:t>
        </w:r>
        <w:r>
          <w:lastRenderedPageBreak/>
          <w:t xml:space="preserve">the knowledge systems, our </w:t>
        </w:r>
        <w:r w:rsidR="00E116D8">
          <w:t>prototype of CCM is lightweight, platform independent and it requires minimum system resources,</w:t>
        </w:r>
        <w:r>
          <w:t xml:space="preserve"> </w:t>
        </w:r>
        <w:r w:rsidR="00E116D8">
          <w:t>and management and maintenance overhead.</w:t>
        </w:r>
        <w:r w:rsidR="003D45E0">
          <w:t xml:space="preserve">  In addition, it provides all the basic and major facilities such as search, browse, publish and share capabilities in a simple structure.</w:t>
        </w:r>
      </w:ins>
    </w:p>
    <w:p w:rsidR="008045C9" w:rsidRDefault="003D45E0" w:rsidP="003D45E0">
      <w:pPr>
        <w:pStyle w:val="BodyText"/>
        <w:rPr>
          <w:ins w:id="3828" w:author="." w:date="2009-05-30T03:16:00Z"/>
        </w:rPr>
      </w:pPr>
      <w:ins w:id="3829" w:author="." w:date="2009-05-30T03:16:00Z">
        <w:r>
          <w:t>Furthermore, o</w:t>
        </w:r>
        <w:r w:rsidR="00E116D8">
          <w:t xml:space="preserve">n the contrary to existing data movement approaches, </w:t>
        </w:r>
        <w:r>
          <w:t>GridTorrent client uses d</w:t>
        </w:r>
        <w:r w:rsidR="00E116D8">
          <w:t>ata transfer technique built on peer-to-peer architecture</w:t>
        </w:r>
        <w:r>
          <w:t>, which</w:t>
        </w:r>
        <w:r w:rsidR="008045C9">
          <w:t xml:space="preserve"> has two contributions:</w:t>
        </w:r>
      </w:ins>
    </w:p>
    <w:p w:rsidR="00C67E79" w:rsidRDefault="00E330F4" w:rsidP="00C67E79">
      <w:pPr>
        <w:pStyle w:val="BodyText"/>
        <w:numPr>
          <w:ilvl w:val="0"/>
          <w:numId w:val="28"/>
        </w:numPr>
        <w:rPr>
          <w:ins w:id="3830" w:author="." w:date="2009-05-30T03:16:00Z"/>
        </w:rPr>
      </w:pPr>
      <w:ins w:id="3831" w:author="." w:date="2009-05-30T03:16:00Z">
        <w:r>
          <w:t>P</w:t>
        </w:r>
        <w:r w:rsidR="00C67E79">
          <w:t>erformance</w:t>
        </w:r>
        <w:r>
          <w:t xml:space="preserve"> improvement</w:t>
        </w:r>
      </w:ins>
    </w:p>
    <w:p w:rsidR="008045C9" w:rsidRDefault="00E330F4" w:rsidP="008045C9">
      <w:pPr>
        <w:pStyle w:val="BodyText"/>
        <w:numPr>
          <w:ilvl w:val="0"/>
          <w:numId w:val="28"/>
        </w:numPr>
        <w:rPr>
          <w:ins w:id="3832" w:author="." w:date="2009-05-30T03:16:00Z"/>
        </w:rPr>
      </w:pPr>
      <w:ins w:id="3833" w:author="." w:date="2009-05-30T03:16:00Z">
        <w:r>
          <w:t>Efficient utilization of</w:t>
        </w:r>
        <w:r w:rsidR="00E116D8">
          <w:t xml:space="preserve"> available system resources</w:t>
        </w:r>
      </w:ins>
    </w:p>
    <w:p w:rsidR="00697884" w:rsidRDefault="00C67E79" w:rsidP="008045C9">
      <w:pPr>
        <w:pStyle w:val="BodyText"/>
        <w:ind w:firstLine="0"/>
        <w:rPr>
          <w:ins w:id="3834" w:author="." w:date="2009-05-30T03:16:00Z"/>
        </w:rPr>
      </w:pPr>
      <w:ins w:id="3835" w:author="." w:date="2009-05-30T03:16:00Z">
        <w:r>
          <w:t xml:space="preserve">Our test results showed that GridTorrent can be faster than or as fast as data movement solutions using parallel TCP streams to improve data transfer speed. </w:t>
        </w:r>
        <w:r w:rsidR="00CB2022">
          <w:t>Although improving the performance is generally considered the major achievement</w:t>
        </w:r>
        <w:r>
          <w:t>, w</w:t>
        </w:r>
        <w:r w:rsidR="008045C9">
          <w:t xml:space="preserve">e believe that reducing or eliminating waste of available system resources is as important contribution as performance improvement, especially when efficiency and sparingness are </w:t>
        </w:r>
        <w:r>
          <w:t>becoming a critical issue for every</w:t>
        </w:r>
        <w:r w:rsidR="008045C9">
          <w:t xml:space="preserve"> resource</w:t>
        </w:r>
        <w:r>
          <w:t>s of world.</w:t>
        </w:r>
        <w:r w:rsidR="003D45E0">
          <w:t xml:space="preserve"> </w:t>
        </w:r>
      </w:ins>
    </w:p>
    <w:p w:rsidR="003D45E0" w:rsidRDefault="003D45E0" w:rsidP="003D45E0">
      <w:pPr>
        <w:pStyle w:val="BodyText"/>
        <w:rPr>
          <w:ins w:id="3836" w:author="." w:date="2009-05-30T03:16:00Z"/>
        </w:rPr>
      </w:pPr>
      <w:ins w:id="3837" w:author="." w:date="2009-05-30T03:16:00Z">
        <w:r>
          <w:t>Finally, as WS-Tracker is built on Web service architecture, it brings flexibility</w:t>
        </w:r>
        <w:r w:rsidR="004F3C80">
          <w:t>,</w:t>
        </w:r>
        <w:r>
          <w:t xml:space="preserve"> extensibility</w:t>
        </w:r>
        <w:r w:rsidR="004F3C80">
          <w:t>, and scalability</w:t>
        </w:r>
        <w:r>
          <w:t xml:space="preserve"> to GridTorrent framework. This feature allows GridTorrent framework to be customizable with regard dynamic needs or emerging requirements.</w:t>
        </w:r>
      </w:ins>
    </w:p>
    <w:p w:rsidR="00E74035" w:rsidRDefault="00E74035" w:rsidP="00286226">
      <w:pPr>
        <w:pStyle w:val="Heading2"/>
        <w:rPr>
          <w:ins w:id="3838" w:author="." w:date="2009-05-30T03:16:00Z"/>
        </w:rPr>
      </w:pPr>
      <w:bookmarkStart w:id="3839" w:name="_Toc228272672"/>
      <w:ins w:id="3840" w:author="." w:date="2009-05-30T03:16:00Z">
        <w:r>
          <w:t>Summary of Answers for Research Questions</w:t>
        </w:r>
        <w:bookmarkEnd w:id="3839"/>
      </w:ins>
    </w:p>
    <w:p w:rsidR="00CB2022" w:rsidRDefault="00CB2022" w:rsidP="00E74035">
      <w:pPr>
        <w:pStyle w:val="BodyText"/>
        <w:rPr>
          <w:ins w:id="3841" w:author="." w:date="2009-05-30T03:16:00Z"/>
        </w:rPr>
      </w:pPr>
      <w:ins w:id="3842" w:author="." w:date="2009-05-30T03:16:00Z">
        <w:r>
          <w:t>Here we summarize the answers for the research questions presented in this thesis.</w:t>
        </w:r>
      </w:ins>
    </w:p>
    <w:p w:rsidR="004611A6" w:rsidRPr="00845553" w:rsidRDefault="004611A6" w:rsidP="00286226">
      <w:pPr>
        <w:pStyle w:val="Heading3"/>
        <w:jc w:val="both"/>
        <w:rPr>
          <w:ins w:id="3843" w:author="." w:date="2009-05-30T03:16:00Z"/>
        </w:rPr>
      </w:pPr>
      <w:bookmarkStart w:id="3844" w:name="_Toc228272673"/>
      <w:ins w:id="3845" w:author="." w:date="2009-05-30T03:16:00Z">
        <w:r w:rsidRPr="00845553">
          <w:lastRenderedPageBreak/>
          <w:t>How can we build a peer-to-peer data transfer mechanism which utilizes SOA for scientific community? Which one of available peer-to-peer system is best for this purpose and what type of modifications and new features are needed to be added to it?</w:t>
        </w:r>
        <w:bookmarkEnd w:id="3844"/>
      </w:ins>
    </w:p>
    <w:p w:rsidR="00CB2022" w:rsidRDefault="00CB2022" w:rsidP="006D0563">
      <w:pPr>
        <w:spacing w:line="480" w:lineRule="auto"/>
        <w:ind w:firstLine="720"/>
        <w:jc w:val="both"/>
        <w:rPr>
          <w:ins w:id="3846" w:author="." w:date="2009-05-30T03:16:00Z"/>
        </w:rPr>
      </w:pPr>
      <w:ins w:id="3847" w:author="." w:date="2009-05-30T03:16:00Z">
        <w:r>
          <w:t xml:space="preserve">There are two </w:t>
        </w:r>
        <w:r w:rsidR="000B3EEA">
          <w:t xml:space="preserve">distinct </w:t>
        </w:r>
        <w:r>
          <w:t xml:space="preserve">types of peer-to-peer system architecture. First </w:t>
        </w:r>
        <w:r w:rsidR="00761021">
          <w:t xml:space="preserve">type of peer-to-peer system architecture is </w:t>
        </w:r>
        <w:r w:rsidR="000B3EEA">
          <w:t>esta</w:t>
        </w:r>
        <w:r w:rsidR="00761021">
          <w:t>b</w:t>
        </w:r>
        <w:r w:rsidR="000B3EEA">
          <w:t>li</w:t>
        </w:r>
        <w:r w:rsidR="00761021">
          <w:t>s</w:t>
        </w:r>
        <w:r w:rsidR="000B3EEA">
          <w:t>h</w:t>
        </w:r>
        <w:r w:rsidR="00761021">
          <w:t>ed on non-modular structure in which they integrate</w:t>
        </w:r>
        <w:r>
          <w:t xml:space="preserve"> all the facilities </w:t>
        </w:r>
        <w:r w:rsidR="00745176">
          <w:t xml:space="preserve">such as file searching and peer discovery </w:t>
        </w:r>
        <w:r>
          <w:t>into one system</w:t>
        </w:r>
        <w:r w:rsidR="00745176">
          <w:t xml:space="preserve">. Second type </w:t>
        </w:r>
        <w:r w:rsidR="00761021">
          <w:t xml:space="preserve">of peer-to-peer </w:t>
        </w:r>
        <w:r w:rsidR="00745176">
          <w:t>system</w:t>
        </w:r>
        <w:r w:rsidR="00761021">
          <w:t xml:space="preserve"> architecture is built on modular pattern by establishing a clear borderline between data transport algorithm and other required services (e.g. peer discovery and file search services). The former </w:t>
        </w:r>
        <w:r w:rsidR="00745176">
          <w:t>leads a complicated system which is less modular and customizable. Further, it is very difficult to utilize facilities provided by SOA.</w:t>
        </w:r>
        <w:r w:rsidR="00845553">
          <w:t xml:space="preserve"> On the other hand, the latter enable us not only to harness the benefits of SOA, but also to modify services not pertinent to data transfer algorithm according to our needs.</w:t>
        </w:r>
        <w:r w:rsidR="0087166C">
          <w:t xml:space="preserve"> This step was very important since our choice will have impact on  </w:t>
        </w:r>
        <w:r w:rsidR="00845553">
          <w:t xml:space="preserve"> </w:t>
        </w:r>
        <w:r w:rsidR="0087166C">
          <w:t xml:space="preserve">all the aspects of our design. Therefore, as </w:t>
        </w:r>
        <w:r w:rsidR="00845553">
          <w:t xml:space="preserve">BitTorrent was the best candidate that falls into second category, we have chosen it as base peer-to-peer data transfer layer. </w:t>
        </w:r>
      </w:ins>
    </w:p>
    <w:p w:rsidR="004611A6" w:rsidRDefault="004611A6" w:rsidP="00286226">
      <w:pPr>
        <w:pStyle w:val="Heading3"/>
        <w:jc w:val="both"/>
        <w:rPr>
          <w:ins w:id="3848" w:author="." w:date="2009-05-30T03:16:00Z"/>
        </w:rPr>
      </w:pPr>
      <w:bookmarkStart w:id="3849" w:name="_Toc228272674"/>
      <w:ins w:id="3850" w:author="." w:date="2009-05-30T03:16:00Z">
        <w:r>
          <w:t>How can we provide a medium that allows participants to manage, share, discover, and download their contents and integrate it with data transfer mechanism?</w:t>
        </w:r>
        <w:bookmarkEnd w:id="3849"/>
      </w:ins>
    </w:p>
    <w:p w:rsidR="00845553" w:rsidRDefault="0087166C" w:rsidP="00D340A2">
      <w:pPr>
        <w:spacing w:line="480" w:lineRule="auto"/>
        <w:ind w:firstLine="720"/>
        <w:jc w:val="both"/>
        <w:rPr>
          <w:ins w:id="3851" w:author="." w:date="2009-05-30T03:16:00Z"/>
        </w:rPr>
      </w:pPr>
      <w:ins w:id="3852" w:author="." w:date="2009-05-30T03:16:00Z">
        <w:r>
          <w:t xml:space="preserve">As explained in the previous question, </w:t>
        </w:r>
        <w:r w:rsidR="000A7B1A">
          <w:t xml:space="preserve">there needs to be a system with </w:t>
        </w:r>
        <w:r w:rsidR="00D340A2">
          <w:t xml:space="preserve">modular </w:t>
        </w:r>
        <w:r w:rsidR="000A7B1A">
          <w:t xml:space="preserve">structure. In BitTorrent, there is no built-in framework which provides content management, sharing, discovery services. However, it provides a simple tracking component used for initial the communication between peers. We developed a separate </w:t>
        </w:r>
        <w:r w:rsidR="000A7B1A">
          <w:lastRenderedPageBreak/>
          <w:t xml:space="preserve">component aimed to perform services related to the content management and then we converted the basic tracker into a Web service based tracker which capacitates us to add or remove new services. </w:t>
        </w:r>
        <w:r w:rsidR="000B3EEA">
          <w:t>With the help of WS-Tracker</w:t>
        </w:r>
        <w:r w:rsidR="002C6160">
          <w:t xml:space="preserve"> Service</w:t>
        </w:r>
        <w:r w:rsidR="000B3EEA">
          <w:t>, we integrated the separated content management module into data transfer layer by permitting them to communicate each other.</w:t>
        </w:r>
      </w:ins>
    </w:p>
    <w:p w:rsidR="004611A6" w:rsidRDefault="004611A6" w:rsidP="00286226">
      <w:pPr>
        <w:pStyle w:val="Heading3"/>
        <w:rPr>
          <w:ins w:id="3853" w:author="." w:date="2009-05-30T03:16:00Z"/>
        </w:rPr>
      </w:pPr>
      <w:bookmarkStart w:id="3854" w:name="_Toc228272675"/>
      <w:ins w:id="3855" w:author="." w:date="2009-05-30T03:16:00Z">
        <w:r>
          <w:t>Is the data transfer mechanism scalable?</w:t>
        </w:r>
        <w:bookmarkEnd w:id="3854"/>
      </w:ins>
    </w:p>
    <w:p w:rsidR="002C6160" w:rsidRDefault="002C6160" w:rsidP="00D340A2">
      <w:pPr>
        <w:spacing w:line="480" w:lineRule="auto"/>
        <w:ind w:firstLine="720"/>
        <w:jc w:val="both"/>
        <w:rPr>
          <w:ins w:id="3856" w:author="." w:date="2009-05-30T03:16:00Z"/>
        </w:rPr>
      </w:pPr>
      <w:ins w:id="3857" w:author="." w:date="2009-05-30T03:16:00Z">
        <w:r>
          <w:t>There are two places involved in data transfer process: WS-Tracker Service and GridTorrent client. Since WS-Tracker Service is built on Web service technology and does not participate actual data transfer operation at all, it should not suffer from scalability issues or it has the same problems that a regular Web service provider encounters.</w:t>
        </w:r>
      </w:ins>
    </w:p>
    <w:p w:rsidR="006D0563" w:rsidRDefault="00D340A2" w:rsidP="00D340A2">
      <w:pPr>
        <w:spacing w:line="480" w:lineRule="auto"/>
        <w:ind w:firstLine="720"/>
        <w:jc w:val="both"/>
        <w:rPr>
          <w:ins w:id="3858" w:author="." w:date="2009-05-30T03:16:00Z"/>
        </w:rPr>
      </w:pPr>
      <w:ins w:id="3859" w:author="." w:date="2009-05-30T03:16:00Z">
        <w:r>
          <w:t xml:space="preserve">As explained </w:t>
        </w:r>
        <w:r w:rsidR="00B50359">
          <w:t>in chapter</w:t>
        </w:r>
        <w:r>
          <w:t xml:space="preserve"> 4, due to its peer-to-peer nature, GridTorrent client hosting data transfer layer is a basic server with simultaneous upload and download capability. From this aspect, therefore, it can be considered as a </w:t>
        </w:r>
        <w:r w:rsidR="00FD19E6">
          <w:t xml:space="preserve">regular </w:t>
        </w:r>
        <w:r w:rsidR="002C6160">
          <w:t>data server</w:t>
        </w:r>
        <w:r w:rsidR="00FD19E6">
          <w:t xml:space="preserve"> such as</w:t>
        </w:r>
        <w:r>
          <w:t xml:space="preserve"> </w:t>
        </w:r>
        <w:r w:rsidR="00FD19E6">
          <w:t>an FTP</w:t>
        </w:r>
        <w:r>
          <w:t xml:space="preserve"> server. However, unlike standard </w:t>
        </w:r>
        <w:r w:rsidR="00FD19E6">
          <w:t>FTP</w:t>
        </w:r>
        <w:r>
          <w:t xml:space="preserve"> server, the downloaders of a GridTorrent client differ from that of </w:t>
        </w:r>
        <w:r w:rsidR="00FD19E6">
          <w:t xml:space="preserve">FTP </w:t>
        </w:r>
        <w:r w:rsidR="002C6160">
          <w:t>server in three respects: downloading data size, bandwidth usage</w:t>
        </w:r>
        <w:r w:rsidR="00FD19E6">
          <w:t>, and session duration</w:t>
        </w:r>
        <w:r w:rsidR="002C6160">
          <w:t xml:space="preserve">. </w:t>
        </w:r>
        <w:r w:rsidR="00A74574">
          <w:t xml:space="preserve">If, therefore, there are any scalability issues, since scalability of the system is by </w:t>
        </w:r>
        <w:r w:rsidR="001757CC">
          <w:t>design</w:t>
        </w:r>
        <w:r w:rsidR="00A74574">
          <w:t xml:space="preserve">, they stemmed from characteristics of the data not the design of GridTorrent. </w:t>
        </w:r>
        <w:r w:rsidR="00FD19E6">
          <w:t>An FTP server</w:t>
        </w:r>
        <w:r w:rsidR="00A74574">
          <w:t>, for example,</w:t>
        </w:r>
        <w:r w:rsidR="00FD19E6">
          <w:t xml:space="preserve"> may throttle download size to a certain degree in order to increase the number of downloaders. </w:t>
        </w:r>
        <w:r w:rsidR="00A74574">
          <w:t>However, u</w:t>
        </w:r>
        <w:r w:rsidR="00FD19E6">
          <w:t>nlike an FTP server, the GridTorrent aims to scientific community which generates very large set of data set</w:t>
        </w:r>
        <w:r w:rsidR="00A74574">
          <w:t xml:space="preserve"> and</w:t>
        </w:r>
        <w:r w:rsidR="00FD19E6">
          <w:t xml:space="preserve"> is designed to maximize bandwidth usage as reducing data transmission time is the main concern not the numbe</w:t>
        </w:r>
        <w:r w:rsidR="00A74574">
          <w:t xml:space="preserve">r of simultaneous </w:t>
        </w:r>
        <w:r w:rsidR="00A74574">
          <w:lastRenderedPageBreak/>
          <w:t xml:space="preserve">downloaders. </w:t>
        </w:r>
        <w:r w:rsidR="001757CC">
          <w:t>In addition, BitTorrent has proven than it is very scalable and successful data transfer protocol, it was deployed as peer-to-peer file transfer protocol by many commercial enterprises such as Amazon and Warner Brothers.</w:t>
        </w:r>
      </w:ins>
    </w:p>
    <w:p w:rsidR="004611A6" w:rsidRDefault="004611A6" w:rsidP="00286226">
      <w:pPr>
        <w:pStyle w:val="Heading3"/>
        <w:jc w:val="both"/>
        <w:rPr>
          <w:ins w:id="3860" w:author="." w:date="2009-05-30T03:16:00Z"/>
        </w:rPr>
      </w:pPr>
      <w:bookmarkStart w:id="3861" w:name="_Toc228272676"/>
      <w:ins w:id="3862" w:author="." w:date="2009-05-30T03:16:00Z">
        <w:r>
          <w:t>How is the performance of data transfer mechanism and it is acceptable?</w:t>
        </w:r>
        <w:bookmarkEnd w:id="3861"/>
      </w:ins>
    </w:p>
    <w:p w:rsidR="0087166C" w:rsidRDefault="00A74574" w:rsidP="00A74574">
      <w:pPr>
        <w:spacing w:line="480" w:lineRule="auto"/>
        <w:ind w:firstLine="720"/>
        <w:jc w:val="both"/>
        <w:rPr>
          <w:ins w:id="3863" w:author="." w:date="2009-05-30T03:16:00Z"/>
        </w:rPr>
      </w:pPr>
      <w:ins w:id="3864" w:author="." w:date="2009-05-30T03:16:00Z">
        <w:r>
          <w:t>In chapter 8, we evaluated and compared GridTorrent’s performance with that of PTCP both on LAN and WAN. The tests indicate that both GridTorrent and PTCP do not provide any performance gain on LAN type of computer networks. However, on WAN, the performance of GTF is better or not worse than that of parallel TCP. This outcome is important since parallel streaming is used in many scientific computing data transfer tools such as GridFTP. Additionally, using Java socket and parallel TCP indicates that GTF can exploit other high performance data transfer protocols like GridFTP or UDT in traditional low BDP environments at the same time.</w:t>
        </w:r>
      </w:ins>
    </w:p>
    <w:p w:rsidR="004611A6" w:rsidRDefault="004611A6" w:rsidP="00286226">
      <w:pPr>
        <w:pStyle w:val="Heading3"/>
        <w:rPr>
          <w:ins w:id="3865" w:author="." w:date="2009-05-30T03:16:00Z"/>
        </w:rPr>
      </w:pPr>
      <w:bookmarkStart w:id="3866" w:name="_Toc228272677"/>
      <w:ins w:id="3867" w:author="." w:date="2009-05-30T03:16:00Z">
        <w:r>
          <w:t>What is the overhead of this system and is it reasonable?</w:t>
        </w:r>
        <w:bookmarkEnd w:id="3866"/>
      </w:ins>
    </w:p>
    <w:p w:rsidR="0087166C" w:rsidRDefault="00A74574" w:rsidP="00A74574">
      <w:pPr>
        <w:spacing w:line="480" w:lineRule="auto"/>
        <w:ind w:firstLine="720"/>
        <w:jc w:val="both"/>
        <w:rPr>
          <w:ins w:id="3868" w:author="." w:date="2009-05-30T03:16:00Z"/>
        </w:rPr>
      </w:pPr>
      <w:ins w:id="3869" w:author="." w:date="2009-05-30T03:16:00Z">
        <w:r>
          <w:t>As exp</w:t>
        </w:r>
        <w:r w:rsidR="001757CC">
          <w:t>lained in chapter 8, o</w:t>
        </w:r>
        <w:r>
          <w:t xml:space="preserve">ur testing results demonstrated that the total size of overhead messages </w:t>
        </w:r>
        <w:r w:rsidR="001757CC">
          <w:t xml:space="preserve">resulted from the communications between the GridTorrent client and WS-Tracker Service </w:t>
        </w:r>
        <w:r>
          <w:t xml:space="preserve">is between 148KB to 169 KB. </w:t>
        </w:r>
        <w:r w:rsidR="00E70528">
          <w:t>Furthermore, the duration of communications are very short and they do not have any adverse effect on performance even though they takes place during the downloading activity. Therefore, the overhead can be acceptable. Indeed, t</w:t>
        </w:r>
        <w:r>
          <w:t>h</w:t>
        </w:r>
        <w:r w:rsidR="00E70528">
          <w:t>e</w:t>
        </w:r>
        <w:r>
          <w:t xml:space="preserve"> overhead </w:t>
        </w:r>
        <w:r w:rsidR="001757CC">
          <w:t xml:space="preserve">size </w:t>
        </w:r>
        <w:r>
          <w:t>can be ignored when it is compared to file size of 300 MB</w:t>
        </w:r>
        <w:r w:rsidR="001757CC">
          <w:t xml:space="preserve">. </w:t>
        </w:r>
      </w:ins>
    </w:p>
    <w:p w:rsidR="004611A6" w:rsidRDefault="00D340A2" w:rsidP="00286226">
      <w:pPr>
        <w:pStyle w:val="Heading3"/>
        <w:jc w:val="both"/>
        <w:rPr>
          <w:ins w:id="3870" w:author="." w:date="2009-05-30T03:16:00Z"/>
        </w:rPr>
      </w:pPr>
      <w:bookmarkStart w:id="3871" w:name="_Toc228272678"/>
      <w:ins w:id="3872" w:author="." w:date="2009-05-30T03:16:00Z">
        <w:r>
          <w:lastRenderedPageBreak/>
          <w:t>How can we make it enough secure for scientific community as s</w:t>
        </w:r>
        <w:r w:rsidR="004611A6">
          <w:t>ecurity is not a concern in peer-to-peer to networks for non-scientif</w:t>
        </w:r>
        <w:r>
          <w:t>ic community?</w:t>
        </w:r>
        <w:bookmarkEnd w:id="3871"/>
      </w:ins>
    </w:p>
    <w:p w:rsidR="0087166C" w:rsidRDefault="00B50359" w:rsidP="00286245">
      <w:pPr>
        <w:spacing w:line="480" w:lineRule="auto"/>
        <w:ind w:firstLine="720"/>
        <w:jc w:val="both"/>
        <w:rPr>
          <w:ins w:id="3873" w:author="." w:date="2009-05-30T03:16:00Z"/>
        </w:rPr>
      </w:pPr>
      <w:ins w:id="3874" w:author="." w:date="2009-05-30T03:16:00Z">
        <w:r>
          <w:t xml:space="preserve">Similar to content management component, BitTorrent does not provide any security mechanism for authentication and authorization. </w:t>
        </w:r>
        <w:r w:rsidR="0087166C">
          <w:t>There</w:t>
        </w:r>
        <w:r>
          <w:t xml:space="preserve">fore, we designed </w:t>
        </w:r>
        <w:r w:rsidR="00286245">
          <w:t xml:space="preserve">and </w:t>
        </w:r>
        <w:r w:rsidR="0012593B">
          <w:t>implemented a</w:t>
        </w:r>
        <w:r w:rsidR="00286245">
          <w:t xml:space="preserve"> security framework </w:t>
        </w:r>
        <w:r w:rsidR="0012593B">
          <w:t xml:space="preserve">with access control list capability (ACL) </w:t>
        </w:r>
        <w:r w:rsidR="00E93D8C">
          <w:t xml:space="preserve">to meet the moderate security requirements </w:t>
        </w:r>
        <w:r w:rsidR="00286245">
          <w:t xml:space="preserve">and integrated it with GridTorrent framework. TLS is utilized at Asynchronous Collaboration and Content </w:t>
        </w:r>
        <w:r w:rsidR="0012593B">
          <w:t xml:space="preserve">Management module. There is no security implementation between GridTorrent client and WS-Tracker Service as data exchanged between them has no critical information. ACL is </w:t>
        </w:r>
        <w:r w:rsidR="00286245">
          <w:t xml:space="preserve">deployed </w:t>
        </w:r>
        <w:r w:rsidR="0012593B">
          <w:t xml:space="preserve">at GridTorrent clients to ensure only allowed clients download the particular content. </w:t>
        </w:r>
        <w:r w:rsidR="00E93D8C">
          <w:t>T</w:t>
        </w:r>
        <w:r w:rsidR="0012593B">
          <w:t>he unique GridTorrent ID</w:t>
        </w:r>
        <w:r w:rsidR="00126EAE">
          <w:t xml:space="preserve"> </w:t>
        </w:r>
        <w:r w:rsidR="00E93D8C">
          <w:t>over TLS communication is</w:t>
        </w:r>
        <w:r w:rsidR="00126EAE">
          <w:t xml:space="preserve"> </w:t>
        </w:r>
        <w:r w:rsidR="0012593B">
          <w:t xml:space="preserve">used </w:t>
        </w:r>
        <w:r w:rsidR="00126EAE">
          <w:t xml:space="preserve">for authentication and authorization processes. </w:t>
        </w:r>
      </w:ins>
    </w:p>
    <w:p w:rsidR="00286226" w:rsidRDefault="00286226" w:rsidP="00286226">
      <w:pPr>
        <w:pStyle w:val="Heading2"/>
        <w:rPr>
          <w:ins w:id="3875" w:author="." w:date="2009-05-30T03:16:00Z"/>
        </w:rPr>
      </w:pPr>
      <w:bookmarkStart w:id="3876" w:name="_Toc228272679"/>
      <w:ins w:id="3877" w:author="." w:date="2009-05-30T03:16:00Z">
        <w:r>
          <w:t>Contributions</w:t>
        </w:r>
        <w:bookmarkEnd w:id="3876"/>
      </w:ins>
    </w:p>
    <w:p w:rsidR="00BC500C" w:rsidRDefault="00935BD6" w:rsidP="00286245">
      <w:pPr>
        <w:spacing w:line="480" w:lineRule="auto"/>
        <w:ind w:firstLine="720"/>
        <w:jc w:val="both"/>
        <w:rPr>
          <w:ins w:id="3878" w:author="." w:date="2009-05-30T03:16:00Z"/>
        </w:rPr>
      </w:pPr>
      <w:ins w:id="3879" w:author="." w:date="2009-05-30T03:16:00Z">
        <w:r>
          <w:t>Neither high-performance nor peer-to-peer data transfer techniques are not new technologies. They have been around more than couple of decades; however, since techniques used for transferring bulk data in high-speed wide area networks are usually built on FTP or HTTP, utilizing peer-to-peer file transferring protocol for scientific community and integrating it with a framework which enables collaboration and content management is a new approach. This approach has several contributions. The foremost important one is that harn</w:t>
        </w:r>
        <w:r w:rsidR="00BC500C">
          <w:t>essing power of peer-to-peer file sharing in wide area networks by utilizing unused system resources, particularly network resources.</w:t>
        </w:r>
        <w:r>
          <w:t xml:space="preserve"> </w:t>
        </w:r>
      </w:ins>
    </w:p>
    <w:p w:rsidR="00FB6C76" w:rsidRDefault="00FB6C76" w:rsidP="00286245">
      <w:pPr>
        <w:spacing w:line="480" w:lineRule="auto"/>
        <w:ind w:firstLine="720"/>
        <w:jc w:val="both"/>
        <w:rPr>
          <w:ins w:id="3880" w:author="." w:date="2009-05-30T03:16:00Z"/>
        </w:rPr>
      </w:pPr>
    </w:p>
    <w:p w:rsidR="00153B79" w:rsidRDefault="00FB6C76" w:rsidP="00286245">
      <w:pPr>
        <w:spacing w:line="480" w:lineRule="auto"/>
        <w:ind w:firstLine="720"/>
        <w:jc w:val="both"/>
        <w:rPr>
          <w:ins w:id="3881" w:author="." w:date="2009-05-30T03:16:00Z"/>
        </w:rPr>
      </w:pPr>
      <w:ins w:id="3882" w:author="." w:date="2009-05-30T03:16:00Z">
        <w:r>
          <w:lastRenderedPageBreak/>
          <w:t xml:space="preserve">As GridTorrent has many good features because of its design and underlying peer-to-peer file sharing protocol, it provides many useful and vital services from out-of-box. These features are offered as separate services or products in other widely used high-performance data transfer techniques such as GridTorrent. </w:t>
        </w:r>
        <w:r w:rsidR="000E561C">
          <w:t>Checking available disk space before starting download process, reliable file transfer, third party data transfer, for example, are some of those features</w:t>
        </w:r>
      </w:ins>
    </w:p>
    <w:p w:rsidR="00286226" w:rsidRDefault="00BC500C" w:rsidP="00286245">
      <w:pPr>
        <w:spacing w:line="480" w:lineRule="auto"/>
        <w:ind w:firstLine="720"/>
        <w:jc w:val="both"/>
        <w:rPr>
          <w:ins w:id="3883" w:author="." w:date="2009-05-30T03:16:00Z"/>
        </w:rPr>
      </w:pPr>
      <w:ins w:id="3884" w:author="." w:date="2009-05-30T03:16:00Z">
        <w:r>
          <w:t xml:space="preserve">Another contribution is </w:t>
        </w:r>
        <w:r w:rsidR="00FB6C76">
          <w:t xml:space="preserve">being </w:t>
        </w:r>
        <w:r>
          <w:t xml:space="preserve">data structure, system and platform independent. This feature enable our work to be deployable any existing system without changing its data format as an underlying data transfer layer. For instance, </w:t>
        </w:r>
        <w:r w:rsidR="00FB6C76">
          <w:t>one of the goal of t</w:t>
        </w:r>
        <w:r w:rsidR="00FB6C76" w:rsidRPr="00FB6C76">
          <w:t>he THREDDS (Thematic Realtime Environmental Distributed Data Services) project</w:t>
        </w:r>
        <w:r w:rsidR="00FB6C76">
          <w:t xml:space="preserve"> is to simplify the discovery and use of scientific data between data providers and data users. </w:t>
        </w:r>
        <w:r>
          <w:t xml:space="preserve"> </w:t>
        </w:r>
        <w:r w:rsidR="00FB6C76">
          <w:t xml:space="preserve">In this project, data has to be in particular format and are delivered via HTTP.  As our work is data format neutral, it can be deployed </w:t>
        </w:r>
        <w:r w:rsidR="00732BF9">
          <w:t>both as discovery server and as data</w:t>
        </w:r>
        <w:r w:rsidR="00FB6C76">
          <w:t xml:space="preserve"> transfer layer in its existing system.</w:t>
        </w:r>
      </w:ins>
    </w:p>
    <w:p w:rsidR="000E561C" w:rsidRDefault="000E561C" w:rsidP="00286245">
      <w:pPr>
        <w:spacing w:line="480" w:lineRule="auto"/>
        <w:ind w:firstLine="720"/>
        <w:jc w:val="both"/>
        <w:rPr>
          <w:ins w:id="3885" w:author="." w:date="2009-05-30T03:16:00Z"/>
        </w:rPr>
      </w:pPr>
      <w:ins w:id="3886" w:author="." w:date="2009-05-30T03:16:00Z">
        <w:r>
          <w:t>In addition, GridTorrent components are lightweight processes so that they are easily deployable and can require less system resources contrast to other high-performance data transfer solutions.</w:t>
        </w:r>
        <w:r w:rsidR="00732BF9">
          <w:t xml:space="preserve"> This is important as there are many scientific communities with diverse resource capacity can use GridTorrent without modifying their hardware structure.</w:t>
        </w:r>
      </w:ins>
    </w:p>
    <w:p w:rsidR="000E561C" w:rsidRDefault="000E561C" w:rsidP="00286245">
      <w:pPr>
        <w:spacing w:line="480" w:lineRule="auto"/>
        <w:ind w:firstLine="720"/>
        <w:jc w:val="both"/>
        <w:rPr>
          <w:ins w:id="3887" w:author="." w:date="2009-05-30T03:16:00Z"/>
        </w:rPr>
      </w:pPr>
      <w:ins w:id="3888" w:author="." w:date="2009-05-30T03:16:00Z">
        <w:r>
          <w:t xml:space="preserve">Finally, </w:t>
        </w:r>
        <w:r w:rsidR="00732BF9">
          <w:t>Web service based WS-Tracker Service not only exploits benefits of SOA, but also makes it adaptable to future requirement change by allowing to add a new service or to remove an existing one a seamless process.</w:t>
        </w:r>
      </w:ins>
    </w:p>
    <w:p w:rsidR="00E74035" w:rsidRDefault="00E93D8C" w:rsidP="00286226">
      <w:pPr>
        <w:pStyle w:val="Heading2"/>
        <w:rPr>
          <w:ins w:id="3889" w:author="." w:date="2009-05-30T03:16:00Z"/>
        </w:rPr>
      </w:pPr>
      <w:bookmarkStart w:id="3890" w:name="_Toc228272680"/>
      <w:ins w:id="3891" w:author="." w:date="2009-05-30T03:16:00Z">
        <w:r>
          <w:lastRenderedPageBreak/>
          <w:t xml:space="preserve">Limitations and </w:t>
        </w:r>
        <w:r w:rsidR="00845553">
          <w:t xml:space="preserve">Future </w:t>
        </w:r>
        <w:r>
          <w:t>Research Direction</w:t>
        </w:r>
        <w:bookmarkEnd w:id="3890"/>
      </w:ins>
    </w:p>
    <w:p w:rsidR="00E93D8C" w:rsidRDefault="00E93D8C" w:rsidP="00286226">
      <w:pPr>
        <w:pStyle w:val="Heading3"/>
        <w:rPr>
          <w:ins w:id="3892" w:author="." w:date="2009-05-30T03:16:00Z"/>
        </w:rPr>
      </w:pPr>
      <w:bookmarkStart w:id="3893" w:name="_Toc228272681"/>
      <w:ins w:id="3894" w:author="." w:date="2009-05-30T03:16:00Z">
        <w:r>
          <w:t>Data Transfer Component</w:t>
        </w:r>
        <w:bookmarkEnd w:id="3893"/>
      </w:ins>
    </w:p>
    <w:p w:rsidR="00631FE5" w:rsidRDefault="00631FE5" w:rsidP="00631FE5">
      <w:pPr>
        <w:pStyle w:val="BodyText"/>
        <w:rPr>
          <w:ins w:id="3895" w:author="." w:date="2009-05-30T03:16:00Z"/>
        </w:rPr>
      </w:pPr>
      <w:ins w:id="3896" w:author="." w:date="2009-05-30T03:16:00Z">
        <w:r>
          <w:t xml:space="preserve">Data transfer algorithm built on BitTorrent algorithm has </w:t>
        </w:r>
        <w:r w:rsidR="00C81903">
          <w:t>demonstrated that</w:t>
        </w:r>
        <w:r>
          <w:t xml:space="preserve"> it performs well both on LAN and WAN</w:t>
        </w:r>
        <w:r w:rsidR="00C81903">
          <w:t xml:space="preserve"> even though the </w:t>
        </w:r>
        <w:r w:rsidR="001608DF">
          <w:t>basic</w:t>
        </w:r>
        <w:r w:rsidR="00C81903">
          <w:t xml:space="preserve"> BitTorrent algorithm was implemented in our prototype. </w:t>
        </w:r>
        <w:r>
          <w:t>However, t</w:t>
        </w:r>
        <w:r w:rsidR="00E74035" w:rsidRPr="006F74AE">
          <w:t>he</w:t>
        </w:r>
        <w:r>
          <w:t xml:space="preserve">re has been great deal of research and effort on BitTorrent in order to eliminate its overhead and improve its performance. Future work can further investigate the BitTorrent algorithm to </w:t>
        </w:r>
        <w:r w:rsidR="00C81903">
          <w:t>deliver a higher</w:t>
        </w:r>
        <w:r>
          <w:t xml:space="preserve"> </w:t>
        </w:r>
        <w:r w:rsidR="00C81903">
          <w:t xml:space="preserve">level of </w:t>
        </w:r>
        <w:r>
          <w:t xml:space="preserve">performance. </w:t>
        </w:r>
      </w:ins>
    </w:p>
    <w:p w:rsidR="00631FE5" w:rsidRDefault="00C81903" w:rsidP="00631FE5">
      <w:pPr>
        <w:pStyle w:val="BodyText"/>
        <w:rPr>
          <w:ins w:id="3897" w:author="." w:date="2009-05-30T03:16:00Z"/>
        </w:rPr>
      </w:pPr>
      <w:ins w:id="3898" w:author="." w:date="2009-05-30T03:16:00Z">
        <w:r>
          <w:t>Due to performance issues stemmed from very large data, data is sent over unsecured socket connection</w:t>
        </w:r>
        <w:r w:rsidR="006A5C88">
          <w:t xml:space="preserve"> in our prototype</w:t>
        </w:r>
        <w:r>
          <w:t>. If a secure data transmission is required, investigating secure data transfer with acceptable/without performance loss would be good research topic.</w:t>
        </w:r>
        <w:r w:rsidR="00E74035" w:rsidRPr="006F74AE">
          <w:t xml:space="preserve"> </w:t>
        </w:r>
      </w:ins>
    </w:p>
    <w:p w:rsidR="00CD1F72" w:rsidRDefault="007D03F2" w:rsidP="007D03F2">
      <w:pPr>
        <w:pStyle w:val="BodyText"/>
        <w:rPr>
          <w:ins w:id="3899" w:author="." w:date="2009-05-30T03:16:00Z"/>
        </w:rPr>
      </w:pPr>
      <w:ins w:id="3900" w:author="." w:date="2009-05-30T03:16:00Z">
        <w:r>
          <w:t>In addition, in order to further performance improvement, s</w:t>
        </w:r>
        <w:r w:rsidR="00CD1F72">
          <w:t>end</w:t>
        </w:r>
        <w:r>
          <w:t xml:space="preserve">ing and receiving </w:t>
        </w:r>
        <w:r w:rsidR="00CD1F72">
          <w:t xml:space="preserve">data </w:t>
        </w:r>
        <w:r>
          <w:t>by compression and decompression ca</w:t>
        </w:r>
        <w:r w:rsidR="00CD1F72">
          <w:t>n</w:t>
        </w:r>
        <w:r>
          <w:t xml:space="preserve"> be another good candidate for future investigation and work.</w:t>
        </w:r>
        <w:r w:rsidR="00CD1F72">
          <w:t xml:space="preserve"> </w:t>
        </w:r>
      </w:ins>
    </w:p>
    <w:p w:rsidR="002F472F" w:rsidRDefault="002F472F" w:rsidP="007D03F2">
      <w:pPr>
        <w:pStyle w:val="BodyText"/>
        <w:rPr>
          <w:ins w:id="3901" w:author="." w:date="2009-05-30T03:16:00Z"/>
        </w:rPr>
      </w:pPr>
      <w:ins w:id="3902" w:author="." w:date="2009-05-30T03:16:00Z">
        <w:r>
          <w:t>Now it supports static content, future work can investigate real-time stream or dynamically changes file content.</w:t>
        </w:r>
      </w:ins>
    </w:p>
    <w:p w:rsidR="00631FE5" w:rsidRDefault="00631FE5" w:rsidP="00286226">
      <w:pPr>
        <w:pStyle w:val="Heading3"/>
        <w:rPr>
          <w:ins w:id="3903" w:author="." w:date="2009-05-30T03:16:00Z"/>
        </w:rPr>
      </w:pPr>
      <w:bookmarkStart w:id="3904" w:name="_Toc228272682"/>
      <w:ins w:id="3905" w:author="." w:date="2009-05-30T03:16:00Z">
        <w:r>
          <w:t>WS-Tracker Service</w:t>
        </w:r>
        <w:bookmarkEnd w:id="3904"/>
      </w:ins>
    </w:p>
    <w:p w:rsidR="00631FE5" w:rsidRDefault="00C81903" w:rsidP="00C81903">
      <w:pPr>
        <w:pStyle w:val="BodyText"/>
        <w:rPr>
          <w:ins w:id="3906" w:author="." w:date="2009-05-30T03:16:00Z"/>
        </w:rPr>
      </w:pPr>
      <w:ins w:id="3907" w:author="." w:date="2009-05-30T03:16:00Z">
        <w:r>
          <w:t xml:space="preserve">As WS-Tracker Service exploits benefits of SOA, adding a new service or removing an existing one would be a seamless process. The security framework of GridTorrent framework was designed for moderate security </w:t>
        </w:r>
        <w:r w:rsidR="00FC620D">
          <w:t>requirements;</w:t>
        </w:r>
        <w:r>
          <w:t xml:space="preserve"> we have not implemented any security structure for the WS-Tracker Service. However, in particular </w:t>
        </w:r>
        <w:r>
          <w:lastRenderedPageBreak/>
          <w:t>circumstances where secure communication is necessary, a suitable one among available WS-Security products can be implemented</w:t>
        </w:r>
        <w:r w:rsidR="00FC620D">
          <w:t xml:space="preserve"> as future work</w:t>
        </w:r>
        <w:r>
          <w:t>.</w:t>
        </w:r>
        <w:r w:rsidR="00E74035" w:rsidRPr="006F74AE">
          <w:t xml:space="preserve"> </w:t>
        </w:r>
      </w:ins>
    </w:p>
    <w:p w:rsidR="00631FE5" w:rsidRDefault="00631FE5" w:rsidP="00286226">
      <w:pPr>
        <w:pStyle w:val="Heading3"/>
        <w:rPr>
          <w:ins w:id="3908" w:author="." w:date="2009-05-30T03:16:00Z"/>
        </w:rPr>
      </w:pPr>
      <w:bookmarkStart w:id="3909" w:name="_Toc228272683"/>
      <w:ins w:id="3910" w:author="." w:date="2009-05-30T03:16:00Z">
        <w:r>
          <w:t>Asynchronous Collaboration and Content Management</w:t>
        </w:r>
        <w:bookmarkEnd w:id="3909"/>
      </w:ins>
    </w:p>
    <w:p w:rsidR="00FC620D" w:rsidRDefault="00FC620D" w:rsidP="00FC620D">
      <w:pPr>
        <w:pStyle w:val="BodyText"/>
        <w:rPr>
          <w:ins w:id="3911" w:author="." w:date="2009-05-30T03:16:00Z"/>
        </w:rPr>
      </w:pPr>
      <w:ins w:id="3912" w:author="." w:date="2009-05-30T03:16:00Z">
        <w:r>
          <w:t xml:space="preserve">The design concepts of the Asynchronous Collaboration and Content Management are to keep it simple, to make it customizable, and to make it lightweight framework. Therefore, only basic features are provided. Adding synchronous more and </w:t>
        </w:r>
        <w:r w:rsidR="00732BF9">
          <w:t>sophisticated collaboration</w:t>
        </w:r>
        <w:r>
          <w:t xml:space="preserve"> tools, advanced search techniques are left for future work.</w:t>
        </w:r>
      </w:ins>
    </w:p>
    <w:p w:rsidR="004611A6" w:rsidRDefault="004611A6" w:rsidP="00E74035">
      <w:pPr>
        <w:pStyle w:val="BodyText"/>
        <w:ind w:firstLine="0"/>
        <w:rPr>
          <w:ins w:id="3913" w:author="." w:date="2009-05-30T03:16:00Z"/>
        </w:rPr>
      </w:pPr>
    </w:p>
    <w:p w:rsidR="00A856BE" w:rsidRDefault="00A856BE" w:rsidP="00E74035">
      <w:pPr>
        <w:pStyle w:val="BodyText"/>
        <w:ind w:firstLine="0"/>
        <w:rPr>
          <w:ins w:id="3914" w:author="." w:date="2009-05-30T03:16:00Z"/>
          <w:b/>
          <w:spacing w:val="2"/>
          <w:kern w:val="28"/>
          <w:sz w:val="48"/>
        </w:rPr>
      </w:pPr>
      <w:ins w:id="3915" w:author="." w:date="2009-05-30T03:16:00Z">
        <w:r>
          <w:br w:type="page"/>
        </w:r>
      </w:ins>
    </w:p>
    <w:p w:rsidR="0080379A" w:rsidRPr="0012409A" w:rsidRDefault="00D04987" w:rsidP="00286226">
      <w:pPr>
        <w:pStyle w:val="ChapterTitle"/>
        <w:outlineLvl w:val="0"/>
        <w:rPr>
          <w:ins w:id="3916" w:author="." w:date="2009-05-30T03:16:00Z"/>
        </w:rPr>
      </w:pPr>
      <w:bookmarkStart w:id="3917" w:name="_Toc228272684"/>
      <w:ins w:id="3918" w:author="." w:date="2009-05-30T03:16:00Z">
        <w:r w:rsidRPr="0012409A">
          <w:lastRenderedPageBreak/>
          <w:t>Bibliography</w:t>
        </w:r>
        <w:bookmarkEnd w:id="1986"/>
        <w:bookmarkEnd w:id="3917"/>
      </w:ins>
    </w:p>
    <w:bookmarkStart w:id="3919" w:name="_Hlt469312605"/>
    <w:bookmarkEnd w:id="3919"/>
    <w:p w:rsidR="00CF1EDE" w:rsidRPr="00CF1EDE" w:rsidRDefault="0033544C" w:rsidP="00CF1EDE">
      <w:pPr>
        <w:ind w:left="720" w:hanging="720"/>
        <w:rPr>
          <w:ins w:id="3920" w:author="." w:date="2009-05-30T03:16:00Z"/>
          <w:rFonts w:ascii="Times New Roman" w:hAnsi="Times New Roman"/>
          <w:noProof/>
          <w:rPrChange w:id="3921" w:author="." w:date="2009-05-30T00:43:00Z">
            <w:rPr>
              <w:ins w:id="3922" w:author="." w:date="2009-05-30T03:16:00Z"/>
            </w:rPr>
          </w:rPrChange>
        </w:rPr>
      </w:pPr>
      <w:ins w:id="3923" w:author="." w:date="2009-05-30T03:16:00Z">
        <w:r w:rsidRPr="0033544C">
          <w:fldChar w:fldCharType="begin"/>
        </w:r>
        <w:r w:rsidR="008B373F">
          <w:instrText xml:space="preserve"> ADDIN EN.REFLIST </w:instrText>
        </w:r>
        <w:r w:rsidRPr="0033544C">
          <w:fldChar w:fldCharType="separate"/>
        </w:r>
        <w:r>
          <w:rPr>
            <w:rFonts w:ascii="Times New Roman" w:hAnsi="Times New Roman"/>
            <w:noProof/>
            <w:rPrChange w:id="3924" w:author="." w:date="2009-05-30T00:43:00Z">
              <w:rPr>
                <w:rFonts w:ascii="Times New Roman" w:hAnsi="Times New Roman"/>
              </w:rPr>
            </w:rPrChange>
          </w:rPr>
          <w:t>1.</w:t>
        </w:r>
        <w:r>
          <w:rPr>
            <w:rFonts w:ascii="Times New Roman" w:hAnsi="Times New Roman"/>
            <w:noProof/>
            <w:rPrChange w:id="3925" w:author="." w:date="2009-05-30T00:43:00Z">
              <w:rPr>
                <w:rFonts w:ascii="Times New Roman" w:hAnsi="Times New Roman"/>
              </w:rPr>
            </w:rPrChange>
          </w:rPr>
          <w:tab/>
          <w:t xml:space="preserve">Bell, G., J. Gray, and A. Szalay, </w:t>
        </w:r>
        <w:r w:rsidRPr="0033544C">
          <w:rPr>
            <w:rFonts w:ascii="Times New Roman" w:hAnsi="Times New Roman"/>
            <w:i/>
            <w:noProof/>
            <w:rPrChange w:id="3926" w:author="." w:date="2009-05-30T00:43:00Z">
              <w:rPr>
                <w:rFonts w:ascii="Times New Roman" w:hAnsi="Times New Roman"/>
              </w:rPr>
            </w:rPrChange>
          </w:rPr>
          <w:t>Petascale Computational Systems.</w:t>
        </w:r>
        <w:r>
          <w:rPr>
            <w:rFonts w:ascii="Times New Roman" w:hAnsi="Times New Roman"/>
            <w:noProof/>
            <w:rPrChange w:id="3927" w:author="." w:date="2009-05-30T00:43:00Z">
              <w:rPr>
                <w:rFonts w:ascii="Times New Roman" w:hAnsi="Times New Roman"/>
              </w:rPr>
            </w:rPrChange>
          </w:rPr>
          <w:t xml:space="preserve"> Computer, 2006. </w:t>
        </w:r>
        <w:r w:rsidRPr="0033544C">
          <w:rPr>
            <w:rFonts w:ascii="Times New Roman" w:hAnsi="Times New Roman"/>
            <w:b/>
            <w:noProof/>
            <w:rPrChange w:id="3928" w:author="." w:date="2009-05-30T00:43:00Z">
              <w:rPr>
                <w:rFonts w:ascii="Times New Roman" w:hAnsi="Times New Roman"/>
              </w:rPr>
            </w:rPrChange>
          </w:rPr>
          <w:t>39</w:t>
        </w:r>
        <w:r>
          <w:rPr>
            <w:rFonts w:ascii="Times New Roman" w:hAnsi="Times New Roman"/>
            <w:noProof/>
            <w:rPrChange w:id="3929" w:author="." w:date="2009-05-30T00:43:00Z">
              <w:rPr>
                <w:rFonts w:ascii="Times New Roman" w:hAnsi="Times New Roman"/>
              </w:rPr>
            </w:rPrChange>
          </w:rPr>
          <w:t>(1): p. 110-112.</w:t>
        </w:r>
      </w:ins>
    </w:p>
    <w:p w:rsidR="00CF1EDE" w:rsidRPr="00CF1EDE" w:rsidRDefault="0033544C" w:rsidP="00CF1EDE">
      <w:pPr>
        <w:ind w:left="720" w:hanging="720"/>
        <w:rPr>
          <w:ins w:id="3930" w:author="." w:date="2009-05-30T03:16:00Z"/>
          <w:rFonts w:ascii="Times New Roman" w:hAnsi="Times New Roman"/>
          <w:noProof/>
          <w:rPrChange w:id="3931" w:author="." w:date="2009-05-30T00:43:00Z">
            <w:rPr>
              <w:ins w:id="3932" w:author="." w:date="2009-05-30T03:16:00Z"/>
            </w:rPr>
          </w:rPrChange>
        </w:rPr>
      </w:pPr>
      <w:ins w:id="3933" w:author="." w:date="2009-05-30T03:16:00Z">
        <w:r>
          <w:rPr>
            <w:rFonts w:ascii="Times New Roman" w:hAnsi="Times New Roman"/>
            <w:noProof/>
            <w:rPrChange w:id="3934" w:author="." w:date="2009-05-30T00:43:00Z">
              <w:rPr>
                <w:rFonts w:ascii="Times New Roman" w:hAnsi="Times New Roman"/>
              </w:rPr>
            </w:rPrChange>
          </w:rPr>
          <w:t>2.</w:t>
        </w:r>
        <w:r>
          <w:rPr>
            <w:rFonts w:ascii="Times New Roman" w:hAnsi="Times New Roman"/>
            <w:noProof/>
            <w:rPrChange w:id="3935" w:author="." w:date="2009-05-30T00:43:00Z">
              <w:rPr>
                <w:rFonts w:ascii="Times New Roman" w:hAnsi="Times New Roman"/>
              </w:rPr>
            </w:rPrChange>
          </w:rPr>
          <w:tab/>
          <w:t xml:space="preserve">Foster, I. and C. Kesselman, </w:t>
        </w:r>
        <w:r w:rsidRPr="0033544C">
          <w:rPr>
            <w:rFonts w:ascii="Times New Roman" w:hAnsi="Times New Roman"/>
            <w:i/>
            <w:noProof/>
            <w:rPrChange w:id="3936" w:author="." w:date="2009-05-30T00:43:00Z">
              <w:rPr>
                <w:rFonts w:ascii="Times New Roman" w:hAnsi="Times New Roman"/>
              </w:rPr>
            </w:rPrChange>
          </w:rPr>
          <w:t>The Grid: Blueprint for a New Computing Infrastructure</w:t>
        </w:r>
        <w:r>
          <w:rPr>
            <w:rFonts w:ascii="Times New Roman" w:hAnsi="Times New Roman"/>
            <w:noProof/>
            <w:rPrChange w:id="3937" w:author="." w:date="2009-05-30T00:43:00Z">
              <w:rPr>
                <w:rFonts w:ascii="Times New Roman" w:hAnsi="Times New Roman"/>
              </w:rPr>
            </w:rPrChange>
          </w:rPr>
          <w:t>. Morgan Kaufiuiann, San Francisco, CA. Vol. 211. 1999.</w:t>
        </w:r>
      </w:ins>
    </w:p>
    <w:p w:rsidR="00CF1EDE" w:rsidRPr="00CF1EDE" w:rsidRDefault="0033544C" w:rsidP="00CF1EDE">
      <w:pPr>
        <w:ind w:left="720" w:hanging="720"/>
        <w:rPr>
          <w:ins w:id="3938" w:author="." w:date="2009-05-30T03:16:00Z"/>
          <w:rFonts w:ascii="Times New Roman" w:hAnsi="Times New Roman"/>
          <w:noProof/>
          <w:rPrChange w:id="3939" w:author="." w:date="2009-05-30T00:43:00Z">
            <w:rPr>
              <w:ins w:id="3940" w:author="." w:date="2009-05-30T03:16:00Z"/>
            </w:rPr>
          </w:rPrChange>
        </w:rPr>
      </w:pPr>
      <w:ins w:id="3941" w:author="." w:date="2009-05-30T03:16:00Z">
        <w:r>
          <w:rPr>
            <w:rFonts w:ascii="Times New Roman" w:hAnsi="Times New Roman"/>
            <w:noProof/>
            <w:rPrChange w:id="3942" w:author="." w:date="2009-05-30T00:43:00Z">
              <w:rPr>
                <w:rFonts w:ascii="Times New Roman" w:hAnsi="Times New Roman"/>
              </w:rPr>
            </w:rPrChange>
          </w:rPr>
          <w:t>3.</w:t>
        </w:r>
        <w:r>
          <w:rPr>
            <w:rFonts w:ascii="Times New Roman" w:hAnsi="Times New Roman"/>
            <w:noProof/>
            <w:rPrChange w:id="3943" w:author="." w:date="2009-05-30T00:43:00Z">
              <w:rPr>
                <w:rFonts w:ascii="Times New Roman" w:hAnsi="Times New Roman"/>
              </w:rPr>
            </w:rPrChange>
          </w:rPr>
          <w:tab/>
          <w:t xml:space="preserve">Foster, I., et al., </w:t>
        </w:r>
        <w:r w:rsidRPr="0033544C">
          <w:rPr>
            <w:rFonts w:ascii="Times New Roman" w:hAnsi="Times New Roman"/>
            <w:i/>
            <w:noProof/>
            <w:rPrChange w:id="3944" w:author="." w:date="2009-05-30T00:43:00Z">
              <w:rPr>
                <w:rFonts w:ascii="Times New Roman" w:hAnsi="Times New Roman"/>
              </w:rPr>
            </w:rPrChange>
          </w:rPr>
          <w:t>The Physiology of the Grid: An Open Grid Services Architecture for Distributed Systems Integration, June 2002.</w:t>
        </w:r>
        <w:r>
          <w:rPr>
            <w:rFonts w:ascii="Times New Roman" w:hAnsi="Times New Roman"/>
            <w:noProof/>
            <w:rPrChange w:id="3945" w:author="." w:date="2009-05-30T00:43:00Z">
              <w:rPr>
                <w:rFonts w:ascii="Times New Roman" w:hAnsi="Times New Roman"/>
              </w:rPr>
            </w:rPrChange>
          </w:rPr>
          <w:t xml:space="preserve"> Open Grid Service Infrastructure WG, Global Grid Forum, 2002.</w:t>
        </w:r>
      </w:ins>
    </w:p>
    <w:p w:rsidR="00CF1EDE" w:rsidRPr="00CF1EDE" w:rsidRDefault="0033544C" w:rsidP="00CF1EDE">
      <w:pPr>
        <w:ind w:left="720" w:hanging="720"/>
        <w:rPr>
          <w:ins w:id="3946" w:author="." w:date="2009-05-30T03:16:00Z"/>
          <w:rFonts w:ascii="Times New Roman" w:hAnsi="Times New Roman"/>
          <w:noProof/>
          <w:rPrChange w:id="3947" w:author="." w:date="2009-05-30T00:43:00Z">
            <w:rPr>
              <w:ins w:id="3948" w:author="." w:date="2009-05-30T03:16:00Z"/>
            </w:rPr>
          </w:rPrChange>
        </w:rPr>
      </w:pPr>
      <w:ins w:id="3949" w:author="." w:date="2009-05-30T03:16:00Z">
        <w:r>
          <w:rPr>
            <w:rFonts w:ascii="Times New Roman" w:hAnsi="Times New Roman"/>
            <w:noProof/>
            <w:rPrChange w:id="3950" w:author="." w:date="2009-05-30T00:43:00Z">
              <w:rPr>
                <w:rFonts w:ascii="Times New Roman" w:hAnsi="Times New Roman"/>
              </w:rPr>
            </w:rPrChange>
          </w:rPr>
          <w:t>4.</w:t>
        </w:r>
        <w:r>
          <w:rPr>
            <w:rFonts w:ascii="Times New Roman" w:hAnsi="Times New Roman"/>
            <w:noProof/>
            <w:rPrChange w:id="3951" w:author="." w:date="2009-05-30T00:43:00Z">
              <w:rPr>
                <w:rFonts w:ascii="Times New Roman" w:hAnsi="Times New Roman"/>
              </w:rPr>
            </w:rPrChange>
          </w:rPr>
          <w:tab/>
          <w:t xml:space="preserve">Foster, I., et al., </w:t>
        </w:r>
        <w:r w:rsidRPr="0033544C">
          <w:rPr>
            <w:rFonts w:ascii="Times New Roman" w:hAnsi="Times New Roman"/>
            <w:i/>
            <w:noProof/>
            <w:rPrChange w:id="3952" w:author="." w:date="2009-05-30T00:43:00Z">
              <w:rPr>
                <w:rFonts w:ascii="Times New Roman" w:hAnsi="Times New Roman"/>
              </w:rPr>
            </w:rPrChange>
          </w:rPr>
          <w:t>A Security Architecture for Computational Grids</w:t>
        </w:r>
        <w:r>
          <w:rPr>
            <w:rFonts w:ascii="Times New Roman" w:hAnsi="Times New Roman"/>
            <w:noProof/>
            <w:rPrChange w:id="3953" w:author="." w:date="2009-05-30T00:43:00Z">
              <w:rPr>
                <w:rFonts w:ascii="Times New Roman" w:hAnsi="Times New Roman"/>
              </w:rPr>
            </w:rPrChange>
          </w:rPr>
          <w:t xml:space="preserve">, in </w:t>
        </w:r>
        <w:r w:rsidRPr="0033544C">
          <w:rPr>
            <w:rFonts w:ascii="Times New Roman" w:hAnsi="Times New Roman"/>
            <w:i/>
            <w:noProof/>
            <w:rPrChange w:id="3954" w:author="." w:date="2009-05-30T00:43:00Z">
              <w:rPr>
                <w:rFonts w:ascii="Times New Roman" w:hAnsi="Times New Roman"/>
              </w:rPr>
            </w:rPrChange>
          </w:rPr>
          <w:t>Proceedings of the 5th ACM conference on Computer and communications security</w:t>
        </w:r>
        <w:r>
          <w:rPr>
            <w:rFonts w:ascii="Times New Roman" w:hAnsi="Times New Roman"/>
            <w:noProof/>
            <w:rPrChange w:id="3955" w:author="." w:date="2009-05-30T00:43:00Z">
              <w:rPr>
                <w:rFonts w:ascii="Times New Roman" w:hAnsi="Times New Roman"/>
              </w:rPr>
            </w:rPrChange>
          </w:rPr>
          <w:t>. 1998, ACM: San Francisco, California, United States.</w:t>
        </w:r>
      </w:ins>
    </w:p>
    <w:p w:rsidR="00CF1EDE" w:rsidRPr="00CF1EDE" w:rsidRDefault="0033544C" w:rsidP="00CF1EDE">
      <w:pPr>
        <w:ind w:left="720" w:hanging="720"/>
        <w:rPr>
          <w:ins w:id="3956" w:author="." w:date="2009-05-30T03:16:00Z"/>
          <w:rFonts w:ascii="Times New Roman" w:hAnsi="Times New Roman"/>
          <w:noProof/>
          <w:rPrChange w:id="3957" w:author="." w:date="2009-05-30T00:43:00Z">
            <w:rPr>
              <w:ins w:id="3958" w:author="." w:date="2009-05-30T03:16:00Z"/>
            </w:rPr>
          </w:rPrChange>
        </w:rPr>
      </w:pPr>
      <w:ins w:id="3959" w:author="." w:date="2009-05-30T03:16:00Z">
        <w:r>
          <w:rPr>
            <w:rFonts w:ascii="Times New Roman" w:hAnsi="Times New Roman"/>
            <w:noProof/>
            <w:rPrChange w:id="3960" w:author="." w:date="2009-05-30T00:43:00Z">
              <w:rPr>
                <w:rFonts w:ascii="Times New Roman" w:hAnsi="Times New Roman"/>
              </w:rPr>
            </w:rPrChange>
          </w:rPr>
          <w:t>5.</w:t>
        </w:r>
        <w:r>
          <w:rPr>
            <w:rFonts w:ascii="Times New Roman" w:hAnsi="Times New Roman"/>
            <w:noProof/>
            <w:rPrChange w:id="3961" w:author="." w:date="2009-05-30T00:43:00Z">
              <w:rPr>
                <w:rFonts w:ascii="Times New Roman" w:hAnsi="Times New Roman"/>
              </w:rPr>
            </w:rPrChange>
          </w:rPr>
          <w:tab/>
          <w:t xml:space="preserve">Foster, I., C. Kesselman, and S. Tuecke, </w:t>
        </w:r>
        <w:r w:rsidRPr="0033544C">
          <w:rPr>
            <w:rFonts w:ascii="Times New Roman" w:hAnsi="Times New Roman"/>
            <w:i/>
            <w:noProof/>
            <w:rPrChange w:id="3962" w:author="." w:date="2009-05-30T00:43:00Z">
              <w:rPr>
                <w:rFonts w:ascii="Times New Roman" w:hAnsi="Times New Roman"/>
              </w:rPr>
            </w:rPrChange>
          </w:rPr>
          <w:t>The Anatomy of the Grid: Enabling Scalable Virtual Organizations.</w:t>
        </w:r>
        <w:r>
          <w:rPr>
            <w:rFonts w:ascii="Times New Roman" w:hAnsi="Times New Roman"/>
            <w:noProof/>
            <w:rPrChange w:id="3963" w:author="." w:date="2009-05-30T00:43:00Z">
              <w:rPr>
                <w:rFonts w:ascii="Times New Roman" w:hAnsi="Times New Roman"/>
              </w:rPr>
            </w:rPrChange>
          </w:rPr>
          <w:t xml:space="preserve"> International Journal of Supercomputer Applications, 2001. </w:t>
        </w:r>
        <w:r w:rsidRPr="0033544C">
          <w:rPr>
            <w:rFonts w:ascii="Times New Roman" w:hAnsi="Times New Roman"/>
            <w:b/>
            <w:noProof/>
            <w:rPrChange w:id="3964" w:author="." w:date="2009-05-30T00:43:00Z">
              <w:rPr>
                <w:rFonts w:ascii="Times New Roman" w:hAnsi="Times New Roman"/>
              </w:rPr>
            </w:rPrChange>
          </w:rPr>
          <w:t>15</w:t>
        </w:r>
        <w:r>
          <w:rPr>
            <w:rFonts w:ascii="Times New Roman" w:hAnsi="Times New Roman"/>
            <w:noProof/>
            <w:rPrChange w:id="3965" w:author="." w:date="2009-05-30T00:43:00Z">
              <w:rPr>
                <w:rFonts w:ascii="Times New Roman" w:hAnsi="Times New Roman"/>
              </w:rPr>
            </w:rPrChange>
          </w:rPr>
          <w:t>(3): p. 200–222.</w:t>
        </w:r>
      </w:ins>
    </w:p>
    <w:p w:rsidR="00CF1EDE" w:rsidRPr="00CF1EDE" w:rsidRDefault="0033544C" w:rsidP="00CF1EDE">
      <w:pPr>
        <w:ind w:left="720" w:hanging="720"/>
        <w:rPr>
          <w:ins w:id="3966" w:author="." w:date="2009-05-30T03:16:00Z"/>
          <w:rFonts w:ascii="Times New Roman" w:hAnsi="Times New Roman"/>
          <w:noProof/>
          <w:rPrChange w:id="3967" w:author="." w:date="2009-05-30T00:43:00Z">
            <w:rPr>
              <w:ins w:id="3968" w:author="." w:date="2009-05-30T03:16:00Z"/>
            </w:rPr>
          </w:rPrChange>
        </w:rPr>
      </w:pPr>
      <w:ins w:id="3969" w:author="." w:date="2009-05-30T03:16:00Z">
        <w:r>
          <w:rPr>
            <w:rFonts w:ascii="Times New Roman" w:hAnsi="Times New Roman"/>
            <w:noProof/>
            <w:rPrChange w:id="3970" w:author="." w:date="2009-05-30T00:43:00Z">
              <w:rPr>
                <w:rFonts w:ascii="Times New Roman" w:hAnsi="Times New Roman"/>
              </w:rPr>
            </w:rPrChange>
          </w:rPr>
          <w:t>6.</w:t>
        </w:r>
        <w:r>
          <w:rPr>
            <w:rFonts w:ascii="Times New Roman" w:hAnsi="Times New Roman"/>
            <w:noProof/>
            <w:rPrChange w:id="3971" w:author="." w:date="2009-05-30T00:43:00Z">
              <w:rPr>
                <w:rFonts w:ascii="Times New Roman" w:hAnsi="Times New Roman"/>
              </w:rPr>
            </w:rPrChange>
          </w:rPr>
          <w:tab/>
          <w:t xml:space="preserve">Graham, S.L., M. Snir, and C.A. Patterson, </w:t>
        </w:r>
        <w:r w:rsidRPr="0033544C">
          <w:rPr>
            <w:rFonts w:ascii="Times New Roman" w:hAnsi="Times New Roman"/>
            <w:i/>
            <w:noProof/>
            <w:rPrChange w:id="3972" w:author="." w:date="2009-05-30T00:43:00Z">
              <w:rPr>
                <w:rFonts w:ascii="Times New Roman" w:hAnsi="Times New Roman"/>
              </w:rPr>
            </w:rPrChange>
          </w:rPr>
          <w:t>Getting Up To Speed: The Future Of Supercomputing</w:t>
        </w:r>
        <w:r>
          <w:rPr>
            <w:rFonts w:ascii="Times New Roman" w:hAnsi="Times New Roman"/>
            <w:noProof/>
            <w:rPrChange w:id="3973" w:author="." w:date="2009-05-30T00:43:00Z">
              <w:rPr>
                <w:rFonts w:ascii="Times New Roman" w:hAnsi="Times New Roman"/>
              </w:rPr>
            </w:rPrChange>
          </w:rPr>
          <w:t>. 2005: National Academy Press.</w:t>
        </w:r>
      </w:ins>
    </w:p>
    <w:p w:rsidR="00CF1EDE" w:rsidRPr="00CF1EDE" w:rsidRDefault="0033544C" w:rsidP="00CF1EDE">
      <w:pPr>
        <w:ind w:left="720" w:hanging="720"/>
        <w:rPr>
          <w:ins w:id="3974" w:author="." w:date="2009-05-30T03:16:00Z"/>
          <w:rFonts w:ascii="Times New Roman" w:hAnsi="Times New Roman"/>
          <w:noProof/>
          <w:rPrChange w:id="3975" w:author="." w:date="2009-05-30T00:43:00Z">
            <w:rPr>
              <w:ins w:id="3976" w:author="." w:date="2009-05-30T03:16:00Z"/>
            </w:rPr>
          </w:rPrChange>
        </w:rPr>
      </w:pPr>
      <w:ins w:id="3977" w:author="." w:date="2009-05-30T03:16:00Z">
        <w:r>
          <w:rPr>
            <w:rFonts w:ascii="Times New Roman" w:hAnsi="Times New Roman"/>
            <w:noProof/>
            <w:rPrChange w:id="3978" w:author="." w:date="2009-05-30T00:43:00Z">
              <w:rPr>
                <w:rFonts w:ascii="Times New Roman" w:hAnsi="Times New Roman"/>
              </w:rPr>
            </w:rPrChange>
          </w:rPr>
          <w:t>7.</w:t>
        </w:r>
        <w:r>
          <w:rPr>
            <w:rFonts w:ascii="Times New Roman" w:hAnsi="Times New Roman"/>
            <w:noProof/>
            <w:rPrChange w:id="3979" w:author="." w:date="2009-05-30T00:43:00Z">
              <w:rPr>
                <w:rFonts w:ascii="Times New Roman" w:hAnsi="Times New Roman"/>
              </w:rPr>
            </w:rPrChange>
          </w:rPr>
          <w:tab/>
          <w:t xml:space="preserve">Adams, P., et al., </w:t>
        </w:r>
        <w:r w:rsidRPr="0033544C">
          <w:rPr>
            <w:rFonts w:ascii="Times New Roman" w:hAnsi="Times New Roman"/>
            <w:i/>
            <w:noProof/>
            <w:rPrChange w:id="3980" w:author="." w:date="2009-05-30T00:43:00Z">
              <w:rPr>
                <w:rFonts w:ascii="Times New Roman" w:hAnsi="Times New Roman"/>
              </w:rPr>
            </w:rPrChange>
          </w:rPr>
          <w:t>Science-Driven Network Requirements for ESnet</w:t>
        </w:r>
        <w:r>
          <w:rPr>
            <w:rFonts w:ascii="Times New Roman" w:hAnsi="Times New Roman"/>
            <w:noProof/>
            <w:rPrChange w:id="3981" w:author="." w:date="2009-05-30T00:43:00Z">
              <w:rPr>
                <w:rFonts w:ascii="Times New Roman" w:hAnsi="Times New Roman"/>
              </w:rPr>
            </w:rPrChange>
          </w:rPr>
          <w:t>. 2006, LBNL--61832, Ernest Orlando Lawrence Berkeley NationalLaboratory, Berkeley, CA (US).</w:t>
        </w:r>
      </w:ins>
    </w:p>
    <w:p w:rsidR="00CF1EDE" w:rsidRPr="00CF1EDE" w:rsidRDefault="0033544C" w:rsidP="00CF1EDE">
      <w:pPr>
        <w:ind w:left="720" w:hanging="720"/>
        <w:rPr>
          <w:ins w:id="3982" w:author="." w:date="2009-05-30T03:16:00Z"/>
          <w:rFonts w:ascii="Times New Roman" w:hAnsi="Times New Roman"/>
          <w:noProof/>
          <w:rPrChange w:id="3983" w:author="." w:date="2009-05-30T00:43:00Z">
            <w:rPr>
              <w:ins w:id="3984" w:author="." w:date="2009-05-30T03:16:00Z"/>
            </w:rPr>
          </w:rPrChange>
        </w:rPr>
      </w:pPr>
      <w:ins w:id="3985" w:author="." w:date="2009-05-30T03:16:00Z">
        <w:r>
          <w:rPr>
            <w:rFonts w:ascii="Times New Roman" w:hAnsi="Times New Roman"/>
            <w:noProof/>
            <w:rPrChange w:id="3986" w:author="." w:date="2009-05-30T00:43:00Z">
              <w:rPr>
                <w:rFonts w:ascii="Times New Roman" w:hAnsi="Times New Roman"/>
              </w:rPr>
            </w:rPrChange>
          </w:rPr>
          <w:t>8.</w:t>
        </w:r>
        <w:r>
          <w:rPr>
            <w:rFonts w:ascii="Times New Roman" w:hAnsi="Times New Roman"/>
            <w:noProof/>
            <w:rPrChange w:id="3987" w:author="." w:date="2009-05-30T00:43:00Z">
              <w:rPr>
                <w:rFonts w:ascii="Times New Roman" w:hAnsi="Times New Roman"/>
              </w:rPr>
            </w:rPrChange>
          </w:rPr>
          <w:tab/>
          <w:t xml:space="preserve">Allcock, W., </w:t>
        </w:r>
        <w:r w:rsidRPr="0033544C">
          <w:rPr>
            <w:rFonts w:ascii="Times New Roman" w:hAnsi="Times New Roman"/>
            <w:i/>
            <w:noProof/>
            <w:rPrChange w:id="3988" w:author="." w:date="2009-05-30T00:43:00Z">
              <w:rPr>
                <w:rFonts w:ascii="Times New Roman" w:hAnsi="Times New Roman"/>
              </w:rPr>
            </w:rPrChange>
          </w:rPr>
          <w:t>GridFTP Protocol Specification (Global Grid Forum Recommendation GFD.20)</w:t>
        </w:r>
        <w:r>
          <w:rPr>
            <w:rFonts w:ascii="Times New Roman" w:hAnsi="Times New Roman"/>
            <w:noProof/>
            <w:rPrChange w:id="3989" w:author="." w:date="2009-05-30T00:43:00Z">
              <w:rPr>
                <w:rFonts w:ascii="Times New Roman" w:hAnsi="Times New Roman"/>
              </w:rPr>
            </w:rPrChange>
          </w:rPr>
          <w:t>. 2003.</w:t>
        </w:r>
      </w:ins>
    </w:p>
    <w:p w:rsidR="00CF1EDE" w:rsidRPr="00CF1EDE" w:rsidRDefault="0033544C" w:rsidP="00CF1EDE">
      <w:pPr>
        <w:ind w:left="720" w:hanging="720"/>
        <w:rPr>
          <w:ins w:id="3990" w:author="." w:date="2009-05-30T03:16:00Z"/>
          <w:rFonts w:ascii="Times New Roman" w:hAnsi="Times New Roman"/>
          <w:noProof/>
          <w:rPrChange w:id="3991" w:author="." w:date="2009-05-30T00:43:00Z">
            <w:rPr>
              <w:ins w:id="3992" w:author="." w:date="2009-05-30T03:16:00Z"/>
            </w:rPr>
          </w:rPrChange>
        </w:rPr>
      </w:pPr>
      <w:ins w:id="3993" w:author="." w:date="2009-05-30T03:16:00Z">
        <w:r>
          <w:rPr>
            <w:rFonts w:ascii="Times New Roman" w:hAnsi="Times New Roman"/>
            <w:noProof/>
            <w:rPrChange w:id="3994" w:author="." w:date="2009-05-30T00:43:00Z">
              <w:rPr>
                <w:rFonts w:ascii="Times New Roman" w:hAnsi="Times New Roman"/>
              </w:rPr>
            </w:rPrChange>
          </w:rPr>
          <w:t>9.</w:t>
        </w:r>
        <w:r>
          <w:rPr>
            <w:rFonts w:ascii="Times New Roman" w:hAnsi="Times New Roman"/>
            <w:noProof/>
            <w:rPrChange w:id="3995" w:author="." w:date="2009-05-30T00:43:00Z">
              <w:rPr>
                <w:rFonts w:ascii="Times New Roman" w:hAnsi="Times New Roman"/>
              </w:rPr>
            </w:rPrChange>
          </w:rPr>
          <w:tab/>
          <w:t xml:space="preserve">Dickens, P., </w:t>
        </w:r>
        <w:r w:rsidRPr="0033544C">
          <w:rPr>
            <w:rFonts w:ascii="Times New Roman" w:hAnsi="Times New Roman"/>
            <w:i/>
            <w:noProof/>
            <w:rPrChange w:id="3996" w:author="." w:date="2009-05-30T00:43:00Z">
              <w:rPr>
                <w:rFonts w:ascii="Times New Roman" w:hAnsi="Times New Roman"/>
              </w:rPr>
            </w:rPrChange>
          </w:rPr>
          <w:t>FOBS: A Lightweight Communication Protocol for Grid Computing.</w:t>
        </w:r>
        <w:r>
          <w:rPr>
            <w:rFonts w:ascii="Times New Roman" w:hAnsi="Times New Roman"/>
            <w:noProof/>
            <w:rPrChange w:id="3997" w:author="." w:date="2009-05-30T00:43:00Z">
              <w:rPr>
                <w:rFonts w:ascii="Times New Roman" w:hAnsi="Times New Roman"/>
              </w:rPr>
            </w:rPrChange>
          </w:rPr>
          <w:t xml:space="preserve"> Lecture Notes in Computer Science, 2003: p. 938-946.</w:t>
        </w:r>
      </w:ins>
    </w:p>
    <w:p w:rsidR="00CF1EDE" w:rsidRPr="00CF1EDE" w:rsidRDefault="0033544C" w:rsidP="00CF1EDE">
      <w:pPr>
        <w:ind w:left="720" w:hanging="720"/>
        <w:rPr>
          <w:ins w:id="3998" w:author="." w:date="2009-05-30T03:16:00Z"/>
          <w:rFonts w:ascii="Times New Roman" w:hAnsi="Times New Roman"/>
          <w:noProof/>
          <w:rPrChange w:id="3999" w:author="." w:date="2009-05-30T00:43:00Z">
            <w:rPr>
              <w:ins w:id="4000" w:author="." w:date="2009-05-30T03:16:00Z"/>
            </w:rPr>
          </w:rPrChange>
        </w:rPr>
      </w:pPr>
      <w:ins w:id="4001" w:author="." w:date="2009-05-30T03:16:00Z">
        <w:r>
          <w:rPr>
            <w:rFonts w:ascii="Times New Roman" w:hAnsi="Times New Roman"/>
            <w:noProof/>
            <w:rPrChange w:id="4002" w:author="." w:date="2009-05-30T00:43:00Z">
              <w:rPr>
                <w:rFonts w:ascii="Times New Roman" w:hAnsi="Times New Roman"/>
              </w:rPr>
            </w:rPrChange>
          </w:rPr>
          <w:t>10.</w:t>
        </w:r>
        <w:r>
          <w:rPr>
            <w:rFonts w:ascii="Times New Roman" w:hAnsi="Times New Roman"/>
            <w:noProof/>
            <w:rPrChange w:id="4003" w:author="." w:date="2009-05-30T00:43:00Z">
              <w:rPr>
                <w:rFonts w:ascii="Times New Roman" w:hAnsi="Times New Roman"/>
              </w:rPr>
            </w:rPrChange>
          </w:rPr>
          <w:tab/>
          <w:t xml:space="preserve">Booth, D., et al., </w:t>
        </w:r>
        <w:r w:rsidRPr="0033544C">
          <w:rPr>
            <w:rFonts w:ascii="Times New Roman" w:hAnsi="Times New Roman"/>
            <w:i/>
            <w:noProof/>
            <w:rPrChange w:id="4004" w:author="." w:date="2009-05-30T00:43:00Z">
              <w:rPr>
                <w:rFonts w:ascii="Times New Roman" w:hAnsi="Times New Roman"/>
              </w:rPr>
            </w:rPrChange>
          </w:rPr>
          <w:t>Web Services Architecture.</w:t>
        </w:r>
        <w:r>
          <w:rPr>
            <w:rFonts w:ascii="Times New Roman" w:hAnsi="Times New Roman"/>
            <w:noProof/>
            <w:rPrChange w:id="4005" w:author="." w:date="2009-05-30T00:43:00Z">
              <w:rPr>
                <w:rFonts w:ascii="Times New Roman" w:hAnsi="Times New Roman"/>
              </w:rPr>
            </w:rPrChange>
          </w:rPr>
          <w:t xml:space="preserve"> W3C Working Group Note, 2004. </w:t>
        </w:r>
        <w:r w:rsidRPr="0033544C">
          <w:rPr>
            <w:rFonts w:ascii="Times New Roman" w:hAnsi="Times New Roman"/>
            <w:b/>
            <w:noProof/>
            <w:rPrChange w:id="4006" w:author="." w:date="2009-05-30T00:43:00Z">
              <w:rPr>
                <w:rFonts w:ascii="Times New Roman" w:hAnsi="Times New Roman"/>
              </w:rPr>
            </w:rPrChange>
          </w:rPr>
          <w:t>11</w:t>
        </w:r>
        <w:r>
          <w:rPr>
            <w:rFonts w:ascii="Times New Roman" w:hAnsi="Times New Roman"/>
            <w:noProof/>
            <w:rPrChange w:id="4007" w:author="." w:date="2009-05-30T00:43:00Z">
              <w:rPr>
                <w:rFonts w:ascii="Times New Roman" w:hAnsi="Times New Roman"/>
              </w:rPr>
            </w:rPrChange>
          </w:rPr>
          <w:t>: p. 2005-1.</w:t>
        </w:r>
      </w:ins>
    </w:p>
    <w:p w:rsidR="00CF1EDE" w:rsidRPr="00CF1EDE" w:rsidRDefault="0033544C" w:rsidP="00CF1EDE">
      <w:pPr>
        <w:ind w:left="720" w:hanging="720"/>
        <w:rPr>
          <w:ins w:id="4008" w:author="." w:date="2009-05-30T03:16:00Z"/>
          <w:rFonts w:ascii="Times New Roman" w:hAnsi="Times New Roman"/>
          <w:noProof/>
          <w:rPrChange w:id="4009" w:author="." w:date="2009-05-30T00:43:00Z">
            <w:rPr>
              <w:ins w:id="4010" w:author="." w:date="2009-05-30T03:16:00Z"/>
            </w:rPr>
          </w:rPrChange>
        </w:rPr>
      </w:pPr>
      <w:ins w:id="4011" w:author="." w:date="2009-05-30T03:16:00Z">
        <w:r>
          <w:rPr>
            <w:rFonts w:ascii="Times New Roman" w:hAnsi="Times New Roman"/>
            <w:noProof/>
            <w:rPrChange w:id="4012" w:author="." w:date="2009-05-30T00:43:00Z">
              <w:rPr>
                <w:rFonts w:ascii="Times New Roman" w:hAnsi="Times New Roman"/>
              </w:rPr>
            </w:rPrChange>
          </w:rPr>
          <w:t>11.</w:t>
        </w:r>
        <w:r>
          <w:rPr>
            <w:rFonts w:ascii="Times New Roman" w:hAnsi="Times New Roman"/>
            <w:noProof/>
            <w:rPrChange w:id="4013" w:author="." w:date="2009-05-30T00:43:00Z">
              <w:rPr>
                <w:rFonts w:ascii="Times New Roman" w:hAnsi="Times New Roman"/>
              </w:rPr>
            </w:rPrChange>
          </w:rPr>
          <w:tab/>
          <w:t xml:space="preserve">Channabasavaiah, K., K. Holley, and E. Tuggle, </w:t>
        </w:r>
        <w:r w:rsidRPr="0033544C">
          <w:rPr>
            <w:rFonts w:ascii="Times New Roman" w:hAnsi="Times New Roman"/>
            <w:i/>
            <w:noProof/>
            <w:rPrChange w:id="4014" w:author="." w:date="2009-05-30T00:43:00Z">
              <w:rPr>
                <w:rFonts w:ascii="Times New Roman" w:hAnsi="Times New Roman"/>
              </w:rPr>
            </w:rPrChange>
          </w:rPr>
          <w:t>Migrating to a Service-oriented Architecture.</w:t>
        </w:r>
        <w:r>
          <w:rPr>
            <w:rFonts w:ascii="Times New Roman" w:hAnsi="Times New Roman"/>
            <w:noProof/>
            <w:rPrChange w:id="4015" w:author="." w:date="2009-05-30T00:43:00Z">
              <w:rPr>
                <w:rFonts w:ascii="Times New Roman" w:hAnsi="Times New Roman"/>
              </w:rPr>
            </w:rPrChange>
          </w:rPr>
          <w:t xml:space="preserve"> IBM White Paper, 2004.</w:t>
        </w:r>
      </w:ins>
    </w:p>
    <w:p w:rsidR="00CF1EDE" w:rsidRPr="00CF1EDE" w:rsidRDefault="0033544C" w:rsidP="00CF1EDE">
      <w:pPr>
        <w:ind w:left="720" w:hanging="720"/>
        <w:rPr>
          <w:ins w:id="4016" w:author="." w:date="2009-05-30T03:16:00Z"/>
          <w:rFonts w:ascii="Times New Roman" w:hAnsi="Times New Roman"/>
          <w:noProof/>
          <w:rPrChange w:id="4017" w:author="." w:date="2009-05-30T00:43:00Z">
            <w:rPr>
              <w:ins w:id="4018" w:author="." w:date="2009-05-30T03:16:00Z"/>
            </w:rPr>
          </w:rPrChange>
        </w:rPr>
      </w:pPr>
      <w:ins w:id="4019" w:author="." w:date="2009-05-30T03:16:00Z">
        <w:r>
          <w:rPr>
            <w:rFonts w:ascii="Times New Roman" w:hAnsi="Times New Roman"/>
            <w:noProof/>
            <w:rPrChange w:id="4020" w:author="." w:date="2009-05-30T00:43:00Z">
              <w:rPr>
                <w:rFonts w:ascii="Times New Roman" w:hAnsi="Times New Roman"/>
              </w:rPr>
            </w:rPrChange>
          </w:rPr>
          <w:t>12.</w:t>
        </w:r>
        <w:r>
          <w:rPr>
            <w:rFonts w:ascii="Times New Roman" w:hAnsi="Times New Roman"/>
            <w:noProof/>
            <w:rPrChange w:id="4021" w:author="." w:date="2009-05-30T00:43:00Z">
              <w:rPr>
                <w:rFonts w:ascii="Times New Roman" w:hAnsi="Times New Roman"/>
              </w:rPr>
            </w:rPrChange>
          </w:rPr>
          <w:tab/>
          <w:t xml:space="preserve">Werthimer, D., et al. </w:t>
        </w:r>
        <w:r w:rsidRPr="0033544C">
          <w:rPr>
            <w:rFonts w:ascii="Times New Roman" w:hAnsi="Times New Roman"/>
            <w:i/>
            <w:noProof/>
            <w:rPrChange w:id="4022" w:author="." w:date="2009-05-30T00:43:00Z">
              <w:rPr>
                <w:rFonts w:ascii="Times New Roman" w:hAnsi="Times New Roman"/>
              </w:rPr>
            </w:rPrChange>
          </w:rPr>
          <w:t>A New Major SETI Project Based on Project Serendip Data and 100,000 Personal Computers</w:t>
        </w:r>
        <w:r>
          <w:rPr>
            <w:rFonts w:ascii="Times New Roman" w:hAnsi="Times New Roman"/>
            <w:noProof/>
            <w:rPrChange w:id="4023" w:author="." w:date="2009-05-30T00:43:00Z">
              <w:rPr>
                <w:rFonts w:ascii="Times New Roman" w:hAnsi="Times New Roman"/>
              </w:rPr>
            </w:rPrChange>
          </w:rPr>
          <w:t xml:space="preserve">. in </w:t>
        </w:r>
        <w:r w:rsidRPr="0033544C">
          <w:rPr>
            <w:rFonts w:ascii="Times New Roman" w:hAnsi="Times New Roman"/>
            <w:i/>
            <w:noProof/>
            <w:rPrChange w:id="4024" w:author="." w:date="2009-05-30T00:43:00Z">
              <w:rPr>
                <w:rFonts w:ascii="Times New Roman" w:hAnsi="Times New Roman"/>
              </w:rPr>
            </w:rPrChange>
          </w:rPr>
          <w:t>Proceedings of the Fifth International Conference on Bioastronomy</w:t>
        </w:r>
        <w:r>
          <w:rPr>
            <w:rFonts w:ascii="Times New Roman" w:hAnsi="Times New Roman"/>
            <w:noProof/>
            <w:rPrChange w:id="4025" w:author="." w:date="2009-05-30T00:43:00Z">
              <w:rPr>
                <w:rFonts w:ascii="Times New Roman" w:hAnsi="Times New Roman"/>
              </w:rPr>
            </w:rPrChange>
          </w:rPr>
          <w:t>. 1997.</w:t>
        </w:r>
      </w:ins>
    </w:p>
    <w:p w:rsidR="00CF1EDE" w:rsidRPr="00CF1EDE" w:rsidRDefault="0033544C" w:rsidP="00CF1EDE">
      <w:pPr>
        <w:ind w:left="720" w:hanging="720"/>
        <w:rPr>
          <w:ins w:id="4026" w:author="." w:date="2009-05-30T03:16:00Z"/>
          <w:rFonts w:ascii="Times New Roman" w:hAnsi="Times New Roman"/>
          <w:noProof/>
          <w:rPrChange w:id="4027" w:author="." w:date="2009-05-30T00:43:00Z">
            <w:rPr>
              <w:ins w:id="4028" w:author="." w:date="2009-05-30T03:16:00Z"/>
            </w:rPr>
          </w:rPrChange>
        </w:rPr>
      </w:pPr>
      <w:ins w:id="4029" w:author="." w:date="2009-05-30T03:16:00Z">
        <w:r>
          <w:rPr>
            <w:rFonts w:ascii="Times New Roman" w:hAnsi="Times New Roman"/>
            <w:noProof/>
            <w:rPrChange w:id="4030" w:author="." w:date="2009-05-30T00:43:00Z">
              <w:rPr>
                <w:rFonts w:ascii="Times New Roman" w:hAnsi="Times New Roman"/>
              </w:rPr>
            </w:rPrChange>
          </w:rPr>
          <w:t>13.</w:t>
        </w:r>
        <w:r>
          <w:rPr>
            <w:rFonts w:ascii="Times New Roman" w:hAnsi="Times New Roman"/>
            <w:noProof/>
            <w:rPrChange w:id="4031" w:author="." w:date="2009-05-30T00:43:00Z">
              <w:rPr>
                <w:rFonts w:ascii="Times New Roman" w:hAnsi="Times New Roman"/>
              </w:rPr>
            </w:rPrChange>
          </w:rPr>
          <w:tab/>
        </w:r>
        <w:r w:rsidRPr="0033544C">
          <w:rPr>
            <w:rFonts w:ascii="Times New Roman" w:hAnsi="Times New Roman"/>
            <w:i/>
            <w:noProof/>
            <w:rPrChange w:id="4032" w:author="." w:date="2009-05-30T00:43:00Z">
              <w:rPr>
                <w:rFonts w:ascii="Times New Roman" w:hAnsi="Times New Roman"/>
              </w:rPr>
            </w:rPrChange>
          </w:rPr>
          <w:t>The seti@home project web site</w:t>
        </w:r>
        <w:r>
          <w:rPr>
            <w:rFonts w:ascii="Times New Roman" w:hAnsi="Times New Roman"/>
            <w:noProof/>
            <w:rPrChange w:id="4033"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"http://setiathome.berkeley.edu" </w:instrText>
        </w:r>
        <w:r>
          <w:rPr>
            <w:rFonts w:ascii="Times New Roman" w:hAnsi="Times New Roman"/>
            <w:noProof/>
          </w:rPr>
          <w:fldChar w:fldCharType="separate"/>
        </w:r>
        <w:r w:rsidRPr="0033544C">
          <w:rPr>
            <w:rStyle w:val="Hyperlink"/>
            <w:noProof/>
            <w:rPrChange w:id="4034" w:author="." w:date="2009-05-30T00:43:00Z">
              <w:rPr>
                <w:rFonts w:ascii="Times New Roman" w:hAnsi="Times New Roman"/>
              </w:rPr>
            </w:rPrChange>
          </w:rPr>
          <w:t>http://setiathome.berkeley.edu</w:t>
        </w:r>
        <w:r>
          <w:rPr>
            <w:rFonts w:ascii="Times New Roman" w:hAnsi="Times New Roman"/>
            <w:noProof/>
          </w:rPr>
          <w:fldChar w:fldCharType="end"/>
        </w:r>
        <w:r>
          <w:rPr>
            <w:rFonts w:ascii="Times New Roman" w:hAnsi="Times New Roman"/>
            <w:noProof/>
            <w:rPrChange w:id="4035" w:author="." w:date="2009-05-30T00:43:00Z">
              <w:rPr>
                <w:rFonts w:ascii="Times New Roman" w:hAnsi="Times New Roman"/>
              </w:rPr>
            </w:rPrChange>
          </w:rPr>
          <w:t>.</w:t>
        </w:r>
      </w:ins>
    </w:p>
    <w:p w:rsidR="00CF1EDE" w:rsidRPr="00CF1EDE" w:rsidRDefault="0033544C" w:rsidP="00CF1EDE">
      <w:pPr>
        <w:ind w:left="720" w:hanging="720"/>
        <w:rPr>
          <w:ins w:id="4036" w:author="." w:date="2009-05-30T03:16:00Z"/>
          <w:rFonts w:ascii="Times New Roman" w:hAnsi="Times New Roman"/>
          <w:noProof/>
          <w:rPrChange w:id="4037" w:author="." w:date="2009-05-30T00:43:00Z">
            <w:rPr>
              <w:ins w:id="4038" w:author="." w:date="2009-05-30T03:16:00Z"/>
            </w:rPr>
          </w:rPrChange>
        </w:rPr>
      </w:pPr>
      <w:ins w:id="4039" w:author="." w:date="2009-05-30T03:16:00Z">
        <w:r>
          <w:rPr>
            <w:rFonts w:ascii="Times New Roman" w:hAnsi="Times New Roman"/>
            <w:noProof/>
            <w:rPrChange w:id="4040" w:author="." w:date="2009-05-30T00:43:00Z">
              <w:rPr>
                <w:rFonts w:ascii="Times New Roman" w:hAnsi="Times New Roman"/>
              </w:rPr>
            </w:rPrChange>
          </w:rPr>
          <w:t>14.</w:t>
        </w:r>
        <w:r>
          <w:rPr>
            <w:rFonts w:ascii="Times New Roman" w:hAnsi="Times New Roman"/>
            <w:noProof/>
            <w:rPrChange w:id="4041" w:author="." w:date="2009-05-30T00:43:00Z">
              <w:rPr>
                <w:rFonts w:ascii="Times New Roman" w:hAnsi="Times New Roman"/>
              </w:rPr>
            </w:rPrChange>
          </w:rPr>
          <w:tab/>
          <w:t xml:space="preserve">Androutsellis-Theotokis, S. and D. Spinellis, </w:t>
        </w:r>
        <w:r w:rsidRPr="0033544C">
          <w:rPr>
            <w:rFonts w:ascii="Times New Roman" w:hAnsi="Times New Roman"/>
            <w:i/>
            <w:noProof/>
            <w:rPrChange w:id="4042" w:author="." w:date="2009-05-30T00:43:00Z">
              <w:rPr>
                <w:rFonts w:ascii="Times New Roman" w:hAnsi="Times New Roman"/>
              </w:rPr>
            </w:rPrChange>
          </w:rPr>
          <w:t>A Survey of Peer-to-Peer Content Distribution Technologies.</w:t>
        </w:r>
        <w:r>
          <w:rPr>
            <w:rFonts w:ascii="Times New Roman" w:hAnsi="Times New Roman"/>
            <w:noProof/>
            <w:rPrChange w:id="4043" w:author="." w:date="2009-05-30T00:43:00Z">
              <w:rPr>
                <w:rFonts w:ascii="Times New Roman" w:hAnsi="Times New Roman"/>
              </w:rPr>
            </w:rPrChange>
          </w:rPr>
          <w:t xml:space="preserve"> ACM Computing Surveys, 2004. </w:t>
        </w:r>
        <w:r w:rsidRPr="0033544C">
          <w:rPr>
            <w:rFonts w:ascii="Times New Roman" w:hAnsi="Times New Roman"/>
            <w:b/>
            <w:noProof/>
            <w:rPrChange w:id="4044" w:author="." w:date="2009-05-30T00:43:00Z">
              <w:rPr>
                <w:rFonts w:ascii="Times New Roman" w:hAnsi="Times New Roman"/>
              </w:rPr>
            </w:rPrChange>
          </w:rPr>
          <w:t>36</w:t>
        </w:r>
        <w:r>
          <w:rPr>
            <w:rFonts w:ascii="Times New Roman" w:hAnsi="Times New Roman"/>
            <w:noProof/>
            <w:rPrChange w:id="4045" w:author="." w:date="2009-05-30T00:43:00Z">
              <w:rPr>
                <w:rFonts w:ascii="Times New Roman" w:hAnsi="Times New Roman"/>
              </w:rPr>
            </w:rPrChange>
          </w:rPr>
          <w:t>(4): p. 335-371.</w:t>
        </w:r>
      </w:ins>
    </w:p>
    <w:p w:rsidR="00CF1EDE" w:rsidRPr="00CF1EDE" w:rsidRDefault="0033544C" w:rsidP="00CF1EDE">
      <w:pPr>
        <w:ind w:left="720" w:hanging="720"/>
        <w:rPr>
          <w:ins w:id="4046" w:author="." w:date="2009-05-30T03:16:00Z"/>
          <w:rFonts w:ascii="Times New Roman" w:hAnsi="Times New Roman"/>
          <w:noProof/>
          <w:rPrChange w:id="4047" w:author="." w:date="2009-05-30T00:43:00Z">
            <w:rPr>
              <w:ins w:id="4048" w:author="." w:date="2009-05-30T03:16:00Z"/>
            </w:rPr>
          </w:rPrChange>
        </w:rPr>
      </w:pPr>
      <w:ins w:id="4049" w:author="." w:date="2009-05-30T03:16:00Z">
        <w:r>
          <w:rPr>
            <w:rFonts w:ascii="Times New Roman" w:hAnsi="Times New Roman"/>
            <w:noProof/>
            <w:rPrChange w:id="4050" w:author="." w:date="2009-05-30T00:43:00Z">
              <w:rPr>
                <w:rFonts w:ascii="Times New Roman" w:hAnsi="Times New Roman"/>
              </w:rPr>
            </w:rPrChange>
          </w:rPr>
          <w:t>15.</w:t>
        </w:r>
        <w:r>
          <w:rPr>
            <w:rFonts w:ascii="Times New Roman" w:hAnsi="Times New Roman"/>
            <w:noProof/>
            <w:rPrChange w:id="4051" w:author="." w:date="2009-05-30T00:43:00Z">
              <w:rPr>
                <w:rFonts w:ascii="Times New Roman" w:hAnsi="Times New Roman"/>
              </w:rPr>
            </w:rPrChange>
          </w:rPr>
          <w:tab/>
          <w:t xml:space="preserve">Larson, S.M., C. Snow, and V. Pande, </w:t>
        </w:r>
        <w:r w:rsidRPr="0033544C">
          <w:rPr>
            <w:rFonts w:ascii="Times New Roman" w:hAnsi="Times New Roman"/>
            <w:i/>
            <w:noProof/>
            <w:rPrChange w:id="4052" w:author="." w:date="2009-05-30T00:43:00Z">
              <w:rPr>
                <w:rFonts w:ascii="Times New Roman" w:hAnsi="Times New Roman"/>
              </w:rPr>
            </w:rPrChange>
          </w:rPr>
          <w:t>Modern Methods in Computational Biology</w:t>
        </w:r>
        <w:r>
          <w:rPr>
            <w:rFonts w:ascii="Times New Roman" w:hAnsi="Times New Roman"/>
            <w:noProof/>
            <w:rPrChange w:id="4053" w:author="." w:date="2009-05-30T00:43:00Z">
              <w:rPr>
                <w:rFonts w:ascii="Times New Roman" w:hAnsi="Times New Roman"/>
              </w:rPr>
            </w:rPrChange>
          </w:rPr>
          <w:t>. 2003, Horizon Press.</w:t>
        </w:r>
      </w:ins>
    </w:p>
    <w:p w:rsidR="00CF1EDE" w:rsidRPr="00CF1EDE" w:rsidRDefault="0033544C" w:rsidP="00CF1EDE">
      <w:pPr>
        <w:ind w:left="720" w:hanging="720"/>
        <w:rPr>
          <w:ins w:id="4054" w:author="." w:date="2009-05-30T03:16:00Z"/>
          <w:rFonts w:ascii="Times New Roman" w:hAnsi="Times New Roman"/>
          <w:noProof/>
          <w:rPrChange w:id="4055" w:author="." w:date="2009-05-30T00:43:00Z">
            <w:rPr>
              <w:ins w:id="4056" w:author="." w:date="2009-05-30T03:16:00Z"/>
            </w:rPr>
          </w:rPrChange>
        </w:rPr>
      </w:pPr>
      <w:ins w:id="4057" w:author="." w:date="2009-05-30T03:16:00Z">
        <w:r>
          <w:rPr>
            <w:rFonts w:ascii="Times New Roman" w:hAnsi="Times New Roman"/>
            <w:noProof/>
            <w:rPrChange w:id="4058" w:author="." w:date="2009-05-30T00:43:00Z">
              <w:rPr>
                <w:rFonts w:ascii="Times New Roman" w:hAnsi="Times New Roman"/>
              </w:rPr>
            </w:rPrChange>
          </w:rPr>
          <w:t>16.</w:t>
        </w:r>
        <w:r>
          <w:rPr>
            <w:rFonts w:ascii="Times New Roman" w:hAnsi="Times New Roman"/>
            <w:noProof/>
            <w:rPrChange w:id="4059" w:author="." w:date="2009-05-30T00:43:00Z">
              <w:rPr>
                <w:rFonts w:ascii="Times New Roman" w:hAnsi="Times New Roman"/>
              </w:rPr>
            </w:rPrChange>
          </w:rPr>
          <w:tab/>
        </w:r>
        <w:r w:rsidRPr="0033544C">
          <w:rPr>
            <w:rFonts w:ascii="Times New Roman" w:hAnsi="Times New Roman"/>
            <w:i/>
            <w:noProof/>
            <w:rPrChange w:id="4060" w:author="." w:date="2009-05-30T00:43:00Z">
              <w:rPr>
                <w:rFonts w:ascii="Times New Roman" w:hAnsi="Times New Roman"/>
              </w:rPr>
            </w:rPrChange>
          </w:rPr>
          <w:t>The genome@home project web site</w:t>
        </w:r>
        <w:r>
          <w:rPr>
            <w:rFonts w:ascii="Times New Roman" w:hAnsi="Times New Roman"/>
            <w:noProof/>
            <w:rPrChange w:id="4061"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"http://genomeathome.stanford.edu/" </w:instrText>
        </w:r>
        <w:r>
          <w:rPr>
            <w:rFonts w:ascii="Times New Roman" w:hAnsi="Times New Roman"/>
            <w:noProof/>
          </w:rPr>
          <w:fldChar w:fldCharType="separate"/>
        </w:r>
        <w:r w:rsidRPr="0033544C">
          <w:rPr>
            <w:rStyle w:val="Hyperlink"/>
            <w:noProof/>
            <w:rPrChange w:id="4062" w:author="." w:date="2009-05-30T00:43:00Z">
              <w:rPr>
                <w:rFonts w:ascii="Times New Roman" w:hAnsi="Times New Roman"/>
              </w:rPr>
            </w:rPrChange>
          </w:rPr>
          <w:t>http://genomeathome.stanford.edu/</w:t>
        </w:r>
        <w:r>
          <w:rPr>
            <w:rFonts w:ascii="Times New Roman" w:hAnsi="Times New Roman"/>
            <w:noProof/>
          </w:rPr>
          <w:fldChar w:fldCharType="end"/>
        </w:r>
        <w:r>
          <w:rPr>
            <w:rFonts w:ascii="Times New Roman" w:hAnsi="Times New Roman"/>
            <w:noProof/>
            <w:rPrChange w:id="4063" w:author="." w:date="2009-05-30T00:43:00Z">
              <w:rPr>
                <w:rFonts w:ascii="Times New Roman" w:hAnsi="Times New Roman"/>
              </w:rPr>
            </w:rPrChange>
          </w:rPr>
          <w:t>.</w:t>
        </w:r>
      </w:ins>
    </w:p>
    <w:p w:rsidR="00CF1EDE" w:rsidRPr="00CF1EDE" w:rsidRDefault="0033544C" w:rsidP="00CF1EDE">
      <w:pPr>
        <w:ind w:left="720" w:hanging="720"/>
        <w:rPr>
          <w:ins w:id="4064" w:author="." w:date="2009-05-30T03:16:00Z"/>
          <w:rFonts w:ascii="Times New Roman" w:hAnsi="Times New Roman"/>
          <w:noProof/>
          <w:rPrChange w:id="4065" w:author="." w:date="2009-05-30T00:43:00Z">
            <w:rPr>
              <w:ins w:id="4066" w:author="." w:date="2009-05-30T03:16:00Z"/>
            </w:rPr>
          </w:rPrChange>
        </w:rPr>
      </w:pPr>
      <w:ins w:id="4067" w:author="." w:date="2009-05-30T03:16:00Z">
        <w:r>
          <w:rPr>
            <w:rFonts w:ascii="Times New Roman" w:hAnsi="Times New Roman"/>
            <w:noProof/>
            <w:rPrChange w:id="4068" w:author="." w:date="2009-05-30T00:43:00Z">
              <w:rPr>
                <w:rFonts w:ascii="Times New Roman" w:hAnsi="Times New Roman"/>
              </w:rPr>
            </w:rPrChange>
          </w:rPr>
          <w:t>17.</w:t>
        </w:r>
        <w:r>
          <w:rPr>
            <w:rFonts w:ascii="Times New Roman" w:hAnsi="Times New Roman"/>
            <w:noProof/>
            <w:rPrChange w:id="4069" w:author="." w:date="2009-05-30T00:43:00Z">
              <w:rPr>
                <w:rFonts w:ascii="Times New Roman" w:hAnsi="Times New Roman"/>
              </w:rPr>
            </w:rPrChange>
          </w:rPr>
          <w:tab/>
          <w:t xml:space="preserve">Zissimos, A., et al., </w:t>
        </w:r>
        <w:r w:rsidRPr="0033544C">
          <w:rPr>
            <w:rFonts w:ascii="Times New Roman" w:hAnsi="Times New Roman"/>
            <w:i/>
            <w:noProof/>
            <w:rPrChange w:id="4070" w:author="." w:date="2009-05-30T00:43:00Z">
              <w:rPr>
                <w:rFonts w:ascii="Times New Roman" w:hAnsi="Times New Roman"/>
              </w:rPr>
            </w:rPrChange>
          </w:rPr>
          <w:t>GridTorrent: Optimizing data transfers in the Grid with collaborative sharing.</w:t>
        </w:r>
        <w:r>
          <w:rPr>
            <w:rFonts w:ascii="Times New Roman" w:hAnsi="Times New Roman"/>
            <w:noProof/>
            <w:rPrChange w:id="4071" w:author="." w:date="2009-05-30T00:43:00Z">
              <w:rPr>
                <w:rFonts w:ascii="Times New Roman" w:hAnsi="Times New Roman"/>
              </w:rPr>
            </w:rPrChange>
          </w:rPr>
          <w:t xml:space="preserve"> 11th Panhellenic Conference on Informatics (Patras, Greece, May 2007). PCI2007, 2007.</w:t>
        </w:r>
      </w:ins>
    </w:p>
    <w:p w:rsidR="00CF1EDE" w:rsidRPr="00CF1EDE" w:rsidRDefault="0033544C" w:rsidP="00CF1EDE">
      <w:pPr>
        <w:ind w:left="720" w:hanging="720"/>
        <w:rPr>
          <w:ins w:id="4072" w:author="." w:date="2009-05-30T03:16:00Z"/>
          <w:rFonts w:ascii="Times New Roman" w:hAnsi="Times New Roman"/>
          <w:noProof/>
          <w:rPrChange w:id="4073" w:author="." w:date="2009-05-30T00:43:00Z">
            <w:rPr>
              <w:ins w:id="4074" w:author="." w:date="2009-05-30T03:16:00Z"/>
            </w:rPr>
          </w:rPrChange>
        </w:rPr>
      </w:pPr>
      <w:ins w:id="4075" w:author="." w:date="2009-05-30T03:16:00Z">
        <w:r>
          <w:rPr>
            <w:rFonts w:ascii="Times New Roman" w:hAnsi="Times New Roman"/>
            <w:noProof/>
            <w:rPrChange w:id="4076" w:author="." w:date="2009-05-30T00:43:00Z">
              <w:rPr>
                <w:rFonts w:ascii="Times New Roman" w:hAnsi="Times New Roman"/>
              </w:rPr>
            </w:rPrChange>
          </w:rPr>
          <w:lastRenderedPageBreak/>
          <w:t>18.</w:t>
        </w:r>
        <w:r>
          <w:rPr>
            <w:rFonts w:ascii="Times New Roman" w:hAnsi="Times New Roman"/>
            <w:noProof/>
            <w:rPrChange w:id="4077" w:author="." w:date="2009-05-30T00:43:00Z">
              <w:rPr>
                <w:rFonts w:ascii="Times New Roman" w:hAnsi="Times New Roman"/>
              </w:rPr>
            </w:rPrChange>
          </w:rPr>
          <w:tab/>
          <w:t xml:space="preserve">McNab, A., S. Kaushal, and Y. Li, </w:t>
        </w:r>
        <w:r w:rsidRPr="0033544C">
          <w:rPr>
            <w:rFonts w:ascii="Times New Roman" w:hAnsi="Times New Roman"/>
            <w:i/>
            <w:noProof/>
            <w:rPrChange w:id="4078" w:author="." w:date="2009-05-30T00:43:00Z">
              <w:rPr>
                <w:rFonts w:ascii="Times New Roman" w:hAnsi="Times New Roman"/>
              </w:rPr>
            </w:rPrChange>
          </w:rPr>
          <w:t xml:space="preserve">Web servers for bulk file transfer and storage </w:t>
        </w:r>
        <w:r>
          <w:rPr>
            <w:rFonts w:ascii="Times New Roman" w:hAnsi="Times New Roman"/>
            <w:noProof/>
            <w:rPrChange w:id="4079" w:author="." w:date="2009-05-30T00:43:00Z">
              <w:rPr>
                <w:rFonts w:ascii="Times New Roman" w:hAnsi="Times New Roman"/>
              </w:rPr>
            </w:rPrChange>
          </w:rPr>
          <w:t xml:space="preserve">in </w:t>
        </w:r>
        <w:r w:rsidRPr="0033544C">
          <w:rPr>
            <w:rFonts w:ascii="Times New Roman" w:hAnsi="Times New Roman"/>
            <w:i/>
            <w:noProof/>
            <w:rPrChange w:id="4080" w:author="." w:date="2009-05-30T00:43:00Z">
              <w:rPr>
                <w:rFonts w:ascii="Times New Roman" w:hAnsi="Times New Roman"/>
              </w:rPr>
            </w:rPrChange>
          </w:rPr>
          <w:t>CHEP 06 Computing in High Energy and Nuclear Physics (Distributed Event production and processing)</w:t>
        </w:r>
        <w:r>
          <w:rPr>
            <w:rFonts w:ascii="Times New Roman" w:hAnsi="Times New Roman"/>
            <w:noProof/>
            <w:rPrChange w:id="4081" w:author="." w:date="2009-05-30T00:43:00Z">
              <w:rPr>
                <w:rFonts w:ascii="Times New Roman" w:hAnsi="Times New Roman"/>
              </w:rPr>
            </w:rPrChange>
          </w:rPr>
          <w:t>. 2006: Mumbai, India.</w:t>
        </w:r>
      </w:ins>
    </w:p>
    <w:p w:rsidR="00CF1EDE" w:rsidRPr="00CF1EDE" w:rsidRDefault="0033544C" w:rsidP="00CF1EDE">
      <w:pPr>
        <w:ind w:left="720" w:hanging="720"/>
        <w:rPr>
          <w:ins w:id="4082" w:author="." w:date="2009-05-30T03:16:00Z"/>
          <w:rFonts w:ascii="Times New Roman" w:hAnsi="Times New Roman"/>
          <w:noProof/>
          <w:rPrChange w:id="4083" w:author="." w:date="2009-05-30T00:43:00Z">
            <w:rPr>
              <w:ins w:id="4084" w:author="." w:date="2009-05-30T03:16:00Z"/>
            </w:rPr>
          </w:rPrChange>
        </w:rPr>
      </w:pPr>
      <w:ins w:id="4085" w:author="." w:date="2009-05-30T03:16:00Z">
        <w:r>
          <w:rPr>
            <w:rFonts w:ascii="Times New Roman" w:hAnsi="Times New Roman"/>
            <w:noProof/>
            <w:rPrChange w:id="4086" w:author="." w:date="2009-05-30T00:43:00Z">
              <w:rPr>
                <w:rFonts w:ascii="Times New Roman" w:hAnsi="Times New Roman"/>
              </w:rPr>
            </w:rPrChange>
          </w:rPr>
          <w:t>19.</w:t>
        </w:r>
        <w:r>
          <w:rPr>
            <w:rFonts w:ascii="Times New Roman" w:hAnsi="Times New Roman"/>
            <w:noProof/>
            <w:rPrChange w:id="4087" w:author="." w:date="2009-05-30T00:43:00Z">
              <w:rPr>
                <w:rFonts w:ascii="Times New Roman" w:hAnsi="Times New Roman"/>
              </w:rPr>
            </w:rPrChange>
          </w:rPr>
          <w:tab/>
        </w:r>
        <w:r w:rsidRPr="0033544C">
          <w:rPr>
            <w:rFonts w:ascii="Times New Roman" w:hAnsi="Times New Roman"/>
            <w:i/>
            <w:noProof/>
            <w:rPrChange w:id="4088" w:author="." w:date="2009-05-30T00:43:00Z">
              <w:rPr>
                <w:rFonts w:ascii="Times New Roman" w:hAnsi="Times New Roman"/>
              </w:rPr>
            </w:rPrChange>
          </w:rPr>
          <w:t>Voyager, The Interstellar Mission:</w:t>
        </w:r>
        <w:r>
          <w:rPr>
            <w:rFonts w:ascii="Times New Roman" w:hAnsi="Times New Roman"/>
            <w:noProof/>
            <w:rPrChange w:id="4089"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"http://voyager.jpl.nasa.gov/" </w:instrText>
        </w:r>
        <w:r>
          <w:rPr>
            <w:rFonts w:ascii="Times New Roman" w:hAnsi="Times New Roman"/>
            <w:noProof/>
          </w:rPr>
          <w:fldChar w:fldCharType="separate"/>
        </w:r>
        <w:r w:rsidRPr="0033544C">
          <w:rPr>
            <w:rStyle w:val="Hyperlink"/>
            <w:noProof/>
            <w:rPrChange w:id="4090" w:author="." w:date="2009-05-30T00:43:00Z">
              <w:rPr>
                <w:rFonts w:ascii="Times New Roman" w:hAnsi="Times New Roman"/>
              </w:rPr>
            </w:rPrChange>
          </w:rPr>
          <w:t>http://voyager.jpl.nasa.gov/</w:t>
        </w:r>
        <w:r>
          <w:rPr>
            <w:rFonts w:ascii="Times New Roman" w:hAnsi="Times New Roman"/>
            <w:noProof/>
          </w:rPr>
          <w:fldChar w:fldCharType="end"/>
        </w:r>
        <w:r>
          <w:rPr>
            <w:rFonts w:ascii="Times New Roman" w:hAnsi="Times New Roman"/>
            <w:noProof/>
            <w:rPrChange w:id="4091" w:author="." w:date="2009-05-30T00:43:00Z">
              <w:rPr>
                <w:rFonts w:ascii="Times New Roman" w:hAnsi="Times New Roman"/>
              </w:rPr>
            </w:rPrChange>
          </w:rPr>
          <w:t>.</w:t>
        </w:r>
      </w:ins>
    </w:p>
    <w:p w:rsidR="00CF1EDE" w:rsidRPr="00CF1EDE" w:rsidRDefault="0033544C" w:rsidP="00CF1EDE">
      <w:pPr>
        <w:ind w:left="720" w:hanging="720"/>
        <w:rPr>
          <w:ins w:id="4092" w:author="." w:date="2009-05-30T03:16:00Z"/>
          <w:rFonts w:ascii="Times New Roman" w:hAnsi="Times New Roman"/>
          <w:noProof/>
          <w:rPrChange w:id="4093" w:author="." w:date="2009-05-30T00:43:00Z">
            <w:rPr>
              <w:ins w:id="4094" w:author="." w:date="2009-05-30T03:16:00Z"/>
            </w:rPr>
          </w:rPrChange>
        </w:rPr>
      </w:pPr>
      <w:ins w:id="4095" w:author="." w:date="2009-05-30T03:16:00Z">
        <w:r>
          <w:rPr>
            <w:rFonts w:ascii="Times New Roman" w:hAnsi="Times New Roman"/>
            <w:noProof/>
            <w:rPrChange w:id="4096" w:author="." w:date="2009-05-30T00:43:00Z">
              <w:rPr>
                <w:rFonts w:ascii="Times New Roman" w:hAnsi="Times New Roman"/>
              </w:rPr>
            </w:rPrChange>
          </w:rPr>
          <w:t>20.</w:t>
        </w:r>
        <w:r>
          <w:rPr>
            <w:rFonts w:ascii="Times New Roman" w:hAnsi="Times New Roman"/>
            <w:noProof/>
            <w:rPrChange w:id="4097" w:author="." w:date="2009-05-30T00:43:00Z">
              <w:rPr>
                <w:rFonts w:ascii="Times New Roman" w:hAnsi="Times New Roman"/>
              </w:rPr>
            </w:rPrChange>
          </w:rPr>
          <w:tab/>
        </w:r>
        <w:r w:rsidRPr="0033544C">
          <w:rPr>
            <w:rFonts w:ascii="Times New Roman" w:hAnsi="Times New Roman"/>
            <w:i/>
            <w:noProof/>
            <w:rPrChange w:id="4098" w:author="." w:date="2009-05-30T00:43:00Z">
              <w:rPr>
                <w:rFonts w:ascii="Times New Roman" w:hAnsi="Times New Roman"/>
              </w:rPr>
            </w:rPrChange>
          </w:rPr>
          <w:t>Voyager I</w:t>
        </w:r>
        <w:r>
          <w:rPr>
            <w:rFonts w:ascii="Times New Roman" w:hAnsi="Times New Roman"/>
            <w:noProof/>
            <w:rPrChange w:id="4099" w:author="." w:date="2009-05-30T00:43:00Z">
              <w:rPr>
                <w:rFonts w:ascii="Times New Roman" w:hAnsi="Times New Roman"/>
              </w:rPr>
            </w:rPrChange>
          </w:rPr>
          <w:t xml:space="preserve">. Available from: </w:t>
        </w:r>
        <w:r>
          <w:rPr>
            <w:rFonts w:ascii="Times New Roman" w:hAnsi="Times New Roman"/>
            <w:noProof/>
          </w:rPr>
          <w:fldChar w:fldCharType="begin"/>
        </w:r>
        <w:r w:rsidR="00CF1EDE">
          <w:rPr>
            <w:rFonts w:ascii="Times New Roman" w:hAnsi="Times New Roman"/>
            <w:noProof/>
          </w:rPr>
          <w:instrText xml:space="preserve"> HYPERLINK "http://en.wikipedia.org/wiki/Voyager_1" </w:instrText>
        </w:r>
        <w:r>
          <w:rPr>
            <w:rFonts w:ascii="Times New Roman" w:hAnsi="Times New Roman"/>
            <w:noProof/>
          </w:rPr>
          <w:fldChar w:fldCharType="separate"/>
        </w:r>
        <w:r w:rsidRPr="0033544C">
          <w:rPr>
            <w:rStyle w:val="Hyperlink"/>
            <w:noProof/>
            <w:rPrChange w:id="4100" w:author="." w:date="2009-05-30T00:43:00Z">
              <w:rPr>
                <w:rFonts w:ascii="Times New Roman" w:hAnsi="Times New Roman"/>
              </w:rPr>
            </w:rPrChange>
          </w:rPr>
          <w:t>http://en.wikipedia.org/wiki/Voyager_1</w:t>
        </w:r>
        <w:r>
          <w:rPr>
            <w:rFonts w:ascii="Times New Roman" w:hAnsi="Times New Roman"/>
            <w:noProof/>
          </w:rPr>
          <w:fldChar w:fldCharType="end"/>
        </w:r>
        <w:r>
          <w:rPr>
            <w:rFonts w:ascii="Times New Roman" w:hAnsi="Times New Roman"/>
            <w:noProof/>
            <w:rPrChange w:id="4101" w:author="." w:date="2009-05-30T00:43:00Z">
              <w:rPr>
                <w:rFonts w:ascii="Times New Roman" w:hAnsi="Times New Roman"/>
              </w:rPr>
            </w:rPrChange>
          </w:rPr>
          <w:t>.</w:t>
        </w:r>
      </w:ins>
    </w:p>
    <w:p w:rsidR="00CF1EDE" w:rsidRPr="00CF1EDE" w:rsidRDefault="0033544C" w:rsidP="00CF1EDE">
      <w:pPr>
        <w:ind w:left="720" w:hanging="720"/>
        <w:rPr>
          <w:ins w:id="4102" w:author="." w:date="2009-05-30T03:16:00Z"/>
          <w:rFonts w:ascii="Times New Roman" w:hAnsi="Times New Roman"/>
          <w:noProof/>
          <w:rPrChange w:id="4103" w:author="." w:date="2009-05-30T00:43:00Z">
            <w:rPr>
              <w:ins w:id="4104" w:author="." w:date="2009-05-30T03:16:00Z"/>
            </w:rPr>
          </w:rPrChange>
        </w:rPr>
      </w:pPr>
      <w:ins w:id="4105" w:author="." w:date="2009-05-30T03:16:00Z">
        <w:r>
          <w:rPr>
            <w:rFonts w:ascii="Times New Roman" w:hAnsi="Times New Roman"/>
            <w:noProof/>
            <w:rPrChange w:id="4106" w:author="." w:date="2009-05-30T00:43:00Z">
              <w:rPr>
                <w:rFonts w:ascii="Times New Roman" w:hAnsi="Times New Roman"/>
              </w:rPr>
            </w:rPrChange>
          </w:rPr>
          <w:t>21.</w:t>
        </w:r>
        <w:r>
          <w:rPr>
            <w:rFonts w:ascii="Times New Roman" w:hAnsi="Times New Roman"/>
            <w:noProof/>
            <w:rPrChange w:id="4107" w:author="." w:date="2009-05-30T00:43:00Z">
              <w:rPr>
                <w:rFonts w:ascii="Times New Roman" w:hAnsi="Times New Roman"/>
              </w:rPr>
            </w:rPrChange>
          </w:rPr>
          <w:tab/>
        </w:r>
        <w:r w:rsidRPr="0033544C">
          <w:rPr>
            <w:rFonts w:ascii="Times New Roman" w:hAnsi="Times New Roman"/>
            <w:i/>
            <w:noProof/>
            <w:rPrChange w:id="4108" w:author="." w:date="2009-05-30T00:43:00Z">
              <w:rPr>
                <w:rFonts w:ascii="Times New Roman" w:hAnsi="Times New Roman"/>
              </w:rPr>
            </w:rPrChange>
          </w:rPr>
          <w:t>Voyager Program</w:t>
        </w:r>
        <w:r>
          <w:rPr>
            <w:rFonts w:ascii="Times New Roman" w:hAnsi="Times New Roman"/>
            <w:noProof/>
            <w:rPrChange w:id="4109" w:author="." w:date="2009-05-30T00:43:00Z">
              <w:rPr>
                <w:rFonts w:ascii="Times New Roman" w:hAnsi="Times New Roman"/>
              </w:rPr>
            </w:rPrChange>
          </w:rPr>
          <w:t xml:space="preserve">. Available from: </w:t>
        </w:r>
        <w:r>
          <w:rPr>
            <w:rFonts w:ascii="Times New Roman" w:hAnsi="Times New Roman"/>
            <w:noProof/>
          </w:rPr>
          <w:fldChar w:fldCharType="begin"/>
        </w:r>
        <w:r w:rsidR="00CF1EDE">
          <w:rPr>
            <w:rFonts w:ascii="Times New Roman" w:hAnsi="Times New Roman"/>
            <w:noProof/>
          </w:rPr>
          <w:instrText xml:space="preserve"> HYPERLINK "http://en.wikipedia.org/wiki/Voyager_program" </w:instrText>
        </w:r>
        <w:r>
          <w:rPr>
            <w:rFonts w:ascii="Times New Roman" w:hAnsi="Times New Roman"/>
            <w:noProof/>
          </w:rPr>
          <w:fldChar w:fldCharType="separate"/>
        </w:r>
        <w:r w:rsidRPr="0033544C">
          <w:rPr>
            <w:rStyle w:val="Hyperlink"/>
            <w:noProof/>
            <w:rPrChange w:id="4110" w:author="." w:date="2009-05-30T00:43:00Z">
              <w:rPr>
                <w:rFonts w:ascii="Times New Roman" w:hAnsi="Times New Roman"/>
              </w:rPr>
            </w:rPrChange>
          </w:rPr>
          <w:t>http://en.wikipedia.org/wiki/Voyager_program</w:t>
        </w:r>
        <w:r>
          <w:rPr>
            <w:rFonts w:ascii="Times New Roman" w:hAnsi="Times New Roman"/>
            <w:noProof/>
          </w:rPr>
          <w:fldChar w:fldCharType="end"/>
        </w:r>
        <w:r>
          <w:rPr>
            <w:rFonts w:ascii="Times New Roman" w:hAnsi="Times New Roman"/>
            <w:noProof/>
            <w:rPrChange w:id="4111" w:author="." w:date="2009-05-30T00:43:00Z">
              <w:rPr>
                <w:rFonts w:ascii="Times New Roman" w:hAnsi="Times New Roman"/>
              </w:rPr>
            </w:rPrChange>
          </w:rPr>
          <w:t>.</w:t>
        </w:r>
      </w:ins>
    </w:p>
    <w:p w:rsidR="00CF1EDE" w:rsidRPr="00CF1EDE" w:rsidRDefault="0033544C" w:rsidP="00CF1EDE">
      <w:pPr>
        <w:ind w:left="720" w:hanging="720"/>
        <w:rPr>
          <w:ins w:id="4112" w:author="." w:date="2009-05-30T03:16:00Z"/>
          <w:rFonts w:ascii="Times New Roman" w:hAnsi="Times New Roman"/>
          <w:noProof/>
          <w:rPrChange w:id="4113" w:author="." w:date="2009-05-30T00:43:00Z">
            <w:rPr>
              <w:ins w:id="4114" w:author="." w:date="2009-05-30T03:16:00Z"/>
            </w:rPr>
          </w:rPrChange>
        </w:rPr>
      </w:pPr>
      <w:ins w:id="4115" w:author="." w:date="2009-05-30T03:16:00Z">
        <w:r>
          <w:rPr>
            <w:rFonts w:ascii="Times New Roman" w:hAnsi="Times New Roman"/>
            <w:noProof/>
            <w:rPrChange w:id="4116" w:author="." w:date="2009-05-30T00:43:00Z">
              <w:rPr>
                <w:rFonts w:ascii="Times New Roman" w:hAnsi="Times New Roman"/>
              </w:rPr>
            </w:rPrChange>
          </w:rPr>
          <w:t>22.</w:t>
        </w:r>
        <w:r>
          <w:rPr>
            <w:rFonts w:ascii="Times New Roman" w:hAnsi="Times New Roman"/>
            <w:noProof/>
            <w:rPrChange w:id="4117" w:author="." w:date="2009-05-30T00:43:00Z">
              <w:rPr>
                <w:rFonts w:ascii="Times New Roman" w:hAnsi="Times New Roman"/>
              </w:rPr>
            </w:rPrChange>
          </w:rPr>
          <w:tab/>
        </w:r>
        <w:r w:rsidRPr="0033544C">
          <w:rPr>
            <w:rFonts w:ascii="Times New Roman" w:hAnsi="Times New Roman"/>
            <w:i/>
            <w:noProof/>
            <w:sz w:val="28"/>
            <w:rPrChange w:id="4118" w:author="." w:date="2009-05-30T00:43:00Z">
              <w:rPr>
                <w:rFonts w:ascii="Times New Roman" w:hAnsi="Times New Roman"/>
              </w:rPr>
            </w:rPrChange>
          </w:rPr>
          <w:t>Zhu, Y.</w:t>
        </w:r>
        <w:r>
          <w:rPr>
            <w:rFonts w:ascii="Times New Roman" w:hAnsi="Times New Roman"/>
            <w:noProof/>
            <w:rPrChange w:id="4119" w:author="." w:date="2009-05-30T00:43:00Z">
              <w:rPr>
                <w:rFonts w:ascii="Times New Roman" w:hAnsi="Times New Roman"/>
              </w:rPr>
            </w:rPrChange>
          </w:rPr>
          <w:t xml:space="preserve">, et al., </w:t>
        </w:r>
        <w:r w:rsidRPr="0033544C">
          <w:rPr>
            <w:rFonts w:ascii="Times New Roman" w:hAnsi="Times New Roman"/>
            <w:i/>
            <w:noProof/>
            <w:rPrChange w:id="4120" w:author="." w:date="2009-05-30T00:43:00Z">
              <w:rPr>
                <w:rFonts w:ascii="Times New Roman" w:hAnsi="Times New Roman"/>
              </w:rPr>
            </w:rPrChange>
          </w:rPr>
          <w:t>Mechanisms for High Volume Data Transfer in Grids</w:t>
        </w:r>
        <w:r>
          <w:rPr>
            <w:rFonts w:ascii="Times New Roman" w:hAnsi="Times New Roman"/>
            <w:noProof/>
            <w:rPrChange w:id="4121" w:author="." w:date="2009-05-30T00:43:00Z">
              <w:rPr>
                <w:rFonts w:ascii="Times New Roman" w:hAnsi="Times New Roman"/>
              </w:rPr>
            </w:rPrChange>
          </w:rPr>
          <w:t>. 2007.</w:t>
        </w:r>
      </w:ins>
    </w:p>
    <w:p w:rsidR="00CF1EDE" w:rsidRPr="00CF1EDE" w:rsidRDefault="0033544C" w:rsidP="00CF1EDE">
      <w:pPr>
        <w:ind w:left="720" w:hanging="720"/>
        <w:rPr>
          <w:ins w:id="4122" w:author="." w:date="2009-05-30T03:16:00Z"/>
          <w:rFonts w:ascii="Times New Roman" w:hAnsi="Times New Roman"/>
          <w:noProof/>
          <w:rPrChange w:id="4123" w:author="." w:date="2009-05-30T00:43:00Z">
            <w:rPr>
              <w:ins w:id="4124" w:author="." w:date="2009-05-30T03:16:00Z"/>
            </w:rPr>
          </w:rPrChange>
        </w:rPr>
      </w:pPr>
      <w:ins w:id="4125" w:author="." w:date="2009-05-30T03:16:00Z">
        <w:r>
          <w:rPr>
            <w:rFonts w:ascii="Times New Roman" w:hAnsi="Times New Roman"/>
            <w:noProof/>
            <w:rPrChange w:id="4126" w:author="." w:date="2009-05-30T00:43:00Z">
              <w:rPr>
                <w:rFonts w:ascii="Times New Roman" w:hAnsi="Times New Roman"/>
              </w:rPr>
            </w:rPrChange>
          </w:rPr>
          <w:t>23.</w:t>
        </w:r>
        <w:r>
          <w:rPr>
            <w:rFonts w:ascii="Times New Roman" w:hAnsi="Times New Roman"/>
            <w:noProof/>
            <w:rPrChange w:id="4127" w:author="." w:date="2009-05-30T00:43:00Z">
              <w:rPr>
                <w:rFonts w:ascii="Times New Roman" w:hAnsi="Times New Roman"/>
              </w:rPr>
            </w:rPrChange>
          </w:rPr>
          <w:tab/>
          <w:t xml:space="preserve">Allcock, B., et al., </w:t>
        </w:r>
        <w:r w:rsidRPr="0033544C">
          <w:rPr>
            <w:rFonts w:ascii="Times New Roman" w:hAnsi="Times New Roman"/>
            <w:i/>
            <w:noProof/>
            <w:rPrChange w:id="4128" w:author="." w:date="2009-05-30T00:43:00Z">
              <w:rPr>
                <w:rFonts w:ascii="Times New Roman" w:hAnsi="Times New Roman"/>
              </w:rPr>
            </w:rPrChange>
          </w:rPr>
          <w:t>Data Management and Transfer in High Performance Computational Grid Environments.</w:t>
        </w:r>
        <w:r>
          <w:rPr>
            <w:rFonts w:ascii="Times New Roman" w:hAnsi="Times New Roman"/>
            <w:noProof/>
            <w:rPrChange w:id="4129" w:author="." w:date="2009-05-30T00:43:00Z">
              <w:rPr>
                <w:rFonts w:ascii="Times New Roman" w:hAnsi="Times New Roman"/>
              </w:rPr>
            </w:rPrChange>
          </w:rPr>
          <w:t xml:space="preserve"> Parallel Computing, 2002. </w:t>
        </w:r>
        <w:r w:rsidRPr="0033544C">
          <w:rPr>
            <w:rFonts w:ascii="Times New Roman" w:hAnsi="Times New Roman"/>
            <w:b/>
            <w:noProof/>
            <w:rPrChange w:id="4130" w:author="." w:date="2009-05-30T00:43:00Z">
              <w:rPr>
                <w:rFonts w:ascii="Times New Roman" w:hAnsi="Times New Roman"/>
              </w:rPr>
            </w:rPrChange>
          </w:rPr>
          <w:t>28</w:t>
        </w:r>
        <w:r>
          <w:rPr>
            <w:rFonts w:ascii="Times New Roman" w:hAnsi="Times New Roman"/>
            <w:noProof/>
            <w:rPrChange w:id="4131" w:author="." w:date="2009-05-30T00:43:00Z">
              <w:rPr>
                <w:rFonts w:ascii="Times New Roman" w:hAnsi="Times New Roman"/>
              </w:rPr>
            </w:rPrChange>
          </w:rPr>
          <w:t>(5): p. 749-771.</w:t>
        </w:r>
      </w:ins>
    </w:p>
    <w:p w:rsidR="00CF1EDE" w:rsidRPr="00CF1EDE" w:rsidRDefault="0033544C" w:rsidP="00CF1EDE">
      <w:pPr>
        <w:ind w:left="720" w:hanging="720"/>
        <w:rPr>
          <w:ins w:id="4132" w:author="." w:date="2009-05-30T03:16:00Z"/>
          <w:rFonts w:ascii="Times New Roman" w:hAnsi="Times New Roman"/>
          <w:noProof/>
          <w:rPrChange w:id="4133" w:author="." w:date="2009-05-30T00:43:00Z">
            <w:rPr>
              <w:ins w:id="4134" w:author="." w:date="2009-05-30T03:16:00Z"/>
            </w:rPr>
          </w:rPrChange>
        </w:rPr>
      </w:pPr>
      <w:ins w:id="4135" w:author="." w:date="2009-05-30T03:16:00Z">
        <w:r>
          <w:rPr>
            <w:rFonts w:ascii="Times New Roman" w:hAnsi="Times New Roman"/>
            <w:noProof/>
            <w:rPrChange w:id="4136" w:author="." w:date="2009-05-30T00:43:00Z">
              <w:rPr>
                <w:rFonts w:ascii="Times New Roman" w:hAnsi="Times New Roman"/>
              </w:rPr>
            </w:rPrChange>
          </w:rPr>
          <w:t>24.</w:t>
        </w:r>
        <w:r>
          <w:rPr>
            <w:rFonts w:ascii="Times New Roman" w:hAnsi="Times New Roman"/>
            <w:noProof/>
            <w:rPrChange w:id="4137" w:author="." w:date="2009-05-30T00:43:00Z">
              <w:rPr>
                <w:rFonts w:ascii="Times New Roman" w:hAnsi="Times New Roman"/>
              </w:rPr>
            </w:rPrChange>
          </w:rPr>
          <w:tab/>
          <w:t xml:space="preserve">Gibson, G. and R. Van Meter, </w:t>
        </w:r>
        <w:r w:rsidRPr="0033544C">
          <w:rPr>
            <w:rFonts w:ascii="Times New Roman" w:hAnsi="Times New Roman"/>
            <w:i/>
            <w:noProof/>
            <w:rPrChange w:id="4138" w:author="." w:date="2009-05-30T00:43:00Z">
              <w:rPr>
                <w:rFonts w:ascii="Times New Roman" w:hAnsi="Times New Roman"/>
              </w:rPr>
            </w:rPrChange>
          </w:rPr>
          <w:t>Network Attached Storage Architecture.</w:t>
        </w:r>
        <w:r>
          <w:rPr>
            <w:rFonts w:ascii="Times New Roman" w:hAnsi="Times New Roman"/>
            <w:noProof/>
            <w:rPrChange w:id="4139" w:author="." w:date="2009-05-30T00:43:00Z">
              <w:rPr>
                <w:rFonts w:ascii="Times New Roman" w:hAnsi="Times New Roman"/>
              </w:rPr>
            </w:rPrChange>
          </w:rPr>
          <w:t xml:space="preserve"> Communications of the ACM, 2000. </w:t>
        </w:r>
        <w:r w:rsidRPr="0033544C">
          <w:rPr>
            <w:rFonts w:ascii="Times New Roman" w:hAnsi="Times New Roman"/>
            <w:b/>
            <w:noProof/>
            <w:rPrChange w:id="4140" w:author="." w:date="2009-05-30T00:43:00Z">
              <w:rPr>
                <w:rFonts w:ascii="Times New Roman" w:hAnsi="Times New Roman"/>
              </w:rPr>
            </w:rPrChange>
          </w:rPr>
          <w:t>43</w:t>
        </w:r>
        <w:r>
          <w:rPr>
            <w:rFonts w:ascii="Times New Roman" w:hAnsi="Times New Roman"/>
            <w:noProof/>
            <w:rPrChange w:id="4141" w:author="." w:date="2009-05-30T00:43:00Z">
              <w:rPr>
                <w:rFonts w:ascii="Times New Roman" w:hAnsi="Times New Roman"/>
              </w:rPr>
            </w:rPrChange>
          </w:rPr>
          <w:t>(11): p. 37-45.</w:t>
        </w:r>
      </w:ins>
    </w:p>
    <w:p w:rsidR="00CF1EDE" w:rsidRPr="00CF1EDE" w:rsidRDefault="0033544C" w:rsidP="00CF1EDE">
      <w:pPr>
        <w:ind w:left="720" w:hanging="720"/>
        <w:rPr>
          <w:ins w:id="4142" w:author="." w:date="2009-05-30T03:16:00Z"/>
          <w:rFonts w:ascii="Times New Roman" w:hAnsi="Times New Roman"/>
          <w:noProof/>
          <w:rPrChange w:id="4143" w:author="." w:date="2009-05-30T00:43:00Z">
            <w:rPr>
              <w:ins w:id="4144" w:author="." w:date="2009-05-30T03:16:00Z"/>
            </w:rPr>
          </w:rPrChange>
        </w:rPr>
      </w:pPr>
      <w:ins w:id="4145" w:author="." w:date="2009-05-30T03:16:00Z">
        <w:r>
          <w:rPr>
            <w:rFonts w:ascii="Times New Roman" w:hAnsi="Times New Roman"/>
            <w:noProof/>
            <w:rPrChange w:id="4146" w:author="." w:date="2009-05-30T00:43:00Z">
              <w:rPr>
                <w:rFonts w:ascii="Times New Roman" w:hAnsi="Times New Roman"/>
              </w:rPr>
            </w:rPrChange>
          </w:rPr>
          <w:t>25.</w:t>
        </w:r>
        <w:r>
          <w:rPr>
            <w:rFonts w:ascii="Times New Roman" w:hAnsi="Times New Roman"/>
            <w:noProof/>
            <w:rPrChange w:id="4147" w:author="." w:date="2009-05-30T00:43:00Z">
              <w:rPr>
                <w:rFonts w:ascii="Times New Roman" w:hAnsi="Times New Roman"/>
              </w:rPr>
            </w:rPrChange>
          </w:rPr>
          <w:tab/>
          <w:t xml:space="preserve">Anglano, C. and M. Canonico, </w:t>
        </w:r>
        <w:r w:rsidRPr="0033544C">
          <w:rPr>
            <w:rFonts w:ascii="Times New Roman" w:hAnsi="Times New Roman"/>
            <w:i/>
            <w:noProof/>
            <w:rPrChange w:id="4148" w:author="." w:date="2009-05-30T00:43:00Z">
              <w:rPr>
                <w:rFonts w:ascii="Times New Roman" w:hAnsi="Times New Roman"/>
              </w:rPr>
            </w:rPrChange>
          </w:rPr>
          <w:t>A Comparative Evaluation of High-Performance File Transfer Systems for Data-Intensive Grid Applications</w:t>
        </w:r>
        <w:r>
          <w:rPr>
            <w:rFonts w:ascii="Times New Roman" w:hAnsi="Times New Roman"/>
            <w:noProof/>
            <w:rPrChange w:id="4149" w:author="." w:date="2009-05-30T00:43:00Z">
              <w:rPr>
                <w:rFonts w:ascii="Times New Roman" w:hAnsi="Times New Roman"/>
              </w:rPr>
            </w:rPrChange>
          </w:rPr>
          <w:t xml:space="preserve">, in </w:t>
        </w:r>
        <w:r w:rsidRPr="0033544C">
          <w:rPr>
            <w:rFonts w:ascii="Times New Roman" w:hAnsi="Times New Roman"/>
            <w:i/>
            <w:noProof/>
            <w:rPrChange w:id="4150" w:author="." w:date="2009-05-30T00:43:00Z">
              <w:rPr>
                <w:rFonts w:ascii="Times New Roman" w:hAnsi="Times New Roman"/>
              </w:rPr>
            </w:rPrChange>
          </w:rPr>
          <w:t>Proceedings of the 13th IEEE International Workshops on Enabling Technologies: Infrastructure for Collaborative Enterprises</w:t>
        </w:r>
        <w:r>
          <w:rPr>
            <w:rFonts w:ascii="Times New Roman" w:hAnsi="Times New Roman"/>
            <w:noProof/>
            <w:rPrChange w:id="4151" w:author="." w:date="2009-05-30T00:43:00Z">
              <w:rPr>
                <w:rFonts w:ascii="Times New Roman" w:hAnsi="Times New Roman"/>
              </w:rPr>
            </w:rPrChange>
          </w:rPr>
          <w:t>. 2004, IEEE Computer Society.</w:t>
        </w:r>
      </w:ins>
    </w:p>
    <w:p w:rsidR="00CF1EDE" w:rsidRPr="00CF1EDE" w:rsidRDefault="0033544C" w:rsidP="00CF1EDE">
      <w:pPr>
        <w:ind w:left="720" w:hanging="720"/>
        <w:rPr>
          <w:ins w:id="4152" w:author="." w:date="2009-05-30T03:16:00Z"/>
          <w:rFonts w:ascii="Times New Roman" w:hAnsi="Times New Roman"/>
          <w:noProof/>
          <w:rPrChange w:id="4153" w:author="." w:date="2009-05-30T00:43:00Z">
            <w:rPr>
              <w:ins w:id="4154" w:author="." w:date="2009-05-30T03:16:00Z"/>
            </w:rPr>
          </w:rPrChange>
        </w:rPr>
      </w:pPr>
      <w:ins w:id="4155" w:author="." w:date="2009-05-30T03:16:00Z">
        <w:r>
          <w:rPr>
            <w:rFonts w:ascii="Times New Roman" w:hAnsi="Times New Roman"/>
            <w:noProof/>
            <w:rPrChange w:id="4156" w:author="." w:date="2009-05-30T00:43:00Z">
              <w:rPr>
                <w:rFonts w:ascii="Times New Roman" w:hAnsi="Times New Roman"/>
              </w:rPr>
            </w:rPrChange>
          </w:rPr>
          <w:t>26.</w:t>
        </w:r>
        <w:r>
          <w:rPr>
            <w:rFonts w:ascii="Times New Roman" w:hAnsi="Times New Roman"/>
            <w:noProof/>
            <w:rPrChange w:id="4157" w:author="." w:date="2009-05-30T00:43:00Z">
              <w:rPr>
                <w:rFonts w:ascii="Times New Roman" w:hAnsi="Times New Roman"/>
              </w:rPr>
            </w:rPrChange>
          </w:rPr>
          <w:tab/>
          <w:t xml:space="preserve">Mathis, M., et al., </w:t>
        </w:r>
        <w:r w:rsidRPr="0033544C">
          <w:rPr>
            <w:rFonts w:ascii="Times New Roman" w:hAnsi="Times New Roman"/>
            <w:i/>
            <w:noProof/>
            <w:rPrChange w:id="4158" w:author="." w:date="2009-05-30T00:43:00Z">
              <w:rPr>
                <w:rFonts w:ascii="Times New Roman" w:hAnsi="Times New Roman"/>
              </w:rPr>
            </w:rPrChange>
          </w:rPr>
          <w:t>RFC2018: TCP Selective Acknowledgement Options.</w:t>
        </w:r>
        <w:r>
          <w:rPr>
            <w:rFonts w:ascii="Times New Roman" w:hAnsi="Times New Roman"/>
            <w:noProof/>
            <w:rPrChange w:id="4159" w:author="." w:date="2009-05-30T00:43:00Z">
              <w:rPr>
                <w:rFonts w:ascii="Times New Roman" w:hAnsi="Times New Roman"/>
              </w:rPr>
            </w:rPrChange>
          </w:rPr>
          <w:t xml:space="preserve"> RFC Editor United States, 1996.</w:t>
        </w:r>
      </w:ins>
    </w:p>
    <w:p w:rsidR="00CF1EDE" w:rsidRPr="00CF1EDE" w:rsidRDefault="0033544C" w:rsidP="00CF1EDE">
      <w:pPr>
        <w:ind w:left="720" w:hanging="720"/>
        <w:rPr>
          <w:ins w:id="4160" w:author="." w:date="2009-05-30T03:16:00Z"/>
          <w:rFonts w:ascii="Times New Roman" w:hAnsi="Times New Roman"/>
          <w:noProof/>
          <w:rPrChange w:id="4161" w:author="." w:date="2009-05-30T00:43:00Z">
            <w:rPr>
              <w:ins w:id="4162" w:author="." w:date="2009-05-30T03:16:00Z"/>
            </w:rPr>
          </w:rPrChange>
        </w:rPr>
      </w:pPr>
      <w:ins w:id="4163" w:author="." w:date="2009-05-30T03:16:00Z">
        <w:r>
          <w:rPr>
            <w:rFonts w:ascii="Times New Roman" w:hAnsi="Times New Roman"/>
            <w:noProof/>
            <w:rPrChange w:id="4164" w:author="." w:date="2009-05-30T00:43:00Z">
              <w:rPr>
                <w:rFonts w:ascii="Times New Roman" w:hAnsi="Times New Roman"/>
              </w:rPr>
            </w:rPrChange>
          </w:rPr>
          <w:t>27.</w:t>
        </w:r>
        <w:r>
          <w:rPr>
            <w:rFonts w:ascii="Times New Roman" w:hAnsi="Times New Roman"/>
            <w:noProof/>
            <w:rPrChange w:id="4165" w:author="." w:date="2009-05-30T00:43:00Z">
              <w:rPr>
                <w:rFonts w:ascii="Times New Roman" w:hAnsi="Times New Roman"/>
              </w:rPr>
            </w:rPrChange>
          </w:rPr>
          <w:tab/>
          <w:t xml:space="preserve">Floyd, S., </w:t>
        </w:r>
        <w:r w:rsidRPr="0033544C">
          <w:rPr>
            <w:rFonts w:ascii="Times New Roman" w:hAnsi="Times New Roman"/>
            <w:i/>
            <w:noProof/>
            <w:rPrChange w:id="4166" w:author="." w:date="2009-05-30T00:43:00Z">
              <w:rPr>
                <w:rFonts w:ascii="Times New Roman" w:hAnsi="Times New Roman"/>
              </w:rPr>
            </w:rPrChange>
          </w:rPr>
          <w:t>RFC3649: HighSpeed TCP for Large Congestion Windows.</w:t>
        </w:r>
        <w:r>
          <w:rPr>
            <w:rFonts w:ascii="Times New Roman" w:hAnsi="Times New Roman"/>
            <w:noProof/>
            <w:rPrChange w:id="4167" w:author="." w:date="2009-05-30T00:43:00Z">
              <w:rPr>
                <w:rFonts w:ascii="Times New Roman" w:hAnsi="Times New Roman"/>
              </w:rPr>
            </w:rPrChange>
          </w:rPr>
          <w:t xml:space="preserve"> Internet RFCs, 2003.</w:t>
        </w:r>
      </w:ins>
    </w:p>
    <w:p w:rsidR="00CF1EDE" w:rsidRPr="00CF1EDE" w:rsidRDefault="0033544C" w:rsidP="00CF1EDE">
      <w:pPr>
        <w:ind w:left="720" w:hanging="720"/>
        <w:rPr>
          <w:ins w:id="4168" w:author="." w:date="2009-05-30T03:16:00Z"/>
          <w:rFonts w:ascii="Times New Roman" w:hAnsi="Times New Roman"/>
          <w:noProof/>
          <w:rPrChange w:id="4169" w:author="." w:date="2009-05-30T00:43:00Z">
            <w:rPr>
              <w:ins w:id="4170" w:author="." w:date="2009-05-30T03:16:00Z"/>
            </w:rPr>
          </w:rPrChange>
        </w:rPr>
      </w:pPr>
      <w:ins w:id="4171" w:author="." w:date="2009-05-30T03:16:00Z">
        <w:r>
          <w:rPr>
            <w:rFonts w:ascii="Times New Roman" w:hAnsi="Times New Roman"/>
            <w:noProof/>
            <w:rPrChange w:id="4172" w:author="." w:date="2009-05-30T00:43:00Z">
              <w:rPr>
                <w:rFonts w:ascii="Times New Roman" w:hAnsi="Times New Roman"/>
              </w:rPr>
            </w:rPrChange>
          </w:rPr>
          <w:t>28.</w:t>
        </w:r>
        <w:r>
          <w:rPr>
            <w:rFonts w:ascii="Times New Roman" w:hAnsi="Times New Roman"/>
            <w:noProof/>
            <w:rPrChange w:id="4173" w:author="." w:date="2009-05-30T00:43:00Z">
              <w:rPr>
                <w:rFonts w:ascii="Times New Roman" w:hAnsi="Times New Roman"/>
              </w:rPr>
            </w:rPrChange>
          </w:rPr>
          <w:tab/>
          <w:t xml:space="preserve">Kelly, T. </w:t>
        </w:r>
        <w:r w:rsidRPr="0033544C">
          <w:rPr>
            <w:rFonts w:ascii="Times New Roman" w:hAnsi="Times New Roman"/>
            <w:i/>
            <w:noProof/>
            <w:rPrChange w:id="4174" w:author="." w:date="2009-05-30T00:43:00Z">
              <w:rPr>
                <w:rFonts w:ascii="Times New Roman" w:hAnsi="Times New Roman"/>
              </w:rPr>
            </w:rPrChange>
          </w:rPr>
          <w:t>Scalable TCP: Improving Performance in High Speed Wide Area Networks</w:t>
        </w:r>
        <w:r>
          <w:rPr>
            <w:rFonts w:ascii="Times New Roman" w:hAnsi="Times New Roman"/>
            <w:noProof/>
            <w:rPrChange w:id="4175" w:author="." w:date="2009-05-30T00:43:00Z">
              <w:rPr>
                <w:rFonts w:ascii="Times New Roman" w:hAnsi="Times New Roman"/>
              </w:rPr>
            </w:rPrChange>
          </w:rPr>
          <w:t xml:space="preserve">. in </w:t>
        </w:r>
        <w:r w:rsidRPr="0033544C">
          <w:rPr>
            <w:rFonts w:ascii="Times New Roman" w:hAnsi="Times New Roman"/>
            <w:i/>
            <w:noProof/>
            <w:rPrChange w:id="4176" w:author="." w:date="2009-05-30T00:43:00Z">
              <w:rPr>
                <w:rFonts w:ascii="Times New Roman" w:hAnsi="Times New Roman"/>
              </w:rPr>
            </w:rPrChange>
          </w:rPr>
          <w:t>of First International Workshop on Protocols for Fast Long-Distance Networks</w:t>
        </w:r>
        <w:r>
          <w:rPr>
            <w:rFonts w:ascii="Times New Roman" w:hAnsi="Times New Roman"/>
            <w:noProof/>
            <w:rPrChange w:id="4177" w:author="." w:date="2009-05-30T00:43:00Z">
              <w:rPr>
                <w:rFonts w:ascii="Times New Roman" w:hAnsi="Times New Roman"/>
              </w:rPr>
            </w:rPrChange>
          </w:rPr>
          <w:t>. 2003. CERN, Geneva, Switzerland.</w:t>
        </w:r>
      </w:ins>
    </w:p>
    <w:p w:rsidR="00CF1EDE" w:rsidRPr="00CF1EDE" w:rsidRDefault="0033544C" w:rsidP="00CF1EDE">
      <w:pPr>
        <w:ind w:left="720" w:hanging="720"/>
        <w:rPr>
          <w:ins w:id="4178" w:author="." w:date="2009-05-30T03:16:00Z"/>
          <w:rFonts w:ascii="Times New Roman" w:hAnsi="Times New Roman"/>
          <w:noProof/>
          <w:rPrChange w:id="4179" w:author="." w:date="2009-05-30T00:43:00Z">
            <w:rPr>
              <w:ins w:id="4180" w:author="." w:date="2009-05-30T03:16:00Z"/>
            </w:rPr>
          </w:rPrChange>
        </w:rPr>
      </w:pPr>
      <w:ins w:id="4181" w:author="." w:date="2009-05-30T03:16:00Z">
        <w:r>
          <w:rPr>
            <w:rFonts w:ascii="Times New Roman" w:hAnsi="Times New Roman"/>
            <w:noProof/>
            <w:rPrChange w:id="4182" w:author="." w:date="2009-05-30T00:43:00Z">
              <w:rPr>
                <w:rFonts w:ascii="Times New Roman" w:hAnsi="Times New Roman"/>
              </w:rPr>
            </w:rPrChange>
          </w:rPr>
          <w:t>29.</w:t>
        </w:r>
        <w:r>
          <w:rPr>
            <w:rFonts w:ascii="Times New Roman" w:hAnsi="Times New Roman"/>
            <w:noProof/>
            <w:rPrChange w:id="4183" w:author="." w:date="2009-05-30T00:43:00Z">
              <w:rPr>
                <w:rFonts w:ascii="Times New Roman" w:hAnsi="Times New Roman"/>
              </w:rPr>
            </w:rPrChange>
          </w:rPr>
          <w:tab/>
          <w:t xml:space="preserve">Wu, R.X. and A.A. Chien. </w:t>
        </w:r>
        <w:r w:rsidRPr="0033544C">
          <w:rPr>
            <w:rFonts w:ascii="Times New Roman" w:hAnsi="Times New Roman"/>
            <w:i/>
            <w:noProof/>
            <w:rPrChange w:id="4184" w:author="." w:date="2009-05-30T00:43:00Z">
              <w:rPr>
                <w:rFonts w:ascii="Times New Roman" w:hAnsi="Times New Roman"/>
              </w:rPr>
            </w:rPrChange>
          </w:rPr>
          <w:t>GTP: Group Transport Protocol for Lambda-Grids</w:t>
        </w:r>
        <w:r>
          <w:rPr>
            <w:rFonts w:ascii="Times New Roman" w:hAnsi="Times New Roman"/>
            <w:noProof/>
            <w:rPrChange w:id="4185" w:author="." w:date="2009-05-30T00:43:00Z">
              <w:rPr>
                <w:rFonts w:ascii="Times New Roman" w:hAnsi="Times New Roman"/>
              </w:rPr>
            </w:rPrChange>
          </w:rPr>
          <w:t xml:space="preserve">. in </w:t>
        </w:r>
        <w:r w:rsidRPr="0033544C">
          <w:rPr>
            <w:rFonts w:ascii="Times New Roman" w:hAnsi="Times New Roman"/>
            <w:i/>
            <w:noProof/>
            <w:rPrChange w:id="4186" w:author="." w:date="2009-05-30T00:43:00Z">
              <w:rPr>
                <w:rFonts w:ascii="Times New Roman" w:hAnsi="Times New Roman"/>
              </w:rPr>
            </w:rPrChange>
          </w:rPr>
          <w:t>Cluster Computing and the Grid, 2004. CCGrid 2004. IEEE International Symposium on</w:t>
        </w:r>
        <w:r>
          <w:rPr>
            <w:rFonts w:ascii="Times New Roman" w:hAnsi="Times New Roman"/>
            <w:noProof/>
            <w:rPrChange w:id="4187" w:author="." w:date="2009-05-30T00:43:00Z">
              <w:rPr>
                <w:rFonts w:ascii="Times New Roman" w:hAnsi="Times New Roman"/>
              </w:rPr>
            </w:rPrChange>
          </w:rPr>
          <w:t>. 2004.</w:t>
        </w:r>
      </w:ins>
    </w:p>
    <w:p w:rsidR="00CF1EDE" w:rsidRPr="00CF1EDE" w:rsidRDefault="0033544C" w:rsidP="00CF1EDE">
      <w:pPr>
        <w:ind w:left="720" w:hanging="720"/>
        <w:rPr>
          <w:ins w:id="4188" w:author="." w:date="2009-05-30T03:16:00Z"/>
          <w:rFonts w:ascii="Times New Roman" w:hAnsi="Times New Roman"/>
          <w:noProof/>
          <w:rPrChange w:id="4189" w:author="." w:date="2009-05-30T00:43:00Z">
            <w:rPr>
              <w:ins w:id="4190" w:author="." w:date="2009-05-30T03:16:00Z"/>
            </w:rPr>
          </w:rPrChange>
        </w:rPr>
      </w:pPr>
      <w:ins w:id="4191" w:author="." w:date="2009-05-30T03:16:00Z">
        <w:r>
          <w:rPr>
            <w:rFonts w:ascii="Times New Roman" w:hAnsi="Times New Roman"/>
            <w:noProof/>
            <w:rPrChange w:id="4192" w:author="." w:date="2009-05-30T00:43:00Z">
              <w:rPr>
                <w:rFonts w:ascii="Times New Roman" w:hAnsi="Times New Roman"/>
              </w:rPr>
            </w:rPrChange>
          </w:rPr>
          <w:t>30.</w:t>
        </w:r>
        <w:r>
          <w:rPr>
            <w:rFonts w:ascii="Times New Roman" w:hAnsi="Times New Roman"/>
            <w:noProof/>
            <w:rPrChange w:id="4193" w:author="." w:date="2009-05-30T00:43:00Z">
              <w:rPr>
                <w:rFonts w:ascii="Times New Roman" w:hAnsi="Times New Roman"/>
              </w:rPr>
            </w:rPrChange>
          </w:rPr>
          <w:tab/>
          <w:t xml:space="preserve">Zhang, Y., E. Yan, and S. Dao, </w:t>
        </w:r>
        <w:r w:rsidRPr="0033544C">
          <w:rPr>
            <w:rFonts w:ascii="Times New Roman" w:hAnsi="Times New Roman"/>
            <w:i/>
            <w:noProof/>
            <w:rPrChange w:id="4194" w:author="." w:date="2009-05-30T00:43:00Z">
              <w:rPr>
                <w:rFonts w:ascii="Times New Roman" w:hAnsi="Times New Roman"/>
              </w:rPr>
            </w:rPrChange>
          </w:rPr>
          <w:t>A Measurement of TCP over Long-Delay Network.</w:t>
        </w:r>
        <w:r>
          <w:rPr>
            <w:rFonts w:ascii="Times New Roman" w:hAnsi="Times New Roman"/>
            <w:noProof/>
            <w:rPrChange w:id="4195" w:author="." w:date="2009-05-30T00:43:00Z">
              <w:rPr>
                <w:rFonts w:ascii="Times New Roman" w:hAnsi="Times New Roman"/>
              </w:rPr>
            </w:rPrChange>
          </w:rPr>
          <w:t xml:space="preserve"> Proceedings of 6th Int’l Conference on Telecommunication Systems, Modelling, and Analysis, 1998.</w:t>
        </w:r>
      </w:ins>
    </w:p>
    <w:p w:rsidR="00CF1EDE" w:rsidRPr="00CF1EDE" w:rsidRDefault="0033544C" w:rsidP="00CF1EDE">
      <w:pPr>
        <w:ind w:left="720" w:hanging="720"/>
        <w:rPr>
          <w:ins w:id="4196" w:author="." w:date="2009-05-30T03:16:00Z"/>
          <w:rFonts w:ascii="Times New Roman" w:hAnsi="Times New Roman"/>
          <w:noProof/>
          <w:rPrChange w:id="4197" w:author="." w:date="2009-05-30T00:43:00Z">
            <w:rPr>
              <w:ins w:id="4198" w:author="." w:date="2009-05-30T03:16:00Z"/>
            </w:rPr>
          </w:rPrChange>
        </w:rPr>
      </w:pPr>
      <w:ins w:id="4199" w:author="." w:date="2009-05-30T03:16:00Z">
        <w:r>
          <w:rPr>
            <w:rFonts w:ascii="Times New Roman" w:hAnsi="Times New Roman"/>
            <w:noProof/>
            <w:rPrChange w:id="4200" w:author="." w:date="2009-05-30T00:43:00Z">
              <w:rPr>
                <w:rFonts w:ascii="Times New Roman" w:hAnsi="Times New Roman"/>
              </w:rPr>
            </w:rPrChange>
          </w:rPr>
          <w:t>31.</w:t>
        </w:r>
        <w:r>
          <w:rPr>
            <w:rFonts w:ascii="Times New Roman" w:hAnsi="Times New Roman"/>
            <w:noProof/>
            <w:rPrChange w:id="4201" w:author="." w:date="2009-05-30T00:43:00Z">
              <w:rPr>
                <w:rFonts w:ascii="Times New Roman" w:hAnsi="Times New Roman"/>
              </w:rPr>
            </w:rPrChange>
          </w:rPr>
          <w:tab/>
          <w:t xml:space="preserve">Postel, J. and J. Reynolds, </w:t>
        </w:r>
        <w:r w:rsidRPr="0033544C">
          <w:rPr>
            <w:rFonts w:ascii="Times New Roman" w:hAnsi="Times New Roman"/>
            <w:i/>
            <w:noProof/>
            <w:rPrChange w:id="4202" w:author="." w:date="2009-05-30T00:43:00Z">
              <w:rPr>
                <w:rFonts w:ascii="Times New Roman" w:hAnsi="Times New Roman"/>
              </w:rPr>
            </w:rPrChange>
          </w:rPr>
          <w:t>File Transfer Protocol (FTP)</w:t>
        </w:r>
        <w:r>
          <w:rPr>
            <w:rFonts w:ascii="Times New Roman" w:hAnsi="Times New Roman"/>
            <w:noProof/>
            <w:rPrChange w:id="4203" w:author="." w:date="2009-05-30T00:43:00Z">
              <w:rPr>
                <w:rFonts w:ascii="Times New Roman" w:hAnsi="Times New Roman"/>
              </w:rPr>
            </w:rPrChange>
          </w:rPr>
          <w:t xml:space="preserve">, in </w:t>
        </w:r>
        <w:r w:rsidRPr="0033544C">
          <w:rPr>
            <w:rFonts w:ascii="Times New Roman" w:hAnsi="Times New Roman"/>
            <w:i/>
            <w:noProof/>
            <w:rPrChange w:id="4204" w:author="." w:date="2009-05-30T00:43:00Z">
              <w:rPr>
                <w:rFonts w:ascii="Times New Roman" w:hAnsi="Times New Roman"/>
              </w:rPr>
            </w:rPrChange>
          </w:rPr>
          <w:t>RFC Editor United States</w:t>
        </w:r>
        <w:r>
          <w:rPr>
            <w:rFonts w:ascii="Times New Roman" w:hAnsi="Times New Roman"/>
            <w:noProof/>
            <w:rPrChange w:id="4205" w:author="." w:date="2009-05-30T00:43:00Z">
              <w:rPr>
                <w:rFonts w:ascii="Times New Roman" w:hAnsi="Times New Roman"/>
              </w:rPr>
            </w:rPrChange>
          </w:rPr>
          <w:t>. 1985, STD 9, RFC 959, October 1985.</w:t>
        </w:r>
      </w:ins>
    </w:p>
    <w:p w:rsidR="00CF1EDE" w:rsidRPr="00CF1EDE" w:rsidRDefault="0033544C" w:rsidP="00CF1EDE">
      <w:pPr>
        <w:ind w:left="720" w:hanging="720"/>
        <w:rPr>
          <w:ins w:id="4206" w:author="." w:date="2009-05-30T03:16:00Z"/>
          <w:rFonts w:ascii="Times New Roman" w:hAnsi="Times New Roman"/>
          <w:noProof/>
          <w:rPrChange w:id="4207" w:author="." w:date="2009-05-30T00:43:00Z">
            <w:rPr>
              <w:ins w:id="4208" w:author="." w:date="2009-05-30T03:16:00Z"/>
            </w:rPr>
          </w:rPrChange>
        </w:rPr>
      </w:pPr>
      <w:ins w:id="4209" w:author="." w:date="2009-05-30T03:16:00Z">
        <w:r>
          <w:rPr>
            <w:rFonts w:ascii="Times New Roman" w:hAnsi="Times New Roman"/>
            <w:noProof/>
            <w:rPrChange w:id="4210" w:author="." w:date="2009-05-30T00:43:00Z">
              <w:rPr>
                <w:rFonts w:ascii="Times New Roman" w:hAnsi="Times New Roman"/>
              </w:rPr>
            </w:rPrChange>
          </w:rPr>
          <w:t>32.</w:t>
        </w:r>
        <w:r>
          <w:rPr>
            <w:rFonts w:ascii="Times New Roman" w:hAnsi="Times New Roman"/>
            <w:noProof/>
            <w:rPrChange w:id="4211" w:author="." w:date="2009-05-30T00:43:00Z">
              <w:rPr>
                <w:rFonts w:ascii="Times New Roman" w:hAnsi="Times New Roman"/>
              </w:rPr>
            </w:rPrChange>
          </w:rPr>
          <w:tab/>
          <w:t xml:space="preserve">Allcock, W.E., </w:t>
        </w:r>
        <w:r w:rsidRPr="0033544C">
          <w:rPr>
            <w:rFonts w:ascii="Times New Roman" w:hAnsi="Times New Roman"/>
            <w:i/>
            <w:noProof/>
            <w:rPrChange w:id="4212" w:author="." w:date="2009-05-30T00:43:00Z">
              <w:rPr>
                <w:rFonts w:ascii="Times New Roman" w:hAnsi="Times New Roman"/>
              </w:rPr>
            </w:rPrChange>
          </w:rPr>
          <w:t>GridFTP: Protocol Extensions to FTP for the Grid</w:t>
        </w:r>
        <w:r>
          <w:rPr>
            <w:rFonts w:ascii="Times New Roman" w:hAnsi="Times New Roman"/>
            <w:noProof/>
            <w:rPrChange w:id="4213" w:author="." w:date="2009-05-30T00:43:00Z">
              <w:rPr>
                <w:rFonts w:ascii="Times New Roman" w:hAnsi="Times New Roman"/>
              </w:rPr>
            </w:rPrChange>
          </w:rPr>
          <w:t>. 2003.</w:t>
        </w:r>
      </w:ins>
    </w:p>
    <w:p w:rsidR="00CF1EDE" w:rsidRPr="00CF1EDE" w:rsidRDefault="0033544C" w:rsidP="00CF1EDE">
      <w:pPr>
        <w:ind w:left="720" w:hanging="720"/>
        <w:rPr>
          <w:ins w:id="4214" w:author="." w:date="2009-05-30T03:16:00Z"/>
          <w:rFonts w:ascii="Times New Roman" w:hAnsi="Times New Roman"/>
          <w:noProof/>
          <w:rPrChange w:id="4215" w:author="." w:date="2009-05-30T00:43:00Z">
            <w:rPr>
              <w:ins w:id="4216" w:author="." w:date="2009-05-30T03:16:00Z"/>
            </w:rPr>
          </w:rPrChange>
        </w:rPr>
      </w:pPr>
      <w:ins w:id="4217" w:author="." w:date="2009-05-30T03:16:00Z">
        <w:r>
          <w:rPr>
            <w:rFonts w:ascii="Times New Roman" w:hAnsi="Times New Roman"/>
            <w:noProof/>
            <w:rPrChange w:id="4218" w:author="." w:date="2009-05-30T00:43:00Z">
              <w:rPr>
                <w:rFonts w:ascii="Times New Roman" w:hAnsi="Times New Roman"/>
              </w:rPr>
            </w:rPrChange>
          </w:rPr>
          <w:t>33.</w:t>
        </w:r>
        <w:r>
          <w:rPr>
            <w:rFonts w:ascii="Times New Roman" w:hAnsi="Times New Roman"/>
            <w:noProof/>
            <w:rPrChange w:id="4219" w:author="." w:date="2009-05-30T00:43:00Z">
              <w:rPr>
                <w:rFonts w:ascii="Times New Roman" w:hAnsi="Times New Roman"/>
              </w:rPr>
            </w:rPrChange>
          </w:rPr>
          <w:tab/>
        </w:r>
        <w:r w:rsidRPr="0033544C">
          <w:rPr>
            <w:rFonts w:ascii="Times New Roman" w:hAnsi="Times New Roman"/>
            <w:i/>
            <w:noProof/>
            <w:rPrChange w:id="4220" w:author="." w:date="2009-05-30T00:43:00Z">
              <w:rPr>
                <w:rFonts w:ascii="Times New Roman" w:hAnsi="Times New Roman"/>
              </w:rPr>
            </w:rPrChange>
          </w:rPr>
          <w:t xml:space="preserve">bbFTP --Large files transfer protocol </w:t>
        </w:r>
        <w:r>
          <w:rPr>
            <w:rFonts w:ascii="Times New Roman" w:hAnsi="Times New Roman"/>
            <w:noProof/>
            <w:rPrChange w:id="4221" w:author="." w:date="2009-05-30T00:43:00Z">
              <w:rPr>
                <w:rFonts w:ascii="Times New Roman" w:hAnsi="Times New Roman"/>
              </w:rPr>
            </w:rPrChange>
          </w:rPr>
          <w:t xml:space="preserve">2005; Available from: </w:t>
        </w:r>
        <w:r>
          <w:rPr>
            <w:rFonts w:ascii="Times New Roman" w:hAnsi="Times New Roman"/>
            <w:noProof/>
          </w:rPr>
          <w:fldChar w:fldCharType="begin"/>
        </w:r>
        <w:r w:rsidR="00CF1EDE">
          <w:rPr>
            <w:rFonts w:ascii="Times New Roman" w:hAnsi="Times New Roman"/>
            <w:noProof/>
          </w:rPr>
          <w:instrText xml:space="preserve"> HYPERLINK "http://doc.in2p3.fr/bbftp/index.html" </w:instrText>
        </w:r>
        <w:r>
          <w:rPr>
            <w:rFonts w:ascii="Times New Roman" w:hAnsi="Times New Roman"/>
            <w:noProof/>
          </w:rPr>
          <w:fldChar w:fldCharType="separate"/>
        </w:r>
        <w:r w:rsidRPr="0033544C">
          <w:rPr>
            <w:rStyle w:val="Hyperlink"/>
            <w:noProof/>
            <w:rPrChange w:id="4222" w:author="." w:date="2009-05-30T00:43:00Z">
              <w:rPr>
                <w:rFonts w:ascii="Times New Roman" w:hAnsi="Times New Roman"/>
              </w:rPr>
            </w:rPrChange>
          </w:rPr>
          <w:t>http://doc.in2p3.fr/bbftp/index.html</w:t>
        </w:r>
        <w:r>
          <w:rPr>
            <w:rFonts w:ascii="Times New Roman" w:hAnsi="Times New Roman"/>
            <w:noProof/>
          </w:rPr>
          <w:fldChar w:fldCharType="end"/>
        </w:r>
        <w:r>
          <w:rPr>
            <w:rFonts w:ascii="Times New Roman" w:hAnsi="Times New Roman"/>
            <w:noProof/>
            <w:rPrChange w:id="4223" w:author="." w:date="2009-05-30T00:43:00Z">
              <w:rPr>
                <w:rFonts w:ascii="Times New Roman" w:hAnsi="Times New Roman"/>
              </w:rPr>
            </w:rPrChange>
          </w:rPr>
          <w:t>.</w:t>
        </w:r>
      </w:ins>
    </w:p>
    <w:p w:rsidR="00CF1EDE" w:rsidRPr="00CF1EDE" w:rsidRDefault="0033544C" w:rsidP="00CF1EDE">
      <w:pPr>
        <w:ind w:left="720" w:hanging="720"/>
        <w:rPr>
          <w:ins w:id="4224" w:author="." w:date="2009-05-30T03:16:00Z"/>
          <w:rFonts w:ascii="Times New Roman" w:hAnsi="Times New Roman"/>
          <w:noProof/>
          <w:rPrChange w:id="4225" w:author="." w:date="2009-05-30T00:43:00Z">
            <w:rPr>
              <w:ins w:id="4226" w:author="." w:date="2009-05-30T03:16:00Z"/>
            </w:rPr>
          </w:rPrChange>
        </w:rPr>
      </w:pPr>
      <w:ins w:id="4227" w:author="." w:date="2009-05-30T03:16:00Z">
        <w:r>
          <w:rPr>
            <w:rFonts w:ascii="Times New Roman" w:hAnsi="Times New Roman"/>
            <w:noProof/>
            <w:rPrChange w:id="4228" w:author="." w:date="2009-05-30T00:43:00Z">
              <w:rPr>
                <w:rFonts w:ascii="Times New Roman" w:hAnsi="Times New Roman"/>
              </w:rPr>
            </w:rPrChange>
          </w:rPr>
          <w:t>34.</w:t>
        </w:r>
        <w:r>
          <w:rPr>
            <w:rFonts w:ascii="Times New Roman" w:hAnsi="Times New Roman"/>
            <w:noProof/>
            <w:rPrChange w:id="4229" w:author="." w:date="2009-05-30T00:43:00Z">
              <w:rPr>
                <w:rFonts w:ascii="Times New Roman" w:hAnsi="Times New Roman"/>
              </w:rPr>
            </w:rPrChange>
          </w:rPr>
          <w:tab/>
        </w:r>
        <w:r w:rsidRPr="0033544C">
          <w:rPr>
            <w:rFonts w:ascii="Times New Roman" w:hAnsi="Times New Roman"/>
            <w:i/>
            <w:noProof/>
            <w:rPrChange w:id="4230" w:author="." w:date="2009-05-30T00:43:00Z">
              <w:rPr>
                <w:rFonts w:ascii="Times New Roman" w:hAnsi="Times New Roman"/>
              </w:rPr>
            </w:rPrChange>
          </w:rPr>
          <w:t>Secure Copy-</w:t>
        </w:r>
        <w:r>
          <w:rPr>
            <w:rFonts w:ascii="Times New Roman" w:hAnsi="Times New Roman"/>
            <w:noProof/>
            <w:rPrChange w:id="4231"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"http://en.wikipedia.org/wiki/Secure_copy" </w:instrText>
        </w:r>
        <w:r>
          <w:rPr>
            <w:rFonts w:ascii="Times New Roman" w:hAnsi="Times New Roman"/>
            <w:noProof/>
          </w:rPr>
          <w:fldChar w:fldCharType="separate"/>
        </w:r>
        <w:r w:rsidRPr="0033544C">
          <w:rPr>
            <w:rStyle w:val="Hyperlink"/>
            <w:noProof/>
            <w:rPrChange w:id="4232" w:author="." w:date="2009-05-30T00:43:00Z">
              <w:rPr>
                <w:rFonts w:ascii="Times New Roman" w:hAnsi="Times New Roman"/>
              </w:rPr>
            </w:rPrChange>
          </w:rPr>
          <w:t>http://en.wikipedia.org/wiki/Secure_copy</w:t>
        </w:r>
        <w:r>
          <w:rPr>
            <w:rFonts w:ascii="Times New Roman" w:hAnsi="Times New Roman"/>
            <w:noProof/>
          </w:rPr>
          <w:fldChar w:fldCharType="end"/>
        </w:r>
        <w:r>
          <w:rPr>
            <w:rFonts w:ascii="Times New Roman" w:hAnsi="Times New Roman"/>
            <w:noProof/>
            <w:rPrChange w:id="4233" w:author="." w:date="2009-05-30T00:43:00Z">
              <w:rPr>
                <w:rFonts w:ascii="Times New Roman" w:hAnsi="Times New Roman"/>
              </w:rPr>
            </w:rPrChange>
          </w:rPr>
          <w:t>.</w:t>
        </w:r>
      </w:ins>
    </w:p>
    <w:p w:rsidR="00CF1EDE" w:rsidRPr="00CF1EDE" w:rsidRDefault="0033544C" w:rsidP="00CF1EDE">
      <w:pPr>
        <w:ind w:left="720" w:hanging="720"/>
        <w:rPr>
          <w:ins w:id="4234" w:author="." w:date="2009-05-30T03:16:00Z"/>
          <w:rFonts w:ascii="Times New Roman" w:hAnsi="Times New Roman"/>
          <w:noProof/>
          <w:rPrChange w:id="4235" w:author="." w:date="2009-05-30T00:43:00Z">
            <w:rPr>
              <w:ins w:id="4236" w:author="." w:date="2009-05-30T03:16:00Z"/>
            </w:rPr>
          </w:rPrChange>
        </w:rPr>
      </w:pPr>
      <w:ins w:id="4237" w:author="." w:date="2009-05-30T03:16:00Z">
        <w:r>
          <w:rPr>
            <w:rFonts w:ascii="Times New Roman" w:hAnsi="Times New Roman"/>
            <w:noProof/>
            <w:rPrChange w:id="4238" w:author="." w:date="2009-05-30T00:43:00Z">
              <w:rPr>
                <w:rFonts w:ascii="Times New Roman" w:hAnsi="Times New Roman"/>
              </w:rPr>
            </w:rPrChange>
          </w:rPr>
          <w:t>35.</w:t>
        </w:r>
        <w:r>
          <w:rPr>
            <w:rFonts w:ascii="Times New Roman" w:hAnsi="Times New Roman"/>
            <w:noProof/>
            <w:rPrChange w:id="4239" w:author="." w:date="2009-05-30T00:43:00Z">
              <w:rPr>
                <w:rFonts w:ascii="Times New Roman" w:hAnsi="Times New Roman"/>
              </w:rPr>
            </w:rPrChange>
          </w:rPr>
          <w:tab/>
          <w:t xml:space="preserve">Hanushevsky, A., </w:t>
        </w:r>
        <w:r w:rsidRPr="0033544C">
          <w:rPr>
            <w:rFonts w:ascii="Times New Roman" w:hAnsi="Times New Roman"/>
            <w:i/>
            <w:noProof/>
            <w:rPrChange w:id="4240" w:author="." w:date="2009-05-30T00:43:00Z">
              <w:rPr>
                <w:rFonts w:ascii="Times New Roman" w:hAnsi="Times New Roman"/>
              </w:rPr>
            </w:rPrChange>
          </w:rPr>
          <w:t>Peer-to-Peer Computing for Secure High Performance Data Copying</w:t>
        </w:r>
        <w:r>
          <w:rPr>
            <w:rFonts w:ascii="Times New Roman" w:hAnsi="Times New Roman"/>
            <w:noProof/>
            <w:rPrChange w:id="4241" w:author="." w:date="2009-05-30T00:43:00Z">
              <w:rPr>
                <w:rFonts w:ascii="Times New Roman" w:hAnsi="Times New Roman"/>
              </w:rPr>
            </w:rPrChange>
          </w:rPr>
          <w:t xml:space="preserve">, in </w:t>
        </w:r>
        <w:r w:rsidRPr="0033544C">
          <w:rPr>
            <w:rFonts w:ascii="Times New Roman" w:hAnsi="Times New Roman"/>
            <w:i/>
            <w:noProof/>
            <w:rPrChange w:id="4242" w:author="." w:date="2009-05-30T00:43:00Z">
              <w:rPr>
                <w:rFonts w:ascii="Times New Roman" w:hAnsi="Times New Roman"/>
              </w:rPr>
            </w:rPrChange>
          </w:rPr>
          <w:t>Computing in High Energy Phyasics</w:t>
        </w:r>
        <w:r>
          <w:rPr>
            <w:rFonts w:ascii="Times New Roman" w:hAnsi="Times New Roman"/>
            <w:noProof/>
            <w:rPrChange w:id="4243" w:author="." w:date="2009-05-30T00:43:00Z">
              <w:rPr>
                <w:rFonts w:ascii="Times New Roman" w:hAnsi="Times New Roman"/>
              </w:rPr>
            </w:rPrChange>
          </w:rPr>
          <w:t>. 2001: Beijing.</w:t>
        </w:r>
      </w:ins>
    </w:p>
    <w:p w:rsidR="00CF1EDE" w:rsidRPr="00CF1EDE" w:rsidRDefault="0033544C" w:rsidP="00CF1EDE">
      <w:pPr>
        <w:ind w:left="720" w:hanging="720"/>
        <w:rPr>
          <w:ins w:id="4244" w:author="." w:date="2009-05-30T03:16:00Z"/>
          <w:rFonts w:ascii="Times New Roman" w:hAnsi="Times New Roman"/>
          <w:noProof/>
          <w:rPrChange w:id="4245" w:author="." w:date="2009-05-30T00:43:00Z">
            <w:rPr>
              <w:ins w:id="4246" w:author="." w:date="2009-05-30T03:16:00Z"/>
            </w:rPr>
          </w:rPrChange>
        </w:rPr>
      </w:pPr>
      <w:ins w:id="4247" w:author="." w:date="2009-05-30T03:16:00Z">
        <w:r>
          <w:rPr>
            <w:rFonts w:ascii="Times New Roman" w:hAnsi="Times New Roman"/>
            <w:noProof/>
            <w:rPrChange w:id="4248" w:author="." w:date="2009-05-30T00:43:00Z">
              <w:rPr>
                <w:rFonts w:ascii="Times New Roman" w:hAnsi="Times New Roman"/>
              </w:rPr>
            </w:rPrChange>
          </w:rPr>
          <w:t>36.</w:t>
        </w:r>
        <w:r>
          <w:rPr>
            <w:rFonts w:ascii="Times New Roman" w:hAnsi="Times New Roman"/>
            <w:noProof/>
            <w:rPrChange w:id="4249" w:author="." w:date="2009-05-30T00:43:00Z">
              <w:rPr>
                <w:rFonts w:ascii="Times New Roman" w:hAnsi="Times New Roman"/>
              </w:rPr>
            </w:rPrChange>
          </w:rPr>
          <w:tab/>
          <w:t xml:space="preserve">Allcock, W., et al. </w:t>
        </w:r>
        <w:r w:rsidRPr="0033544C">
          <w:rPr>
            <w:rFonts w:ascii="Times New Roman" w:hAnsi="Times New Roman"/>
            <w:i/>
            <w:noProof/>
            <w:rPrChange w:id="4250" w:author="." w:date="2009-05-30T00:43:00Z">
              <w:rPr>
                <w:rFonts w:ascii="Times New Roman" w:hAnsi="Times New Roman"/>
              </w:rPr>
            </w:rPrChange>
          </w:rPr>
          <w:t>The Globus Striped GridFTP Framework and Server</w:t>
        </w:r>
        <w:r>
          <w:rPr>
            <w:rFonts w:ascii="Times New Roman" w:hAnsi="Times New Roman"/>
            <w:noProof/>
            <w:rPrChange w:id="4251" w:author="." w:date="2009-05-30T00:43:00Z">
              <w:rPr>
                <w:rFonts w:ascii="Times New Roman" w:hAnsi="Times New Roman"/>
              </w:rPr>
            </w:rPrChange>
          </w:rPr>
          <w:t>. 2005.</w:t>
        </w:r>
      </w:ins>
    </w:p>
    <w:p w:rsidR="00CF1EDE" w:rsidRPr="00CF1EDE" w:rsidRDefault="0033544C" w:rsidP="00CF1EDE">
      <w:pPr>
        <w:ind w:left="720" w:hanging="720"/>
        <w:rPr>
          <w:ins w:id="4252" w:author="." w:date="2009-05-30T03:16:00Z"/>
          <w:rFonts w:ascii="Times New Roman" w:hAnsi="Times New Roman"/>
          <w:noProof/>
          <w:rPrChange w:id="4253" w:author="." w:date="2009-05-30T00:43:00Z">
            <w:rPr>
              <w:ins w:id="4254" w:author="." w:date="2009-05-30T03:16:00Z"/>
            </w:rPr>
          </w:rPrChange>
        </w:rPr>
      </w:pPr>
      <w:ins w:id="4255" w:author="." w:date="2009-05-30T03:16:00Z">
        <w:r>
          <w:rPr>
            <w:rFonts w:ascii="Times New Roman" w:hAnsi="Times New Roman"/>
            <w:noProof/>
            <w:rPrChange w:id="4256" w:author="." w:date="2009-05-30T00:43:00Z">
              <w:rPr>
                <w:rFonts w:ascii="Times New Roman" w:hAnsi="Times New Roman"/>
              </w:rPr>
            </w:rPrChange>
          </w:rPr>
          <w:t>37.</w:t>
        </w:r>
        <w:r>
          <w:rPr>
            <w:rFonts w:ascii="Times New Roman" w:hAnsi="Times New Roman"/>
            <w:noProof/>
            <w:rPrChange w:id="4257" w:author="." w:date="2009-05-30T00:43:00Z">
              <w:rPr>
                <w:rFonts w:ascii="Times New Roman" w:hAnsi="Times New Roman"/>
              </w:rPr>
            </w:rPrChange>
          </w:rPr>
          <w:tab/>
          <w:t xml:space="preserve">Allcock, B., et al., </w:t>
        </w:r>
        <w:r w:rsidRPr="0033544C">
          <w:rPr>
            <w:rFonts w:ascii="Times New Roman" w:hAnsi="Times New Roman"/>
            <w:i/>
            <w:noProof/>
            <w:rPrChange w:id="4258" w:author="." w:date="2009-05-30T00:43:00Z">
              <w:rPr>
                <w:rFonts w:ascii="Times New Roman" w:hAnsi="Times New Roman"/>
              </w:rPr>
            </w:rPrChange>
          </w:rPr>
          <w:t>Secure, Efficient Data Transport and Replica Management for High-Performance Data-Intensive Computing.</w:t>
        </w:r>
        <w:r>
          <w:rPr>
            <w:rFonts w:ascii="Times New Roman" w:hAnsi="Times New Roman"/>
            <w:noProof/>
            <w:rPrChange w:id="4259" w:author="." w:date="2009-05-30T00:43:00Z">
              <w:rPr>
                <w:rFonts w:ascii="Times New Roman" w:hAnsi="Times New Roman"/>
              </w:rPr>
            </w:rPrChange>
          </w:rPr>
          <w:t xml:space="preserve"> IEEE Mass Storage Conference, 2001. </w:t>
        </w:r>
        <w:r w:rsidRPr="0033544C">
          <w:rPr>
            <w:rFonts w:ascii="Times New Roman" w:hAnsi="Times New Roman"/>
            <w:b/>
            <w:noProof/>
            <w:rPrChange w:id="4260" w:author="." w:date="2009-05-30T00:43:00Z">
              <w:rPr>
                <w:rFonts w:ascii="Times New Roman" w:hAnsi="Times New Roman"/>
              </w:rPr>
            </w:rPrChange>
          </w:rPr>
          <w:t>20</w:t>
        </w:r>
        <w:r>
          <w:rPr>
            <w:rFonts w:ascii="Times New Roman" w:hAnsi="Times New Roman"/>
            <w:noProof/>
            <w:rPrChange w:id="4261" w:author="." w:date="2009-05-30T00:43:00Z">
              <w:rPr>
                <w:rFonts w:ascii="Times New Roman" w:hAnsi="Times New Roman"/>
              </w:rPr>
            </w:rPrChange>
          </w:rPr>
          <w:t>.</w:t>
        </w:r>
      </w:ins>
    </w:p>
    <w:p w:rsidR="00CF1EDE" w:rsidRPr="00CF1EDE" w:rsidRDefault="0033544C" w:rsidP="00CF1EDE">
      <w:pPr>
        <w:ind w:left="720" w:hanging="720"/>
        <w:rPr>
          <w:ins w:id="4262" w:author="." w:date="2009-05-30T03:16:00Z"/>
          <w:rFonts w:ascii="Times New Roman" w:hAnsi="Times New Roman"/>
          <w:noProof/>
          <w:rPrChange w:id="4263" w:author="." w:date="2009-05-30T00:43:00Z">
            <w:rPr>
              <w:ins w:id="4264" w:author="." w:date="2009-05-30T03:16:00Z"/>
            </w:rPr>
          </w:rPrChange>
        </w:rPr>
      </w:pPr>
      <w:ins w:id="4265" w:author="." w:date="2009-05-30T03:16:00Z">
        <w:r>
          <w:rPr>
            <w:rFonts w:ascii="Times New Roman" w:hAnsi="Times New Roman"/>
            <w:noProof/>
            <w:rPrChange w:id="4266" w:author="." w:date="2009-05-30T00:43:00Z">
              <w:rPr>
                <w:rFonts w:ascii="Times New Roman" w:hAnsi="Times New Roman"/>
              </w:rPr>
            </w:rPrChange>
          </w:rPr>
          <w:t>38.</w:t>
        </w:r>
        <w:r>
          <w:rPr>
            <w:rFonts w:ascii="Times New Roman" w:hAnsi="Times New Roman"/>
            <w:noProof/>
            <w:rPrChange w:id="4267" w:author="." w:date="2009-05-30T00:43:00Z">
              <w:rPr>
                <w:rFonts w:ascii="Times New Roman" w:hAnsi="Times New Roman"/>
              </w:rPr>
            </w:rPrChange>
          </w:rPr>
          <w:tab/>
          <w:t xml:space="preserve">Horowitz, M. and S. Lunt, </w:t>
        </w:r>
        <w:r w:rsidRPr="0033544C">
          <w:rPr>
            <w:rFonts w:ascii="Times New Roman" w:hAnsi="Times New Roman"/>
            <w:i/>
            <w:noProof/>
            <w:rPrChange w:id="4268" w:author="." w:date="2009-05-30T00:43:00Z">
              <w:rPr>
                <w:rFonts w:ascii="Times New Roman" w:hAnsi="Times New Roman"/>
              </w:rPr>
            </w:rPrChange>
          </w:rPr>
          <w:t>FTP Security Extensions</w:t>
        </w:r>
        <w:r>
          <w:rPr>
            <w:rFonts w:ascii="Times New Roman" w:hAnsi="Times New Roman"/>
            <w:noProof/>
            <w:rPrChange w:id="4269" w:author="." w:date="2009-05-30T00:43:00Z">
              <w:rPr>
                <w:rFonts w:ascii="Times New Roman" w:hAnsi="Times New Roman"/>
              </w:rPr>
            </w:rPrChange>
          </w:rPr>
          <w:t xml:space="preserve">, in </w:t>
        </w:r>
        <w:r w:rsidRPr="0033544C">
          <w:rPr>
            <w:rFonts w:ascii="Times New Roman" w:hAnsi="Times New Roman"/>
            <w:i/>
            <w:noProof/>
            <w:rPrChange w:id="4270" w:author="." w:date="2009-05-30T00:43:00Z">
              <w:rPr>
                <w:rFonts w:ascii="Times New Roman" w:hAnsi="Times New Roman"/>
              </w:rPr>
            </w:rPrChange>
          </w:rPr>
          <w:t>RFC Editor United States</w:t>
        </w:r>
        <w:r>
          <w:rPr>
            <w:rFonts w:ascii="Times New Roman" w:hAnsi="Times New Roman"/>
            <w:noProof/>
            <w:rPrChange w:id="4271" w:author="." w:date="2009-05-30T00:43:00Z">
              <w:rPr>
                <w:rFonts w:ascii="Times New Roman" w:hAnsi="Times New Roman"/>
              </w:rPr>
            </w:rPrChange>
          </w:rPr>
          <w:t>. 1997.</w:t>
        </w:r>
      </w:ins>
    </w:p>
    <w:p w:rsidR="00CF1EDE" w:rsidRPr="00CF1EDE" w:rsidRDefault="0033544C" w:rsidP="00CF1EDE">
      <w:pPr>
        <w:ind w:left="720" w:hanging="720"/>
        <w:rPr>
          <w:ins w:id="4272" w:author="." w:date="2009-05-30T03:16:00Z"/>
          <w:rFonts w:ascii="Times New Roman" w:hAnsi="Times New Roman"/>
          <w:noProof/>
          <w:rPrChange w:id="4273" w:author="." w:date="2009-05-30T00:43:00Z">
            <w:rPr>
              <w:ins w:id="4274" w:author="." w:date="2009-05-30T03:16:00Z"/>
            </w:rPr>
          </w:rPrChange>
        </w:rPr>
      </w:pPr>
      <w:ins w:id="4275" w:author="." w:date="2009-05-30T03:16:00Z">
        <w:r>
          <w:rPr>
            <w:rFonts w:ascii="Times New Roman" w:hAnsi="Times New Roman"/>
            <w:noProof/>
            <w:rPrChange w:id="4276" w:author="." w:date="2009-05-30T00:43:00Z">
              <w:rPr>
                <w:rFonts w:ascii="Times New Roman" w:hAnsi="Times New Roman"/>
              </w:rPr>
            </w:rPrChange>
          </w:rPr>
          <w:lastRenderedPageBreak/>
          <w:t>39.</w:t>
        </w:r>
        <w:r>
          <w:rPr>
            <w:rFonts w:ascii="Times New Roman" w:hAnsi="Times New Roman"/>
            <w:noProof/>
            <w:rPrChange w:id="4277" w:author="." w:date="2009-05-30T00:43:00Z">
              <w:rPr>
                <w:rFonts w:ascii="Times New Roman" w:hAnsi="Times New Roman"/>
              </w:rPr>
            </w:rPrChange>
          </w:rPr>
          <w:tab/>
        </w:r>
        <w:r w:rsidRPr="0033544C">
          <w:rPr>
            <w:rFonts w:ascii="Times New Roman" w:hAnsi="Times New Roman"/>
            <w:i/>
            <w:noProof/>
            <w:rPrChange w:id="4278" w:author="." w:date="2009-05-30T00:43:00Z">
              <w:rPr>
                <w:rFonts w:ascii="Times New Roman" w:hAnsi="Times New Roman"/>
              </w:rPr>
            </w:rPrChange>
          </w:rPr>
          <w:t xml:space="preserve">What is GridFTP ? </w:t>
        </w:r>
        <w:r>
          <w:rPr>
            <w:rFonts w:ascii="Times New Roman" w:hAnsi="Times New Roman"/>
            <w:noProof/>
            <w:rPrChange w:id="4279" w:author="." w:date="2009-05-30T00:43:00Z">
              <w:rPr>
                <w:rFonts w:ascii="Times New Roman" w:hAnsi="Times New Roman"/>
              </w:rPr>
            </w:rPrChange>
          </w:rPr>
          <w:t xml:space="preserve">.  2004; Available from: </w:t>
        </w:r>
        <w:r>
          <w:rPr>
            <w:rFonts w:ascii="Times New Roman" w:hAnsi="Times New Roman"/>
            <w:noProof/>
          </w:rPr>
          <w:fldChar w:fldCharType="begin"/>
        </w:r>
        <w:r w:rsidR="00CF1EDE">
          <w:rPr>
            <w:rFonts w:ascii="Times New Roman" w:hAnsi="Times New Roman"/>
            <w:noProof/>
          </w:rPr>
          <w:instrText xml:space="preserve"> HYPERLINK "http://it-dep-fio-ds.web.cern.ch/it-dep-fio-ds/Documentation/gridftp.asp" </w:instrText>
        </w:r>
        <w:r>
          <w:rPr>
            <w:rFonts w:ascii="Times New Roman" w:hAnsi="Times New Roman"/>
            <w:noProof/>
          </w:rPr>
          <w:fldChar w:fldCharType="separate"/>
        </w:r>
        <w:r w:rsidRPr="0033544C">
          <w:rPr>
            <w:rStyle w:val="Hyperlink"/>
            <w:noProof/>
            <w:rPrChange w:id="4280" w:author="." w:date="2009-05-30T00:43:00Z">
              <w:rPr>
                <w:rFonts w:ascii="Times New Roman" w:hAnsi="Times New Roman"/>
              </w:rPr>
            </w:rPrChange>
          </w:rPr>
          <w:t>http://it-dep-fio-ds.web.cern.ch/it-dep-fio-ds/Documentation/gridftp.asp</w:t>
        </w:r>
        <w:r>
          <w:rPr>
            <w:rFonts w:ascii="Times New Roman" w:hAnsi="Times New Roman"/>
            <w:noProof/>
          </w:rPr>
          <w:fldChar w:fldCharType="end"/>
        </w:r>
        <w:r>
          <w:rPr>
            <w:rFonts w:ascii="Times New Roman" w:hAnsi="Times New Roman"/>
            <w:noProof/>
            <w:rPrChange w:id="4281" w:author="." w:date="2009-05-30T00:43:00Z">
              <w:rPr>
                <w:rFonts w:ascii="Times New Roman" w:hAnsi="Times New Roman"/>
              </w:rPr>
            </w:rPrChange>
          </w:rPr>
          <w:t>.</w:t>
        </w:r>
      </w:ins>
    </w:p>
    <w:p w:rsidR="00CF1EDE" w:rsidRPr="00CF1EDE" w:rsidRDefault="0033544C" w:rsidP="00CF1EDE">
      <w:pPr>
        <w:ind w:left="720" w:hanging="720"/>
        <w:rPr>
          <w:ins w:id="4282" w:author="." w:date="2009-05-30T03:16:00Z"/>
          <w:rFonts w:ascii="Times New Roman" w:hAnsi="Times New Roman"/>
          <w:noProof/>
          <w:rPrChange w:id="4283" w:author="." w:date="2009-05-30T00:43:00Z">
            <w:rPr>
              <w:ins w:id="4284" w:author="." w:date="2009-05-30T03:16:00Z"/>
            </w:rPr>
          </w:rPrChange>
        </w:rPr>
      </w:pPr>
      <w:ins w:id="4285" w:author="." w:date="2009-05-30T03:16:00Z">
        <w:r>
          <w:rPr>
            <w:rFonts w:ascii="Times New Roman" w:hAnsi="Times New Roman"/>
            <w:noProof/>
            <w:rPrChange w:id="4286" w:author="." w:date="2009-05-30T00:43:00Z">
              <w:rPr>
                <w:rFonts w:ascii="Times New Roman" w:hAnsi="Times New Roman"/>
              </w:rPr>
            </w:rPrChange>
          </w:rPr>
          <w:t>40.</w:t>
        </w:r>
        <w:r>
          <w:rPr>
            <w:rFonts w:ascii="Times New Roman" w:hAnsi="Times New Roman"/>
            <w:noProof/>
            <w:rPrChange w:id="4287" w:author="." w:date="2009-05-30T00:43:00Z">
              <w:rPr>
                <w:rFonts w:ascii="Times New Roman" w:hAnsi="Times New Roman"/>
              </w:rPr>
            </w:rPrChange>
          </w:rPr>
          <w:tab/>
          <w:t xml:space="preserve">Globus Alliance, </w:t>
        </w:r>
        <w:r w:rsidRPr="0033544C">
          <w:rPr>
            <w:rFonts w:ascii="Times New Roman" w:hAnsi="Times New Roman"/>
            <w:i/>
            <w:noProof/>
            <w:rPrChange w:id="4288" w:author="." w:date="2009-05-30T00:43:00Z">
              <w:rPr>
                <w:rFonts w:ascii="Times New Roman" w:hAnsi="Times New Roman"/>
              </w:rPr>
            </w:rPrChange>
          </w:rPr>
          <w:t>GridFTP: Universal Data Transfer for the Grid</w:t>
        </w:r>
        <w:r>
          <w:rPr>
            <w:rFonts w:ascii="Times New Roman" w:hAnsi="Times New Roman"/>
            <w:noProof/>
            <w:rPrChange w:id="4289" w:author="." w:date="2009-05-30T00:43:00Z">
              <w:rPr>
                <w:rFonts w:ascii="Times New Roman" w:hAnsi="Times New Roman"/>
              </w:rPr>
            </w:rPrChange>
          </w:rPr>
          <w:t xml:space="preserve">, in </w:t>
        </w:r>
        <w:r w:rsidRPr="0033544C">
          <w:rPr>
            <w:rFonts w:ascii="Times New Roman" w:hAnsi="Times New Roman"/>
            <w:i/>
            <w:noProof/>
            <w:rPrChange w:id="4290" w:author="." w:date="2009-05-30T00:43:00Z">
              <w:rPr>
                <w:rFonts w:ascii="Times New Roman" w:hAnsi="Times New Roman"/>
              </w:rPr>
            </w:rPrChange>
          </w:rPr>
          <w:t>Globus Project White Paper, University of Chicago</w:t>
        </w:r>
        <w:r>
          <w:rPr>
            <w:rFonts w:ascii="Times New Roman" w:hAnsi="Times New Roman"/>
            <w:noProof/>
            <w:rPrChange w:id="4291" w:author="." w:date="2009-05-30T00:43:00Z">
              <w:rPr>
                <w:rFonts w:ascii="Times New Roman" w:hAnsi="Times New Roman"/>
              </w:rPr>
            </w:rPrChange>
          </w:rPr>
          <w:t>. 2000.</w:t>
        </w:r>
      </w:ins>
    </w:p>
    <w:p w:rsidR="00CF1EDE" w:rsidRPr="00CF1EDE" w:rsidRDefault="0033544C" w:rsidP="00CF1EDE">
      <w:pPr>
        <w:ind w:left="720" w:hanging="720"/>
        <w:rPr>
          <w:ins w:id="4292" w:author="." w:date="2009-05-30T03:16:00Z"/>
          <w:rFonts w:ascii="Times New Roman" w:hAnsi="Times New Roman"/>
          <w:noProof/>
          <w:rPrChange w:id="4293" w:author="." w:date="2009-05-30T00:43:00Z">
            <w:rPr>
              <w:ins w:id="4294" w:author="." w:date="2009-05-30T03:16:00Z"/>
            </w:rPr>
          </w:rPrChange>
        </w:rPr>
      </w:pPr>
      <w:ins w:id="4295" w:author="." w:date="2009-05-30T03:16:00Z">
        <w:r>
          <w:rPr>
            <w:rFonts w:ascii="Times New Roman" w:hAnsi="Times New Roman"/>
            <w:noProof/>
            <w:rPrChange w:id="4296" w:author="." w:date="2009-05-30T00:43:00Z">
              <w:rPr>
                <w:rFonts w:ascii="Times New Roman" w:hAnsi="Times New Roman"/>
              </w:rPr>
            </w:rPrChange>
          </w:rPr>
          <w:t>41.</w:t>
        </w:r>
        <w:r>
          <w:rPr>
            <w:rFonts w:ascii="Times New Roman" w:hAnsi="Times New Roman"/>
            <w:noProof/>
            <w:rPrChange w:id="4297" w:author="." w:date="2009-05-30T00:43:00Z">
              <w:rPr>
                <w:rFonts w:ascii="Times New Roman" w:hAnsi="Times New Roman"/>
              </w:rPr>
            </w:rPrChange>
          </w:rPr>
          <w:tab/>
          <w:t xml:space="preserve">Globus Alliance. </w:t>
        </w:r>
        <w:r w:rsidRPr="0033544C">
          <w:rPr>
            <w:rFonts w:ascii="Times New Roman" w:hAnsi="Times New Roman"/>
            <w:i/>
            <w:noProof/>
            <w:rPrChange w:id="4298" w:author="." w:date="2009-05-30T00:43:00Z">
              <w:rPr>
                <w:rFonts w:ascii="Times New Roman" w:hAnsi="Times New Roman"/>
              </w:rPr>
            </w:rPrChange>
          </w:rPr>
          <w:t>Reliable File Transfer Service (RFT)</w:t>
        </w:r>
        <w:r>
          <w:rPr>
            <w:rFonts w:ascii="Times New Roman" w:hAnsi="Times New Roman"/>
            <w:noProof/>
            <w:rPrChange w:id="4299"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"http://www.globus.org/toolkit/docs/4.2/4.2.0/data/rft/" </w:instrText>
        </w:r>
        <w:r>
          <w:rPr>
            <w:rFonts w:ascii="Times New Roman" w:hAnsi="Times New Roman"/>
            <w:noProof/>
          </w:rPr>
          <w:fldChar w:fldCharType="separate"/>
        </w:r>
        <w:r w:rsidRPr="0033544C">
          <w:rPr>
            <w:rStyle w:val="Hyperlink"/>
            <w:noProof/>
            <w:rPrChange w:id="4300" w:author="." w:date="2009-05-30T00:43:00Z">
              <w:rPr>
                <w:rFonts w:ascii="Times New Roman" w:hAnsi="Times New Roman"/>
              </w:rPr>
            </w:rPrChange>
          </w:rPr>
          <w:t>http://www.globus.org/toolkit/docs/4.2/4.2.0/data/rft/</w:t>
        </w:r>
        <w:r>
          <w:rPr>
            <w:rFonts w:ascii="Times New Roman" w:hAnsi="Times New Roman"/>
            <w:noProof/>
          </w:rPr>
          <w:fldChar w:fldCharType="end"/>
        </w:r>
        <w:r>
          <w:rPr>
            <w:rFonts w:ascii="Times New Roman" w:hAnsi="Times New Roman"/>
            <w:noProof/>
            <w:rPrChange w:id="4301" w:author="." w:date="2009-05-30T00:43:00Z">
              <w:rPr>
                <w:rFonts w:ascii="Times New Roman" w:hAnsi="Times New Roman"/>
              </w:rPr>
            </w:rPrChange>
          </w:rPr>
          <w:t>.</w:t>
        </w:r>
      </w:ins>
    </w:p>
    <w:p w:rsidR="00CF1EDE" w:rsidRPr="00CF1EDE" w:rsidRDefault="0033544C" w:rsidP="00CF1EDE">
      <w:pPr>
        <w:ind w:left="720" w:hanging="720"/>
        <w:rPr>
          <w:ins w:id="4302" w:author="." w:date="2009-05-30T03:16:00Z"/>
          <w:rFonts w:ascii="Times New Roman" w:hAnsi="Times New Roman"/>
          <w:noProof/>
          <w:rPrChange w:id="4303" w:author="." w:date="2009-05-30T00:43:00Z">
            <w:rPr>
              <w:ins w:id="4304" w:author="." w:date="2009-05-30T03:16:00Z"/>
            </w:rPr>
          </w:rPrChange>
        </w:rPr>
      </w:pPr>
      <w:ins w:id="4305" w:author="." w:date="2009-05-30T03:16:00Z">
        <w:r>
          <w:rPr>
            <w:rFonts w:ascii="Times New Roman" w:hAnsi="Times New Roman"/>
            <w:noProof/>
            <w:rPrChange w:id="4306" w:author="." w:date="2009-05-30T00:43:00Z">
              <w:rPr>
                <w:rFonts w:ascii="Times New Roman" w:hAnsi="Times New Roman"/>
              </w:rPr>
            </w:rPrChange>
          </w:rPr>
          <w:t>42.</w:t>
        </w:r>
        <w:r>
          <w:rPr>
            <w:rFonts w:ascii="Times New Roman" w:hAnsi="Times New Roman"/>
            <w:noProof/>
            <w:rPrChange w:id="4307" w:author="." w:date="2009-05-30T00:43:00Z">
              <w:rPr>
                <w:rFonts w:ascii="Times New Roman" w:hAnsi="Times New Roman"/>
              </w:rPr>
            </w:rPrChange>
          </w:rPr>
          <w:tab/>
          <w:t xml:space="preserve">Madduri, R., C. Hood, and W. Allcock. </w:t>
        </w:r>
        <w:r w:rsidRPr="0033544C">
          <w:rPr>
            <w:rFonts w:ascii="Times New Roman" w:hAnsi="Times New Roman"/>
            <w:i/>
            <w:noProof/>
            <w:rPrChange w:id="4308" w:author="." w:date="2009-05-30T00:43:00Z">
              <w:rPr>
                <w:rFonts w:ascii="Times New Roman" w:hAnsi="Times New Roman"/>
              </w:rPr>
            </w:rPrChange>
          </w:rPr>
          <w:t>Reliable File Transfer in Grid Environments</w:t>
        </w:r>
        <w:r>
          <w:rPr>
            <w:rFonts w:ascii="Times New Roman" w:hAnsi="Times New Roman"/>
            <w:noProof/>
            <w:rPrChange w:id="4309" w:author="." w:date="2009-05-30T00:43:00Z">
              <w:rPr>
                <w:rFonts w:ascii="Times New Roman" w:hAnsi="Times New Roman"/>
              </w:rPr>
            </w:rPrChange>
          </w:rPr>
          <w:t xml:space="preserve">. in </w:t>
        </w:r>
        <w:r w:rsidRPr="0033544C">
          <w:rPr>
            <w:rFonts w:ascii="Times New Roman" w:hAnsi="Times New Roman"/>
            <w:i/>
            <w:noProof/>
            <w:rPrChange w:id="4310" w:author="." w:date="2009-05-30T00:43:00Z">
              <w:rPr>
                <w:rFonts w:ascii="Times New Roman" w:hAnsi="Times New Roman"/>
              </w:rPr>
            </w:rPrChange>
          </w:rPr>
          <w:t>Local Computer Networks, 2002. Proceedings. LCN 2002. 27th Annual IEEE Conference on</w:t>
        </w:r>
        <w:r>
          <w:rPr>
            <w:rFonts w:ascii="Times New Roman" w:hAnsi="Times New Roman"/>
            <w:noProof/>
            <w:rPrChange w:id="4311" w:author="." w:date="2009-05-30T00:43:00Z">
              <w:rPr>
                <w:rFonts w:ascii="Times New Roman" w:hAnsi="Times New Roman"/>
              </w:rPr>
            </w:rPrChange>
          </w:rPr>
          <w:t>. 2002.</w:t>
        </w:r>
      </w:ins>
    </w:p>
    <w:p w:rsidR="00CF1EDE" w:rsidRPr="00CF1EDE" w:rsidRDefault="0033544C" w:rsidP="00CF1EDE">
      <w:pPr>
        <w:ind w:left="720" w:hanging="720"/>
        <w:rPr>
          <w:ins w:id="4312" w:author="." w:date="2009-05-30T03:16:00Z"/>
          <w:rFonts w:ascii="Times New Roman" w:hAnsi="Times New Roman"/>
          <w:noProof/>
          <w:rPrChange w:id="4313" w:author="." w:date="2009-05-30T00:43:00Z">
            <w:rPr>
              <w:ins w:id="4314" w:author="." w:date="2009-05-30T03:16:00Z"/>
            </w:rPr>
          </w:rPrChange>
        </w:rPr>
      </w:pPr>
      <w:ins w:id="4315" w:author="." w:date="2009-05-30T03:16:00Z">
        <w:r>
          <w:rPr>
            <w:rFonts w:ascii="Times New Roman" w:hAnsi="Times New Roman"/>
            <w:noProof/>
            <w:rPrChange w:id="4316" w:author="." w:date="2009-05-30T00:43:00Z">
              <w:rPr>
                <w:rFonts w:ascii="Times New Roman" w:hAnsi="Times New Roman"/>
              </w:rPr>
            </w:rPrChange>
          </w:rPr>
          <w:t>43.</w:t>
        </w:r>
        <w:r>
          <w:rPr>
            <w:rFonts w:ascii="Times New Roman" w:hAnsi="Times New Roman"/>
            <w:noProof/>
            <w:rPrChange w:id="4317" w:author="." w:date="2009-05-30T00:43:00Z">
              <w:rPr>
                <w:rFonts w:ascii="Times New Roman" w:hAnsi="Times New Roman"/>
              </w:rPr>
            </w:rPrChange>
          </w:rPr>
          <w:tab/>
          <w:t xml:space="preserve">Allcock, W.E., I. Foster, and R. Madduri, </w:t>
        </w:r>
        <w:r w:rsidRPr="0033544C">
          <w:rPr>
            <w:rFonts w:ascii="Times New Roman" w:hAnsi="Times New Roman"/>
            <w:i/>
            <w:noProof/>
            <w:rPrChange w:id="4318" w:author="." w:date="2009-05-30T00:43:00Z">
              <w:rPr>
                <w:rFonts w:ascii="Times New Roman" w:hAnsi="Times New Roman"/>
              </w:rPr>
            </w:rPrChange>
          </w:rPr>
          <w:t>Reliable Data Transport: A Critical Service for the Grid</w:t>
        </w:r>
        <w:r>
          <w:rPr>
            <w:rFonts w:ascii="Times New Roman" w:hAnsi="Times New Roman"/>
            <w:noProof/>
            <w:rPrChange w:id="4319" w:author="." w:date="2009-05-30T00:43:00Z">
              <w:rPr>
                <w:rFonts w:ascii="Times New Roman" w:hAnsi="Times New Roman"/>
              </w:rPr>
            </w:rPrChange>
          </w:rPr>
          <w:t xml:space="preserve">, in </w:t>
        </w:r>
        <w:r w:rsidRPr="0033544C">
          <w:rPr>
            <w:rFonts w:ascii="Times New Roman" w:hAnsi="Times New Roman"/>
            <w:i/>
            <w:noProof/>
            <w:rPrChange w:id="4320" w:author="." w:date="2009-05-30T00:43:00Z">
              <w:rPr>
                <w:rFonts w:ascii="Times New Roman" w:hAnsi="Times New Roman"/>
              </w:rPr>
            </w:rPrChange>
          </w:rPr>
          <w:t>Building Service Based Grids Workshop, Global Grid Forum</w:t>
        </w:r>
        <w:r>
          <w:rPr>
            <w:rFonts w:ascii="Times New Roman" w:hAnsi="Times New Roman"/>
            <w:noProof/>
            <w:rPrChange w:id="4321" w:author="." w:date="2009-05-30T00:43:00Z">
              <w:rPr>
                <w:rFonts w:ascii="Times New Roman" w:hAnsi="Times New Roman"/>
              </w:rPr>
            </w:rPrChange>
          </w:rPr>
          <w:t>. 2004.</w:t>
        </w:r>
      </w:ins>
    </w:p>
    <w:p w:rsidR="00CF1EDE" w:rsidRPr="00CF1EDE" w:rsidRDefault="0033544C" w:rsidP="00CF1EDE">
      <w:pPr>
        <w:ind w:left="720" w:hanging="720"/>
        <w:rPr>
          <w:ins w:id="4322" w:author="." w:date="2009-05-30T03:16:00Z"/>
          <w:rFonts w:ascii="Times New Roman" w:hAnsi="Times New Roman"/>
          <w:noProof/>
          <w:rPrChange w:id="4323" w:author="." w:date="2009-05-30T00:43:00Z">
            <w:rPr>
              <w:ins w:id="4324" w:author="." w:date="2009-05-30T03:16:00Z"/>
            </w:rPr>
          </w:rPrChange>
        </w:rPr>
      </w:pPr>
      <w:ins w:id="4325" w:author="." w:date="2009-05-30T03:16:00Z">
        <w:r>
          <w:rPr>
            <w:rFonts w:ascii="Times New Roman" w:hAnsi="Times New Roman"/>
            <w:noProof/>
            <w:rPrChange w:id="4326" w:author="." w:date="2009-05-30T00:43:00Z">
              <w:rPr>
                <w:rFonts w:ascii="Times New Roman" w:hAnsi="Times New Roman"/>
              </w:rPr>
            </w:rPrChange>
          </w:rPr>
          <w:t>44.</w:t>
        </w:r>
        <w:r>
          <w:rPr>
            <w:rFonts w:ascii="Times New Roman" w:hAnsi="Times New Roman"/>
            <w:noProof/>
            <w:rPrChange w:id="4327" w:author="." w:date="2009-05-30T00:43:00Z">
              <w:rPr>
                <w:rFonts w:ascii="Times New Roman" w:hAnsi="Times New Roman"/>
              </w:rPr>
            </w:rPrChange>
          </w:rPr>
          <w:tab/>
          <w:t xml:space="preserve">Globus Alliance. </w:t>
        </w:r>
        <w:r w:rsidRPr="0033544C">
          <w:rPr>
            <w:rFonts w:ascii="Times New Roman" w:hAnsi="Times New Roman"/>
            <w:i/>
            <w:noProof/>
            <w:rPrChange w:id="4328" w:author="." w:date="2009-05-30T00:43:00Z">
              <w:rPr>
                <w:rFonts w:ascii="Times New Roman" w:hAnsi="Times New Roman"/>
              </w:rPr>
            </w:rPrChange>
          </w:rPr>
          <w:t>globus-url-copy Documentation</w:t>
        </w:r>
        <w:r>
          <w:rPr>
            <w:rFonts w:ascii="Times New Roman" w:hAnsi="Times New Roman"/>
            <w:noProof/>
            <w:rPrChange w:id="4329"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"http://www.globus.org/toolkit/docs/4.0/data/gridftp/rn01re01.html" </w:instrText>
        </w:r>
        <w:r>
          <w:rPr>
            <w:rFonts w:ascii="Times New Roman" w:hAnsi="Times New Roman"/>
            <w:noProof/>
          </w:rPr>
          <w:fldChar w:fldCharType="separate"/>
        </w:r>
        <w:r w:rsidRPr="0033544C">
          <w:rPr>
            <w:rStyle w:val="Hyperlink"/>
            <w:noProof/>
            <w:rPrChange w:id="4330" w:author="." w:date="2009-05-30T00:43:00Z">
              <w:rPr>
                <w:rFonts w:ascii="Times New Roman" w:hAnsi="Times New Roman"/>
              </w:rPr>
            </w:rPrChange>
          </w:rPr>
          <w:t>http://www.globus.org/toolkit/docs/4.0/data/gridftp/rn01re01.html</w:t>
        </w:r>
        <w:r>
          <w:rPr>
            <w:rFonts w:ascii="Times New Roman" w:hAnsi="Times New Roman"/>
            <w:noProof/>
          </w:rPr>
          <w:fldChar w:fldCharType="end"/>
        </w:r>
        <w:r>
          <w:rPr>
            <w:rFonts w:ascii="Times New Roman" w:hAnsi="Times New Roman"/>
            <w:noProof/>
            <w:rPrChange w:id="4331" w:author="." w:date="2009-05-30T00:43:00Z">
              <w:rPr>
                <w:rFonts w:ascii="Times New Roman" w:hAnsi="Times New Roman"/>
              </w:rPr>
            </w:rPrChange>
          </w:rPr>
          <w:t xml:space="preserve"> </w:t>
        </w:r>
      </w:ins>
    </w:p>
    <w:p w:rsidR="00CF1EDE" w:rsidRPr="00CF1EDE" w:rsidRDefault="0033544C" w:rsidP="00CF1EDE">
      <w:pPr>
        <w:ind w:left="720" w:hanging="720"/>
        <w:rPr>
          <w:ins w:id="4332" w:author="." w:date="2009-05-30T03:16:00Z"/>
          <w:rFonts w:ascii="Times New Roman" w:hAnsi="Times New Roman"/>
          <w:noProof/>
          <w:rPrChange w:id="4333" w:author="." w:date="2009-05-30T00:43:00Z">
            <w:rPr>
              <w:ins w:id="4334" w:author="." w:date="2009-05-30T03:16:00Z"/>
            </w:rPr>
          </w:rPrChange>
        </w:rPr>
      </w:pPr>
      <w:ins w:id="4335" w:author="." w:date="2009-05-30T03:16:00Z">
        <w:r>
          <w:rPr>
            <w:rFonts w:ascii="Times New Roman" w:hAnsi="Times New Roman"/>
            <w:noProof/>
            <w:rPrChange w:id="4336" w:author="." w:date="2009-05-30T00:43:00Z">
              <w:rPr>
                <w:rFonts w:ascii="Times New Roman" w:hAnsi="Times New Roman"/>
              </w:rPr>
            </w:rPrChange>
          </w:rPr>
          <w:t>45.</w:t>
        </w:r>
        <w:r>
          <w:rPr>
            <w:rFonts w:ascii="Times New Roman" w:hAnsi="Times New Roman"/>
            <w:noProof/>
            <w:rPrChange w:id="4337" w:author="." w:date="2009-05-30T00:43:00Z">
              <w:rPr>
                <w:rFonts w:ascii="Times New Roman" w:hAnsi="Times New Roman"/>
              </w:rPr>
            </w:rPrChange>
          </w:rPr>
          <w:tab/>
          <w:t xml:space="preserve">Globus Alliance. </w:t>
        </w:r>
        <w:r w:rsidRPr="0033544C">
          <w:rPr>
            <w:rFonts w:ascii="Times New Roman" w:hAnsi="Times New Roman"/>
            <w:i/>
            <w:noProof/>
            <w:rPrChange w:id="4338" w:author="." w:date="2009-05-30T00:43:00Z">
              <w:rPr>
                <w:rFonts w:ascii="Times New Roman" w:hAnsi="Times New Roman"/>
              </w:rPr>
            </w:rPrChange>
          </w:rPr>
          <w:t>Moving Data Fast on the TeraGrid</w:t>
        </w:r>
        <w:r>
          <w:rPr>
            <w:rFonts w:ascii="Times New Roman" w:hAnsi="Times New Roman"/>
            <w:noProof/>
            <w:rPrChange w:id="4339"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"http://www.globus.org/solutions/tgcp/" </w:instrText>
        </w:r>
        <w:r>
          <w:rPr>
            <w:rFonts w:ascii="Times New Roman" w:hAnsi="Times New Roman"/>
            <w:noProof/>
          </w:rPr>
          <w:fldChar w:fldCharType="separate"/>
        </w:r>
        <w:r w:rsidRPr="0033544C">
          <w:rPr>
            <w:rStyle w:val="Hyperlink"/>
            <w:noProof/>
            <w:rPrChange w:id="4340" w:author="." w:date="2009-05-30T00:43:00Z">
              <w:rPr>
                <w:rFonts w:ascii="Times New Roman" w:hAnsi="Times New Roman"/>
              </w:rPr>
            </w:rPrChange>
          </w:rPr>
          <w:t>http://www.globus.org/solutions/tgcp/</w:t>
        </w:r>
        <w:r>
          <w:rPr>
            <w:rFonts w:ascii="Times New Roman" w:hAnsi="Times New Roman"/>
            <w:noProof/>
          </w:rPr>
          <w:fldChar w:fldCharType="end"/>
        </w:r>
        <w:r>
          <w:rPr>
            <w:rFonts w:ascii="Times New Roman" w:hAnsi="Times New Roman"/>
            <w:noProof/>
            <w:rPrChange w:id="4341" w:author="." w:date="2009-05-30T00:43:00Z">
              <w:rPr>
                <w:rFonts w:ascii="Times New Roman" w:hAnsi="Times New Roman"/>
              </w:rPr>
            </w:rPrChange>
          </w:rPr>
          <w:t>.</w:t>
        </w:r>
      </w:ins>
    </w:p>
    <w:p w:rsidR="00CF1EDE" w:rsidRPr="00CF1EDE" w:rsidRDefault="0033544C" w:rsidP="00CF1EDE">
      <w:pPr>
        <w:ind w:left="720" w:hanging="720"/>
        <w:rPr>
          <w:ins w:id="4342" w:author="." w:date="2009-05-30T03:16:00Z"/>
          <w:rFonts w:ascii="Times New Roman" w:hAnsi="Times New Roman"/>
          <w:noProof/>
          <w:rPrChange w:id="4343" w:author="." w:date="2009-05-30T00:43:00Z">
            <w:rPr>
              <w:ins w:id="4344" w:author="." w:date="2009-05-30T03:16:00Z"/>
            </w:rPr>
          </w:rPrChange>
        </w:rPr>
      </w:pPr>
      <w:ins w:id="4345" w:author="." w:date="2009-05-30T03:16:00Z">
        <w:r>
          <w:rPr>
            <w:rFonts w:ascii="Times New Roman" w:hAnsi="Times New Roman"/>
            <w:noProof/>
            <w:rPrChange w:id="4346" w:author="." w:date="2009-05-30T00:43:00Z">
              <w:rPr>
                <w:rFonts w:ascii="Times New Roman" w:hAnsi="Times New Roman"/>
              </w:rPr>
            </w:rPrChange>
          </w:rPr>
          <w:t>46.</w:t>
        </w:r>
        <w:r>
          <w:rPr>
            <w:rFonts w:ascii="Times New Roman" w:hAnsi="Times New Roman"/>
            <w:noProof/>
            <w:rPrChange w:id="4347" w:author="." w:date="2009-05-30T00:43:00Z">
              <w:rPr>
                <w:rFonts w:ascii="Times New Roman" w:hAnsi="Times New Roman"/>
              </w:rPr>
            </w:rPrChange>
          </w:rPr>
          <w:tab/>
          <w:t xml:space="preserve">Ripeanu, M. and I. Foster, </w:t>
        </w:r>
        <w:r w:rsidRPr="0033544C">
          <w:rPr>
            <w:rFonts w:ascii="Times New Roman" w:hAnsi="Times New Roman"/>
            <w:i/>
            <w:noProof/>
            <w:rPrChange w:id="4348" w:author="." w:date="2009-05-30T00:43:00Z">
              <w:rPr>
                <w:rFonts w:ascii="Times New Roman" w:hAnsi="Times New Roman"/>
              </w:rPr>
            </w:rPrChange>
          </w:rPr>
          <w:t>A Decentralized, Adaptive Replica Location Mechanism</w:t>
        </w:r>
        <w:r>
          <w:rPr>
            <w:rFonts w:ascii="Times New Roman" w:hAnsi="Times New Roman"/>
            <w:noProof/>
            <w:rPrChange w:id="4349" w:author="." w:date="2009-05-30T00:43:00Z">
              <w:rPr>
                <w:rFonts w:ascii="Times New Roman" w:hAnsi="Times New Roman"/>
              </w:rPr>
            </w:rPrChange>
          </w:rPr>
          <w:t xml:space="preserve">, in </w:t>
        </w:r>
        <w:r w:rsidRPr="0033544C">
          <w:rPr>
            <w:rFonts w:ascii="Times New Roman" w:hAnsi="Times New Roman"/>
            <w:i/>
            <w:noProof/>
            <w:rPrChange w:id="4350" w:author="." w:date="2009-05-30T00:43:00Z">
              <w:rPr>
                <w:rFonts w:ascii="Times New Roman" w:hAnsi="Times New Roman"/>
              </w:rPr>
            </w:rPrChange>
          </w:rPr>
          <w:t>Proceedings of the 11th IEEE International Symposium on High Performance Distributed Computing</w:t>
        </w:r>
        <w:r>
          <w:rPr>
            <w:rFonts w:ascii="Times New Roman" w:hAnsi="Times New Roman"/>
            <w:noProof/>
            <w:rPrChange w:id="4351" w:author="." w:date="2009-05-30T00:43:00Z">
              <w:rPr>
                <w:rFonts w:ascii="Times New Roman" w:hAnsi="Times New Roman"/>
              </w:rPr>
            </w:rPrChange>
          </w:rPr>
          <w:t>. 2002, IEEE Computer Society.</w:t>
        </w:r>
      </w:ins>
    </w:p>
    <w:p w:rsidR="00CF1EDE" w:rsidRPr="00CF1EDE" w:rsidRDefault="0033544C" w:rsidP="00CF1EDE">
      <w:pPr>
        <w:ind w:left="720" w:hanging="720"/>
        <w:rPr>
          <w:ins w:id="4352" w:author="." w:date="2009-05-30T03:16:00Z"/>
          <w:rFonts w:ascii="Times New Roman" w:hAnsi="Times New Roman"/>
          <w:noProof/>
          <w:rPrChange w:id="4353" w:author="." w:date="2009-05-30T00:43:00Z">
            <w:rPr>
              <w:ins w:id="4354" w:author="." w:date="2009-05-30T03:16:00Z"/>
            </w:rPr>
          </w:rPrChange>
        </w:rPr>
      </w:pPr>
      <w:ins w:id="4355" w:author="." w:date="2009-05-30T03:16:00Z">
        <w:r>
          <w:rPr>
            <w:rFonts w:ascii="Times New Roman" w:hAnsi="Times New Roman"/>
            <w:noProof/>
            <w:rPrChange w:id="4356" w:author="." w:date="2009-05-30T00:43:00Z">
              <w:rPr>
                <w:rFonts w:ascii="Times New Roman" w:hAnsi="Times New Roman"/>
              </w:rPr>
            </w:rPrChange>
          </w:rPr>
          <w:t>47.</w:t>
        </w:r>
        <w:r>
          <w:rPr>
            <w:rFonts w:ascii="Times New Roman" w:hAnsi="Times New Roman"/>
            <w:noProof/>
            <w:rPrChange w:id="4357" w:author="." w:date="2009-05-30T00:43:00Z">
              <w:rPr>
                <w:rFonts w:ascii="Times New Roman" w:hAnsi="Times New Roman"/>
              </w:rPr>
            </w:rPrChange>
          </w:rPr>
          <w:tab/>
        </w:r>
        <w:r w:rsidRPr="0033544C">
          <w:rPr>
            <w:rFonts w:ascii="Times New Roman" w:hAnsi="Times New Roman"/>
            <w:i/>
            <w:noProof/>
            <w:rPrChange w:id="4358" w:author="." w:date="2009-05-30T00:43:00Z">
              <w:rPr>
                <w:rFonts w:ascii="Times New Roman" w:hAnsi="Times New Roman"/>
              </w:rPr>
            </w:rPrChange>
          </w:rPr>
          <w:t>MySQL</w:t>
        </w:r>
        <w:r>
          <w:rPr>
            <w:rFonts w:ascii="Times New Roman" w:hAnsi="Times New Roman"/>
            <w:noProof/>
            <w:rPrChange w:id="4359"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"http://www.mysql.com/" </w:instrText>
        </w:r>
        <w:r>
          <w:rPr>
            <w:rFonts w:ascii="Times New Roman" w:hAnsi="Times New Roman"/>
            <w:noProof/>
          </w:rPr>
          <w:fldChar w:fldCharType="separate"/>
        </w:r>
        <w:r w:rsidRPr="0033544C">
          <w:rPr>
            <w:rStyle w:val="Hyperlink"/>
            <w:noProof/>
            <w:rPrChange w:id="4360" w:author="." w:date="2009-05-30T00:43:00Z">
              <w:rPr>
                <w:rFonts w:ascii="Times New Roman" w:hAnsi="Times New Roman"/>
              </w:rPr>
            </w:rPrChange>
          </w:rPr>
          <w:t>http://www.mysql.com/</w:t>
        </w:r>
        <w:r>
          <w:rPr>
            <w:rFonts w:ascii="Times New Roman" w:hAnsi="Times New Roman"/>
            <w:noProof/>
          </w:rPr>
          <w:fldChar w:fldCharType="end"/>
        </w:r>
        <w:r>
          <w:rPr>
            <w:rFonts w:ascii="Times New Roman" w:hAnsi="Times New Roman"/>
            <w:noProof/>
            <w:rPrChange w:id="4361" w:author="." w:date="2009-05-30T00:43:00Z">
              <w:rPr>
                <w:rFonts w:ascii="Times New Roman" w:hAnsi="Times New Roman"/>
              </w:rPr>
            </w:rPrChange>
          </w:rPr>
          <w:t>.</w:t>
        </w:r>
      </w:ins>
    </w:p>
    <w:p w:rsidR="00CF1EDE" w:rsidRPr="00CF1EDE" w:rsidRDefault="0033544C" w:rsidP="00CF1EDE">
      <w:pPr>
        <w:ind w:left="720" w:hanging="720"/>
        <w:rPr>
          <w:ins w:id="4362" w:author="." w:date="2009-05-30T03:16:00Z"/>
          <w:rFonts w:ascii="Times New Roman" w:hAnsi="Times New Roman"/>
          <w:noProof/>
          <w:rPrChange w:id="4363" w:author="." w:date="2009-05-30T00:43:00Z">
            <w:rPr>
              <w:ins w:id="4364" w:author="." w:date="2009-05-30T03:16:00Z"/>
            </w:rPr>
          </w:rPrChange>
        </w:rPr>
      </w:pPr>
      <w:ins w:id="4365" w:author="." w:date="2009-05-30T03:16:00Z">
        <w:r>
          <w:rPr>
            <w:rFonts w:ascii="Times New Roman" w:hAnsi="Times New Roman"/>
            <w:noProof/>
            <w:rPrChange w:id="4366" w:author="." w:date="2009-05-30T00:43:00Z">
              <w:rPr>
                <w:rFonts w:ascii="Times New Roman" w:hAnsi="Times New Roman"/>
              </w:rPr>
            </w:rPrChange>
          </w:rPr>
          <w:t>48.</w:t>
        </w:r>
        <w:r>
          <w:rPr>
            <w:rFonts w:ascii="Times New Roman" w:hAnsi="Times New Roman"/>
            <w:noProof/>
            <w:rPrChange w:id="4367" w:author="." w:date="2009-05-30T00:43:00Z">
              <w:rPr>
                <w:rFonts w:ascii="Times New Roman" w:hAnsi="Times New Roman"/>
              </w:rPr>
            </w:rPrChange>
          </w:rPr>
          <w:tab/>
          <w:t xml:space="preserve">Globus Alliance. </w:t>
        </w:r>
        <w:r w:rsidRPr="0033544C">
          <w:rPr>
            <w:rFonts w:ascii="Times New Roman" w:hAnsi="Times New Roman"/>
            <w:i/>
            <w:noProof/>
            <w:rPrChange w:id="4368" w:author="." w:date="2009-05-30T00:43:00Z">
              <w:rPr>
                <w:rFonts w:ascii="Times New Roman" w:hAnsi="Times New Roman"/>
              </w:rPr>
            </w:rPrChange>
          </w:rPr>
          <w:t>Replica Location Service (RLS)</w:t>
        </w:r>
        <w:r>
          <w:rPr>
            <w:rFonts w:ascii="Times New Roman" w:hAnsi="Times New Roman"/>
            <w:noProof/>
            <w:rPrChange w:id="4369"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"http://www.globus.org/toolkit/docs/4.2/4.2.0/data/rls/" </w:instrText>
        </w:r>
        <w:r>
          <w:rPr>
            <w:rFonts w:ascii="Times New Roman" w:hAnsi="Times New Roman"/>
            <w:noProof/>
          </w:rPr>
          <w:fldChar w:fldCharType="separate"/>
        </w:r>
        <w:r w:rsidRPr="0033544C">
          <w:rPr>
            <w:rStyle w:val="Hyperlink"/>
            <w:noProof/>
            <w:rPrChange w:id="4370" w:author="." w:date="2009-05-30T00:43:00Z">
              <w:rPr>
                <w:rFonts w:ascii="Times New Roman" w:hAnsi="Times New Roman"/>
              </w:rPr>
            </w:rPrChange>
          </w:rPr>
          <w:t>http://www.globus.org/toolkit/docs/4.2/4.2.0/data/rls/</w:t>
        </w:r>
        <w:r>
          <w:rPr>
            <w:rFonts w:ascii="Times New Roman" w:hAnsi="Times New Roman"/>
            <w:noProof/>
          </w:rPr>
          <w:fldChar w:fldCharType="end"/>
        </w:r>
        <w:r>
          <w:rPr>
            <w:rFonts w:ascii="Times New Roman" w:hAnsi="Times New Roman"/>
            <w:noProof/>
            <w:rPrChange w:id="4371" w:author="." w:date="2009-05-30T00:43:00Z">
              <w:rPr>
                <w:rFonts w:ascii="Times New Roman" w:hAnsi="Times New Roman"/>
              </w:rPr>
            </w:rPrChange>
          </w:rPr>
          <w:t>.</w:t>
        </w:r>
      </w:ins>
    </w:p>
    <w:p w:rsidR="00CF1EDE" w:rsidRPr="00CF1EDE" w:rsidRDefault="0033544C" w:rsidP="00CF1EDE">
      <w:pPr>
        <w:ind w:left="720" w:hanging="720"/>
        <w:rPr>
          <w:ins w:id="4372" w:author="." w:date="2009-05-30T03:16:00Z"/>
          <w:rFonts w:ascii="Times New Roman" w:hAnsi="Times New Roman"/>
          <w:noProof/>
          <w:rPrChange w:id="4373" w:author="." w:date="2009-05-30T00:43:00Z">
            <w:rPr>
              <w:ins w:id="4374" w:author="." w:date="2009-05-30T03:16:00Z"/>
            </w:rPr>
          </w:rPrChange>
        </w:rPr>
      </w:pPr>
      <w:ins w:id="4375" w:author="." w:date="2009-05-30T03:16:00Z">
        <w:r>
          <w:rPr>
            <w:rFonts w:ascii="Times New Roman" w:hAnsi="Times New Roman"/>
            <w:noProof/>
            <w:rPrChange w:id="4376" w:author="." w:date="2009-05-30T00:43:00Z">
              <w:rPr>
                <w:rFonts w:ascii="Times New Roman" w:hAnsi="Times New Roman"/>
              </w:rPr>
            </w:rPrChange>
          </w:rPr>
          <w:t>49.</w:t>
        </w:r>
        <w:r>
          <w:rPr>
            <w:rFonts w:ascii="Times New Roman" w:hAnsi="Times New Roman"/>
            <w:noProof/>
            <w:rPrChange w:id="4377" w:author="." w:date="2009-05-30T00:43:00Z">
              <w:rPr>
                <w:rFonts w:ascii="Times New Roman" w:hAnsi="Times New Roman"/>
              </w:rPr>
            </w:rPrChange>
          </w:rPr>
          <w:tab/>
          <w:t xml:space="preserve">Bresnahan, J., et al. </w:t>
        </w:r>
        <w:r w:rsidRPr="0033544C">
          <w:rPr>
            <w:rFonts w:ascii="Times New Roman" w:hAnsi="Times New Roman"/>
            <w:i/>
            <w:noProof/>
            <w:rPrChange w:id="4378" w:author="." w:date="2009-05-30T00:43:00Z">
              <w:rPr>
                <w:rFonts w:ascii="Times New Roman" w:hAnsi="Times New Roman"/>
              </w:rPr>
            </w:rPrChange>
          </w:rPr>
          <w:t>Globus GridFTP: What's New in 2007</w:t>
        </w:r>
        <w:r>
          <w:rPr>
            <w:rFonts w:ascii="Times New Roman" w:hAnsi="Times New Roman"/>
            <w:noProof/>
            <w:rPrChange w:id="4379" w:author="." w:date="2009-05-30T00:43:00Z">
              <w:rPr>
                <w:rFonts w:ascii="Times New Roman" w:hAnsi="Times New Roman"/>
              </w:rPr>
            </w:rPrChange>
          </w:rPr>
          <w:t xml:space="preserve">. in </w:t>
        </w:r>
        <w:r w:rsidRPr="0033544C">
          <w:rPr>
            <w:rFonts w:ascii="Times New Roman" w:hAnsi="Times New Roman"/>
            <w:i/>
            <w:noProof/>
            <w:rPrChange w:id="4380" w:author="." w:date="2009-05-30T00:43:00Z">
              <w:rPr>
                <w:rFonts w:ascii="Times New Roman" w:hAnsi="Times New Roman"/>
              </w:rPr>
            </w:rPrChange>
          </w:rPr>
          <w:t>Proceedings of the First International Conference on Networks for Grid Applications (GridNets 2007)</w:t>
        </w:r>
        <w:r>
          <w:rPr>
            <w:rFonts w:ascii="Times New Roman" w:hAnsi="Times New Roman"/>
            <w:noProof/>
            <w:rPrChange w:id="4381" w:author="." w:date="2009-05-30T00:43:00Z">
              <w:rPr>
                <w:rFonts w:ascii="Times New Roman" w:hAnsi="Times New Roman"/>
              </w:rPr>
            </w:rPrChange>
          </w:rPr>
          <w:t>. 2007.</w:t>
        </w:r>
      </w:ins>
    </w:p>
    <w:p w:rsidR="00CF1EDE" w:rsidRPr="00CF1EDE" w:rsidRDefault="0033544C" w:rsidP="00CF1EDE">
      <w:pPr>
        <w:ind w:left="720" w:hanging="720"/>
        <w:rPr>
          <w:ins w:id="4382" w:author="." w:date="2009-05-30T03:16:00Z"/>
          <w:rFonts w:ascii="Times New Roman" w:hAnsi="Times New Roman"/>
          <w:noProof/>
          <w:rPrChange w:id="4383" w:author="." w:date="2009-05-30T00:43:00Z">
            <w:rPr>
              <w:ins w:id="4384" w:author="." w:date="2009-05-30T03:16:00Z"/>
            </w:rPr>
          </w:rPrChange>
        </w:rPr>
      </w:pPr>
      <w:ins w:id="4385" w:author="." w:date="2009-05-30T03:16:00Z">
        <w:r>
          <w:rPr>
            <w:rFonts w:ascii="Times New Roman" w:hAnsi="Times New Roman"/>
            <w:noProof/>
            <w:rPrChange w:id="4386" w:author="." w:date="2009-05-30T00:43:00Z">
              <w:rPr>
                <w:rFonts w:ascii="Times New Roman" w:hAnsi="Times New Roman"/>
              </w:rPr>
            </w:rPrChange>
          </w:rPr>
          <w:t>50.</w:t>
        </w:r>
        <w:r>
          <w:rPr>
            <w:rFonts w:ascii="Times New Roman" w:hAnsi="Times New Roman"/>
            <w:noProof/>
            <w:rPrChange w:id="4387" w:author="." w:date="2009-05-30T00:43:00Z">
              <w:rPr>
                <w:rFonts w:ascii="Times New Roman" w:hAnsi="Times New Roman"/>
              </w:rPr>
            </w:rPrChange>
          </w:rPr>
          <w:tab/>
          <w:t xml:space="preserve">GridSite Team. </w:t>
        </w:r>
        <w:r w:rsidRPr="0033544C">
          <w:rPr>
            <w:rFonts w:ascii="Times New Roman" w:hAnsi="Times New Roman"/>
            <w:i/>
            <w:noProof/>
            <w:rPrChange w:id="4388" w:author="." w:date="2009-05-30T00:43:00Z">
              <w:rPr>
                <w:rFonts w:ascii="Times New Roman" w:hAnsi="Times New Roman"/>
              </w:rPr>
            </w:rPrChange>
          </w:rPr>
          <w:t>Grid Security for the Web, Web platforms for Grids</w:t>
        </w:r>
        <w:r>
          <w:rPr>
            <w:rFonts w:ascii="Times New Roman" w:hAnsi="Times New Roman"/>
            <w:noProof/>
            <w:rPrChange w:id="4389"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"http://www.gridsite.org/" </w:instrText>
        </w:r>
        <w:r>
          <w:rPr>
            <w:rFonts w:ascii="Times New Roman" w:hAnsi="Times New Roman"/>
            <w:noProof/>
          </w:rPr>
          <w:fldChar w:fldCharType="separate"/>
        </w:r>
        <w:r w:rsidRPr="0033544C">
          <w:rPr>
            <w:rStyle w:val="Hyperlink"/>
            <w:noProof/>
            <w:rPrChange w:id="4390" w:author="." w:date="2009-05-30T00:43:00Z">
              <w:rPr>
                <w:rFonts w:ascii="Times New Roman" w:hAnsi="Times New Roman"/>
              </w:rPr>
            </w:rPrChange>
          </w:rPr>
          <w:t>http://www.gridsite.org/</w:t>
        </w:r>
        <w:r>
          <w:rPr>
            <w:rFonts w:ascii="Times New Roman" w:hAnsi="Times New Roman"/>
            <w:noProof/>
          </w:rPr>
          <w:fldChar w:fldCharType="end"/>
        </w:r>
        <w:r>
          <w:rPr>
            <w:rFonts w:ascii="Times New Roman" w:hAnsi="Times New Roman"/>
            <w:noProof/>
            <w:rPrChange w:id="4391" w:author="." w:date="2009-05-30T00:43:00Z">
              <w:rPr>
                <w:rFonts w:ascii="Times New Roman" w:hAnsi="Times New Roman"/>
              </w:rPr>
            </w:rPrChange>
          </w:rPr>
          <w:t>.</w:t>
        </w:r>
      </w:ins>
    </w:p>
    <w:p w:rsidR="00CF1EDE" w:rsidRPr="00CF1EDE" w:rsidRDefault="0033544C" w:rsidP="00CF1EDE">
      <w:pPr>
        <w:ind w:left="720" w:hanging="720"/>
        <w:rPr>
          <w:ins w:id="4392" w:author="." w:date="2009-05-30T03:16:00Z"/>
          <w:rFonts w:ascii="Times New Roman" w:hAnsi="Times New Roman"/>
          <w:noProof/>
          <w:rPrChange w:id="4393" w:author="." w:date="2009-05-30T00:43:00Z">
            <w:rPr>
              <w:ins w:id="4394" w:author="." w:date="2009-05-30T03:16:00Z"/>
            </w:rPr>
          </w:rPrChange>
        </w:rPr>
      </w:pPr>
      <w:ins w:id="4395" w:author="." w:date="2009-05-30T03:16:00Z">
        <w:r>
          <w:rPr>
            <w:rFonts w:ascii="Times New Roman" w:hAnsi="Times New Roman"/>
            <w:noProof/>
            <w:rPrChange w:id="4396" w:author="." w:date="2009-05-30T00:43:00Z">
              <w:rPr>
                <w:rFonts w:ascii="Times New Roman" w:hAnsi="Times New Roman"/>
              </w:rPr>
            </w:rPrChange>
          </w:rPr>
          <w:t>51.</w:t>
        </w:r>
        <w:r>
          <w:rPr>
            <w:rFonts w:ascii="Times New Roman" w:hAnsi="Times New Roman"/>
            <w:noProof/>
            <w:rPrChange w:id="4397" w:author="." w:date="2009-05-30T00:43:00Z">
              <w:rPr>
                <w:rFonts w:ascii="Times New Roman" w:hAnsi="Times New Roman"/>
              </w:rPr>
            </w:rPrChange>
          </w:rPr>
          <w:tab/>
          <w:t xml:space="preserve">Sivakumar, H., S. Bailey, and R.L. Grossman, </w:t>
        </w:r>
        <w:r w:rsidRPr="0033544C">
          <w:rPr>
            <w:rFonts w:ascii="Times New Roman" w:hAnsi="Times New Roman"/>
            <w:i/>
            <w:noProof/>
            <w:rPrChange w:id="4398" w:author="." w:date="2009-05-30T00:43:00Z">
              <w:rPr>
                <w:rFonts w:ascii="Times New Roman" w:hAnsi="Times New Roman"/>
              </w:rPr>
            </w:rPrChange>
          </w:rPr>
          <w:t>PSockets: The Case for Application-level Network Striping for Data Intensive Applications using High Speed Wide Area Networks.</w:t>
        </w:r>
        <w:r>
          <w:rPr>
            <w:rFonts w:ascii="Times New Roman" w:hAnsi="Times New Roman"/>
            <w:noProof/>
            <w:rPrChange w:id="4399" w:author="." w:date="2009-05-30T00:43:00Z">
              <w:rPr>
                <w:rFonts w:ascii="Times New Roman" w:hAnsi="Times New Roman"/>
              </w:rPr>
            </w:rPrChange>
          </w:rPr>
          <w:t xml:space="preserve"> Proceedings of the 2000 ACM/IEEE conference on Supercomputing (CDROM), 2000.</w:t>
        </w:r>
      </w:ins>
    </w:p>
    <w:p w:rsidR="00CF1EDE" w:rsidRPr="00CF1EDE" w:rsidRDefault="0033544C" w:rsidP="00CF1EDE">
      <w:pPr>
        <w:ind w:left="720" w:hanging="720"/>
        <w:rPr>
          <w:ins w:id="4400" w:author="." w:date="2009-05-30T03:16:00Z"/>
          <w:rFonts w:ascii="Times New Roman" w:hAnsi="Times New Roman"/>
          <w:noProof/>
          <w:rPrChange w:id="4401" w:author="." w:date="2009-05-30T00:43:00Z">
            <w:rPr>
              <w:ins w:id="4402" w:author="." w:date="2009-05-30T03:16:00Z"/>
            </w:rPr>
          </w:rPrChange>
        </w:rPr>
      </w:pPr>
      <w:ins w:id="4403" w:author="." w:date="2009-05-30T03:16:00Z">
        <w:r>
          <w:rPr>
            <w:rFonts w:ascii="Times New Roman" w:hAnsi="Times New Roman"/>
            <w:noProof/>
            <w:rPrChange w:id="4404" w:author="." w:date="2009-05-30T00:43:00Z">
              <w:rPr>
                <w:rFonts w:ascii="Times New Roman" w:hAnsi="Times New Roman"/>
              </w:rPr>
            </w:rPrChange>
          </w:rPr>
          <w:t>52.</w:t>
        </w:r>
        <w:r>
          <w:rPr>
            <w:rFonts w:ascii="Times New Roman" w:hAnsi="Times New Roman"/>
            <w:noProof/>
            <w:rPrChange w:id="4405" w:author="." w:date="2009-05-30T00:43:00Z">
              <w:rPr>
                <w:rFonts w:ascii="Times New Roman" w:hAnsi="Times New Roman"/>
              </w:rPr>
            </w:rPrChange>
          </w:rPr>
          <w:tab/>
          <w:t xml:space="preserve">Mattmann, C.A., et al. </w:t>
        </w:r>
        <w:r w:rsidRPr="0033544C">
          <w:rPr>
            <w:rFonts w:ascii="Times New Roman" w:hAnsi="Times New Roman"/>
            <w:i/>
            <w:noProof/>
            <w:rPrChange w:id="4406" w:author="." w:date="2009-05-30T00:43:00Z">
              <w:rPr>
                <w:rFonts w:ascii="Times New Roman" w:hAnsi="Times New Roman"/>
              </w:rPr>
            </w:rPrChange>
          </w:rPr>
          <w:t>A Classification and Evaluation of Data Movement Technologies for the Delivery of Highly Voluminous Scientific Data Products</w:t>
        </w:r>
        <w:r>
          <w:rPr>
            <w:rFonts w:ascii="Times New Roman" w:hAnsi="Times New Roman"/>
            <w:noProof/>
            <w:rPrChange w:id="4407" w:author="." w:date="2009-05-30T00:43:00Z">
              <w:rPr>
                <w:rFonts w:ascii="Times New Roman" w:hAnsi="Times New Roman"/>
              </w:rPr>
            </w:rPrChange>
          </w:rPr>
          <w:t xml:space="preserve">. in </w:t>
        </w:r>
        <w:r w:rsidRPr="0033544C">
          <w:rPr>
            <w:rFonts w:ascii="Times New Roman" w:hAnsi="Times New Roman"/>
            <w:i/>
            <w:noProof/>
            <w:rPrChange w:id="4408" w:author="." w:date="2009-05-30T00:43:00Z">
              <w:rPr>
                <w:rFonts w:ascii="Times New Roman" w:hAnsi="Times New Roman"/>
              </w:rPr>
            </w:rPrChange>
          </w:rPr>
          <w:t>Proceedings of the NASA/IEEE Conference on Mass Storage Systems and Technologies College Park</w:t>
        </w:r>
        <w:r>
          <w:rPr>
            <w:rFonts w:ascii="Times New Roman" w:hAnsi="Times New Roman"/>
            <w:noProof/>
            <w:rPrChange w:id="4409" w:author="." w:date="2009-05-30T00:43:00Z">
              <w:rPr>
                <w:rFonts w:ascii="Times New Roman" w:hAnsi="Times New Roman"/>
              </w:rPr>
            </w:rPrChange>
          </w:rPr>
          <w:t>. 2006. Maryland, USA.</w:t>
        </w:r>
      </w:ins>
    </w:p>
    <w:p w:rsidR="00CF1EDE" w:rsidRPr="00CF1EDE" w:rsidRDefault="0033544C" w:rsidP="00CF1EDE">
      <w:pPr>
        <w:ind w:left="720" w:hanging="720"/>
        <w:rPr>
          <w:ins w:id="4410" w:author="." w:date="2009-05-30T03:16:00Z"/>
          <w:rFonts w:ascii="Times New Roman" w:hAnsi="Times New Roman"/>
          <w:noProof/>
          <w:rPrChange w:id="4411" w:author="." w:date="2009-05-30T00:43:00Z">
            <w:rPr>
              <w:ins w:id="4412" w:author="." w:date="2009-05-30T03:16:00Z"/>
            </w:rPr>
          </w:rPrChange>
        </w:rPr>
      </w:pPr>
      <w:ins w:id="4413" w:author="." w:date="2009-05-30T03:16:00Z">
        <w:r>
          <w:rPr>
            <w:rFonts w:ascii="Times New Roman" w:hAnsi="Times New Roman"/>
            <w:noProof/>
            <w:rPrChange w:id="4414" w:author="." w:date="2009-05-30T00:43:00Z">
              <w:rPr>
                <w:rFonts w:ascii="Times New Roman" w:hAnsi="Times New Roman"/>
              </w:rPr>
            </w:rPrChange>
          </w:rPr>
          <w:t>53.</w:t>
        </w:r>
        <w:r>
          <w:rPr>
            <w:rFonts w:ascii="Times New Roman" w:hAnsi="Times New Roman"/>
            <w:noProof/>
            <w:rPrChange w:id="4415" w:author="." w:date="2009-05-30T00:43:00Z">
              <w:rPr>
                <w:rFonts w:ascii="Times New Roman" w:hAnsi="Times New Roman"/>
              </w:rPr>
            </w:rPrChange>
          </w:rPr>
          <w:tab/>
          <w:t xml:space="preserve">Web Maintenance Team of cc.jlab.org. </w:t>
        </w:r>
        <w:r w:rsidRPr="0033544C">
          <w:rPr>
            <w:rFonts w:ascii="Times New Roman" w:hAnsi="Times New Roman"/>
            <w:i/>
            <w:noProof/>
            <w:rPrChange w:id="4416" w:author="." w:date="2009-05-30T00:43:00Z">
              <w:rPr>
                <w:rFonts w:ascii="Times New Roman" w:hAnsi="Times New Roman"/>
              </w:rPr>
            </w:rPrChange>
          </w:rPr>
          <w:t>Off-Site File Transfer Facilities</w:t>
        </w:r>
        <w:r>
          <w:rPr>
            <w:rFonts w:ascii="Times New Roman" w:hAnsi="Times New Roman"/>
            <w:noProof/>
            <w:rPrChange w:id="4417"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"http://cc.jlab.org/docs/services/offsite/off-site-data-transfers.html" </w:instrText>
        </w:r>
        <w:r>
          <w:rPr>
            <w:rFonts w:ascii="Times New Roman" w:hAnsi="Times New Roman"/>
            <w:noProof/>
          </w:rPr>
          <w:fldChar w:fldCharType="separate"/>
        </w:r>
        <w:r w:rsidRPr="0033544C">
          <w:rPr>
            <w:rStyle w:val="Hyperlink"/>
            <w:noProof/>
            <w:rPrChange w:id="4418" w:author="." w:date="2009-05-30T00:43:00Z">
              <w:rPr>
                <w:rFonts w:ascii="Times New Roman" w:hAnsi="Times New Roman"/>
              </w:rPr>
            </w:rPrChange>
          </w:rPr>
          <w:t>http://cc.jlab.org/docs/services/offsite/off-site-data-transfers.html</w:t>
        </w:r>
        <w:r>
          <w:rPr>
            <w:rFonts w:ascii="Times New Roman" w:hAnsi="Times New Roman"/>
            <w:noProof/>
          </w:rPr>
          <w:fldChar w:fldCharType="end"/>
        </w:r>
        <w:r>
          <w:rPr>
            <w:rFonts w:ascii="Times New Roman" w:hAnsi="Times New Roman"/>
            <w:noProof/>
            <w:rPrChange w:id="4419" w:author="." w:date="2009-05-30T00:43:00Z">
              <w:rPr>
                <w:rFonts w:ascii="Times New Roman" w:hAnsi="Times New Roman"/>
              </w:rPr>
            </w:rPrChange>
          </w:rPr>
          <w:t>.</w:t>
        </w:r>
      </w:ins>
    </w:p>
    <w:p w:rsidR="00CF1EDE" w:rsidRPr="00CF1EDE" w:rsidRDefault="0033544C" w:rsidP="00CF1EDE">
      <w:pPr>
        <w:ind w:left="720" w:hanging="720"/>
        <w:rPr>
          <w:ins w:id="4420" w:author="." w:date="2009-05-30T03:16:00Z"/>
          <w:rFonts w:ascii="Times New Roman" w:hAnsi="Times New Roman"/>
          <w:noProof/>
          <w:rPrChange w:id="4421" w:author="." w:date="2009-05-30T00:43:00Z">
            <w:rPr>
              <w:ins w:id="4422" w:author="." w:date="2009-05-30T03:16:00Z"/>
            </w:rPr>
          </w:rPrChange>
        </w:rPr>
      </w:pPr>
      <w:ins w:id="4423" w:author="." w:date="2009-05-30T03:16:00Z">
        <w:r>
          <w:rPr>
            <w:rFonts w:ascii="Times New Roman" w:hAnsi="Times New Roman"/>
            <w:noProof/>
            <w:rPrChange w:id="4424" w:author="." w:date="2009-05-30T00:43:00Z">
              <w:rPr>
                <w:rFonts w:ascii="Times New Roman" w:hAnsi="Times New Roman"/>
              </w:rPr>
            </w:rPrChange>
          </w:rPr>
          <w:t>54.</w:t>
        </w:r>
        <w:r>
          <w:rPr>
            <w:rFonts w:ascii="Times New Roman" w:hAnsi="Times New Roman"/>
            <w:noProof/>
            <w:rPrChange w:id="4425" w:author="." w:date="2009-05-30T00:43:00Z">
              <w:rPr>
                <w:rFonts w:ascii="Times New Roman" w:hAnsi="Times New Roman"/>
              </w:rPr>
            </w:rPrChange>
          </w:rPr>
          <w:tab/>
          <w:t xml:space="preserve">Bonachea, D. and S. McPeak, </w:t>
        </w:r>
        <w:r w:rsidRPr="0033544C">
          <w:rPr>
            <w:rFonts w:ascii="Times New Roman" w:hAnsi="Times New Roman"/>
            <w:i/>
            <w:noProof/>
            <w:rPrChange w:id="4426" w:author="." w:date="2009-05-30T00:43:00Z">
              <w:rPr>
                <w:rFonts w:ascii="Times New Roman" w:hAnsi="Times New Roman"/>
              </w:rPr>
            </w:rPrChange>
          </w:rPr>
          <w:t>SafeTP: Transparently Securing FTP Network Services.</w:t>
        </w:r>
        <w:r>
          <w:rPr>
            <w:rFonts w:ascii="Times New Roman" w:hAnsi="Times New Roman"/>
            <w:noProof/>
            <w:rPrChange w:id="4427" w:author="." w:date="2009-05-30T00:43:00Z">
              <w:rPr>
                <w:rFonts w:ascii="Times New Roman" w:hAnsi="Times New Roman"/>
              </w:rPr>
            </w:rPrChange>
          </w:rPr>
          <w:t xml:space="preserve"> Computer, 2001.</w:t>
        </w:r>
      </w:ins>
    </w:p>
    <w:p w:rsidR="00CF1EDE" w:rsidRPr="00CF1EDE" w:rsidRDefault="0033544C" w:rsidP="00CF1EDE">
      <w:pPr>
        <w:ind w:left="720" w:hanging="720"/>
        <w:rPr>
          <w:ins w:id="4428" w:author="." w:date="2009-05-30T03:16:00Z"/>
          <w:rFonts w:ascii="Times New Roman" w:hAnsi="Times New Roman"/>
          <w:noProof/>
          <w:rPrChange w:id="4429" w:author="." w:date="2009-05-30T00:43:00Z">
            <w:rPr>
              <w:ins w:id="4430" w:author="." w:date="2009-05-30T03:16:00Z"/>
            </w:rPr>
          </w:rPrChange>
        </w:rPr>
      </w:pPr>
      <w:ins w:id="4431" w:author="." w:date="2009-05-30T03:16:00Z">
        <w:r>
          <w:rPr>
            <w:rFonts w:ascii="Times New Roman" w:hAnsi="Times New Roman"/>
            <w:noProof/>
            <w:rPrChange w:id="4432" w:author="." w:date="2009-05-30T00:43:00Z">
              <w:rPr>
                <w:rFonts w:ascii="Times New Roman" w:hAnsi="Times New Roman"/>
              </w:rPr>
            </w:rPrChange>
          </w:rPr>
          <w:t>55.</w:t>
        </w:r>
        <w:r>
          <w:rPr>
            <w:rFonts w:ascii="Times New Roman" w:hAnsi="Times New Roman"/>
            <w:noProof/>
            <w:rPrChange w:id="4433" w:author="." w:date="2009-05-30T00:43:00Z">
              <w:rPr>
                <w:rFonts w:ascii="Times New Roman" w:hAnsi="Times New Roman"/>
              </w:rPr>
            </w:rPrChange>
          </w:rPr>
          <w:tab/>
          <w:t xml:space="preserve">Bonachea, D. and S. McPeak. </w:t>
        </w:r>
        <w:r w:rsidRPr="0033544C">
          <w:rPr>
            <w:rFonts w:ascii="Times New Roman" w:hAnsi="Times New Roman"/>
            <w:i/>
            <w:noProof/>
            <w:rPrChange w:id="4434" w:author="." w:date="2009-05-30T00:43:00Z">
              <w:rPr>
                <w:rFonts w:ascii="Times New Roman" w:hAnsi="Times New Roman"/>
              </w:rPr>
            </w:rPrChange>
          </w:rPr>
          <w:t>SafeTP: Secure FTP Transparently</w:t>
        </w:r>
        <w:r>
          <w:rPr>
            <w:rFonts w:ascii="Times New Roman" w:hAnsi="Times New Roman"/>
            <w:noProof/>
            <w:rPrChange w:id="4435"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"http://safetp.cs.berkeley.edu/" </w:instrText>
        </w:r>
        <w:r>
          <w:rPr>
            <w:rFonts w:ascii="Times New Roman" w:hAnsi="Times New Roman"/>
            <w:noProof/>
          </w:rPr>
          <w:fldChar w:fldCharType="separate"/>
        </w:r>
        <w:r w:rsidRPr="0033544C">
          <w:rPr>
            <w:rStyle w:val="Hyperlink"/>
            <w:noProof/>
            <w:rPrChange w:id="4436" w:author="." w:date="2009-05-30T00:43:00Z">
              <w:rPr>
                <w:rFonts w:ascii="Times New Roman" w:hAnsi="Times New Roman"/>
              </w:rPr>
            </w:rPrChange>
          </w:rPr>
          <w:t>http://safetp.cs.berkeley.edu/</w:t>
        </w:r>
        <w:r>
          <w:rPr>
            <w:rFonts w:ascii="Times New Roman" w:hAnsi="Times New Roman"/>
            <w:noProof/>
          </w:rPr>
          <w:fldChar w:fldCharType="end"/>
        </w:r>
        <w:r>
          <w:rPr>
            <w:rFonts w:ascii="Times New Roman" w:hAnsi="Times New Roman"/>
            <w:noProof/>
            <w:rPrChange w:id="4437" w:author="." w:date="2009-05-30T00:43:00Z">
              <w:rPr>
                <w:rFonts w:ascii="Times New Roman" w:hAnsi="Times New Roman"/>
              </w:rPr>
            </w:rPrChange>
          </w:rPr>
          <w:t>.</w:t>
        </w:r>
      </w:ins>
    </w:p>
    <w:p w:rsidR="00CF1EDE" w:rsidRPr="00CF1EDE" w:rsidRDefault="0033544C" w:rsidP="00CF1EDE">
      <w:pPr>
        <w:ind w:left="720" w:hanging="720"/>
        <w:rPr>
          <w:ins w:id="4438" w:author="." w:date="2009-05-30T03:16:00Z"/>
          <w:rFonts w:ascii="Times New Roman" w:hAnsi="Times New Roman"/>
          <w:noProof/>
          <w:rPrChange w:id="4439" w:author="." w:date="2009-05-30T00:43:00Z">
            <w:rPr>
              <w:ins w:id="4440" w:author="." w:date="2009-05-30T03:16:00Z"/>
            </w:rPr>
          </w:rPrChange>
        </w:rPr>
      </w:pPr>
      <w:ins w:id="4441" w:author="." w:date="2009-05-30T03:16:00Z">
        <w:r>
          <w:rPr>
            <w:rFonts w:ascii="Times New Roman" w:hAnsi="Times New Roman"/>
            <w:noProof/>
            <w:rPrChange w:id="4442" w:author="." w:date="2009-05-30T00:43:00Z">
              <w:rPr>
                <w:rFonts w:ascii="Times New Roman" w:hAnsi="Times New Roman"/>
              </w:rPr>
            </w:rPrChange>
          </w:rPr>
          <w:t>56.</w:t>
        </w:r>
        <w:r>
          <w:rPr>
            <w:rFonts w:ascii="Times New Roman" w:hAnsi="Times New Roman"/>
            <w:noProof/>
            <w:rPrChange w:id="4443" w:author="." w:date="2009-05-30T00:43:00Z">
              <w:rPr>
                <w:rFonts w:ascii="Times New Roman" w:hAnsi="Times New Roman"/>
              </w:rPr>
            </w:rPrChange>
          </w:rPr>
          <w:tab/>
          <w:t xml:space="preserve">Gu, Y. and R. Grossman, </w:t>
        </w:r>
        <w:r w:rsidRPr="0033544C">
          <w:rPr>
            <w:rFonts w:ascii="Times New Roman" w:hAnsi="Times New Roman"/>
            <w:i/>
            <w:noProof/>
            <w:rPrChange w:id="4444" w:author="." w:date="2009-05-30T00:43:00Z">
              <w:rPr>
                <w:rFonts w:ascii="Times New Roman" w:hAnsi="Times New Roman"/>
              </w:rPr>
            </w:rPrChange>
          </w:rPr>
          <w:t>UDT: UDP-based data transfer for high-speed wide area networks.</w:t>
        </w:r>
        <w:r>
          <w:rPr>
            <w:rFonts w:ascii="Times New Roman" w:hAnsi="Times New Roman"/>
            <w:noProof/>
            <w:rPrChange w:id="4445" w:author="." w:date="2009-05-30T00:43:00Z">
              <w:rPr>
                <w:rFonts w:ascii="Times New Roman" w:hAnsi="Times New Roman"/>
              </w:rPr>
            </w:rPrChange>
          </w:rPr>
          <w:t xml:space="preserve"> Computer Networks, 2007. </w:t>
        </w:r>
        <w:r w:rsidRPr="0033544C">
          <w:rPr>
            <w:rFonts w:ascii="Times New Roman" w:hAnsi="Times New Roman"/>
            <w:b/>
            <w:noProof/>
            <w:rPrChange w:id="4446" w:author="." w:date="2009-05-30T00:43:00Z">
              <w:rPr>
                <w:rFonts w:ascii="Times New Roman" w:hAnsi="Times New Roman"/>
              </w:rPr>
            </w:rPrChange>
          </w:rPr>
          <w:t>51</w:t>
        </w:r>
        <w:r>
          <w:rPr>
            <w:rFonts w:ascii="Times New Roman" w:hAnsi="Times New Roman"/>
            <w:noProof/>
            <w:rPrChange w:id="4447" w:author="." w:date="2009-05-30T00:43:00Z">
              <w:rPr>
                <w:rFonts w:ascii="Times New Roman" w:hAnsi="Times New Roman"/>
              </w:rPr>
            </w:rPrChange>
          </w:rPr>
          <w:t>(7): p. 1777-1799.</w:t>
        </w:r>
      </w:ins>
    </w:p>
    <w:p w:rsidR="00CF1EDE" w:rsidRPr="00CF1EDE" w:rsidRDefault="0033544C" w:rsidP="00CF1EDE">
      <w:pPr>
        <w:ind w:left="720" w:hanging="720"/>
        <w:rPr>
          <w:ins w:id="4448" w:author="." w:date="2009-05-30T03:16:00Z"/>
          <w:rFonts w:ascii="Times New Roman" w:hAnsi="Times New Roman"/>
          <w:noProof/>
          <w:rPrChange w:id="4449" w:author="." w:date="2009-05-30T00:43:00Z">
            <w:rPr>
              <w:ins w:id="4450" w:author="." w:date="2009-05-30T03:16:00Z"/>
            </w:rPr>
          </w:rPrChange>
        </w:rPr>
      </w:pPr>
      <w:ins w:id="4451" w:author="." w:date="2009-05-30T03:16:00Z">
        <w:r>
          <w:rPr>
            <w:rFonts w:ascii="Times New Roman" w:hAnsi="Times New Roman"/>
            <w:noProof/>
            <w:rPrChange w:id="4452" w:author="." w:date="2009-05-30T00:43:00Z">
              <w:rPr>
                <w:rFonts w:ascii="Times New Roman" w:hAnsi="Times New Roman"/>
              </w:rPr>
            </w:rPrChange>
          </w:rPr>
          <w:t>57.</w:t>
        </w:r>
        <w:r>
          <w:rPr>
            <w:rFonts w:ascii="Times New Roman" w:hAnsi="Times New Roman"/>
            <w:noProof/>
            <w:rPrChange w:id="4453" w:author="." w:date="2009-05-30T00:43:00Z">
              <w:rPr>
                <w:rFonts w:ascii="Times New Roman" w:hAnsi="Times New Roman"/>
              </w:rPr>
            </w:rPrChange>
          </w:rPr>
          <w:tab/>
          <w:t xml:space="preserve">Gu, Y. and R. Grossman, </w:t>
        </w:r>
        <w:r w:rsidRPr="0033544C">
          <w:rPr>
            <w:rFonts w:ascii="Times New Roman" w:hAnsi="Times New Roman"/>
            <w:i/>
            <w:noProof/>
            <w:rPrChange w:id="4454" w:author="." w:date="2009-05-30T00:43:00Z">
              <w:rPr>
                <w:rFonts w:ascii="Times New Roman" w:hAnsi="Times New Roman"/>
              </w:rPr>
            </w:rPrChange>
          </w:rPr>
          <w:t>SABUL: A Transport Protocol for Grid Computing.</w:t>
        </w:r>
        <w:r>
          <w:rPr>
            <w:rFonts w:ascii="Times New Roman" w:hAnsi="Times New Roman"/>
            <w:noProof/>
            <w:rPrChange w:id="4455" w:author="." w:date="2009-05-30T00:43:00Z">
              <w:rPr>
                <w:rFonts w:ascii="Times New Roman" w:hAnsi="Times New Roman"/>
              </w:rPr>
            </w:rPrChange>
          </w:rPr>
          <w:t xml:space="preserve"> Journal of Grid Computing, 2003. </w:t>
        </w:r>
        <w:r w:rsidRPr="0033544C">
          <w:rPr>
            <w:rFonts w:ascii="Times New Roman" w:hAnsi="Times New Roman"/>
            <w:b/>
            <w:noProof/>
            <w:rPrChange w:id="4456" w:author="." w:date="2009-05-30T00:43:00Z">
              <w:rPr>
                <w:rFonts w:ascii="Times New Roman" w:hAnsi="Times New Roman"/>
              </w:rPr>
            </w:rPrChange>
          </w:rPr>
          <w:t>1</w:t>
        </w:r>
        <w:r>
          <w:rPr>
            <w:rFonts w:ascii="Times New Roman" w:hAnsi="Times New Roman"/>
            <w:noProof/>
            <w:rPrChange w:id="4457" w:author="." w:date="2009-05-30T00:43:00Z">
              <w:rPr>
                <w:rFonts w:ascii="Times New Roman" w:hAnsi="Times New Roman"/>
              </w:rPr>
            </w:rPrChange>
          </w:rPr>
          <w:t>(4): p. 377-386.</w:t>
        </w:r>
      </w:ins>
    </w:p>
    <w:p w:rsidR="00CF1EDE" w:rsidRPr="00CF1EDE" w:rsidRDefault="0033544C" w:rsidP="00CF1EDE">
      <w:pPr>
        <w:ind w:left="720" w:hanging="720"/>
        <w:rPr>
          <w:ins w:id="4458" w:author="." w:date="2009-05-30T03:16:00Z"/>
          <w:rFonts w:ascii="Times New Roman" w:hAnsi="Times New Roman"/>
          <w:noProof/>
          <w:rPrChange w:id="4459" w:author="." w:date="2009-05-30T00:43:00Z">
            <w:rPr>
              <w:ins w:id="4460" w:author="." w:date="2009-05-30T03:16:00Z"/>
            </w:rPr>
          </w:rPrChange>
        </w:rPr>
      </w:pPr>
      <w:ins w:id="4461" w:author="." w:date="2009-05-30T03:16:00Z">
        <w:r>
          <w:rPr>
            <w:rFonts w:ascii="Times New Roman" w:hAnsi="Times New Roman"/>
            <w:noProof/>
            <w:rPrChange w:id="4462" w:author="." w:date="2009-05-30T00:43:00Z">
              <w:rPr>
                <w:rFonts w:ascii="Times New Roman" w:hAnsi="Times New Roman"/>
              </w:rPr>
            </w:rPrChange>
          </w:rPr>
          <w:lastRenderedPageBreak/>
          <w:t>58.</w:t>
        </w:r>
        <w:r>
          <w:rPr>
            <w:rFonts w:ascii="Times New Roman" w:hAnsi="Times New Roman"/>
            <w:noProof/>
            <w:rPrChange w:id="4463" w:author="." w:date="2009-05-30T00:43:00Z">
              <w:rPr>
                <w:rFonts w:ascii="Times New Roman" w:hAnsi="Times New Roman"/>
              </w:rPr>
            </w:rPrChange>
          </w:rPr>
          <w:tab/>
          <w:t xml:space="preserve">He, E., et al. </w:t>
        </w:r>
        <w:r w:rsidRPr="0033544C">
          <w:rPr>
            <w:rFonts w:ascii="Times New Roman" w:hAnsi="Times New Roman"/>
            <w:i/>
            <w:noProof/>
            <w:rPrChange w:id="4464" w:author="." w:date="2009-05-30T00:43:00Z">
              <w:rPr>
                <w:rFonts w:ascii="Times New Roman" w:hAnsi="Times New Roman"/>
              </w:rPr>
            </w:rPrChange>
          </w:rPr>
          <w:t>Reliable Blast UDP: Predictable High Performance Bulk Data Transfer</w:t>
        </w:r>
        <w:r>
          <w:rPr>
            <w:rFonts w:ascii="Times New Roman" w:hAnsi="Times New Roman"/>
            <w:noProof/>
            <w:rPrChange w:id="4465" w:author="." w:date="2009-05-30T00:43:00Z">
              <w:rPr>
                <w:rFonts w:ascii="Times New Roman" w:hAnsi="Times New Roman"/>
              </w:rPr>
            </w:rPrChange>
          </w:rPr>
          <w:t xml:space="preserve">. in </w:t>
        </w:r>
        <w:r w:rsidRPr="0033544C">
          <w:rPr>
            <w:rFonts w:ascii="Times New Roman" w:hAnsi="Times New Roman"/>
            <w:i/>
            <w:noProof/>
            <w:rPrChange w:id="4466" w:author="." w:date="2009-05-30T00:43:00Z">
              <w:rPr>
                <w:rFonts w:ascii="Times New Roman" w:hAnsi="Times New Roman"/>
              </w:rPr>
            </w:rPrChange>
          </w:rPr>
          <w:t>Cluster Computing, 2002. Proceedings. 2002 IEEE International Conference on</w:t>
        </w:r>
        <w:r>
          <w:rPr>
            <w:rFonts w:ascii="Times New Roman" w:hAnsi="Times New Roman"/>
            <w:noProof/>
            <w:rPrChange w:id="4467" w:author="." w:date="2009-05-30T00:43:00Z">
              <w:rPr>
                <w:rFonts w:ascii="Times New Roman" w:hAnsi="Times New Roman"/>
              </w:rPr>
            </w:rPrChange>
          </w:rPr>
          <w:t>. 2002.</w:t>
        </w:r>
      </w:ins>
    </w:p>
    <w:p w:rsidR="00CF1EDE" w:rsidRPr="00CF1EDE" w:rsidRDefault="0033544C" w:rsidP="00CF1EDE">
      <w:pPr>
        <w:ind w:left="720" w:hanging="720"/>
        <w:rPr>
          <w:ins w:id="4468" w:author="." w:date="2009-05-30T03:16:00Z"/>
          <w:rFonts w:ascii="Times New Roman" w:hAnsi="Times New Roman"/>
          <w:noProof/>
          <w:rPrChange w:id="4469" w:author="." w:date="2009-05-30T00:43:00Z">
            <w:rPr>
              <w:ins w:id="4470" w:author="." w:date="2009-05-30T03:16:00Z"/>
            </w:rPr>
          </w:rPrChange>
        </w:rPr>
      </w:pPr>
      <w:ins w:id="4471" w:author="." w:date="2009-05-30T03:16:00Z">
        <w:r>
          <w:rPr>
            <w:rFonts w:ascii="Times New Roman" w:hAnsi="Times New Roman"/>
            <w:noProof/>
            <w:rPrChange w:id="4472" w:author="." w:date="2009-05-30T00:43:00Z">
              <w:rPr>
                <w:rFonts w:ascii="Times New Roman" w:hAnsi="Times New Roman"/>
              </w:rPr>
            </w:rPrChange>
          </w:rPr>
          <w:t>59.</w:t>
        </w:r>
        <w:r>
          <w:rPr>
            <w:rFonts w:ascii="Times New Roman" w:hAnsi="Times New Roman"/>
            <w:noProof/>
            <w:rPrChange w:id="4473" w:author="." w:date="2009-05-30T00:43:00Z">
              <w:rPr>
                <w:rFonts w:ascii="Times New Roman" w:hAnsi="Times New Roman"/>
              </w:rPr>
            </w:rPrChange>
          </w:rPr>
          <w:tab/>
          <w:t xml:space="preserve">Meiss, M., </w:t>
        </w:r>
        <w:r w:rsidRPr="0033544C">
          <w:rPr>
            <w:rFonts w:ascii="Times New Roman" w:hAnsi="Times New Roman"/>
            <w:i/>
            <w:noProof/>
            <w:rPrChange w:id="4474" w:author="." w:date="2009-05-30T00:43:00Z">
              <w:rPr>
                <w:rFonts w:ascii="Times New Roman" w:hAnsi="Times New Roman"/>
              </w:rPr>
            </w:rPrChange>
          </w:rPr>
          <w:t>Tsunami: A High-Speed Rate-Controlled Protocol for File Transfer</w:t>
        </w:r>
        <w:r>
          <w:rPr>
            <w:rFonts w:ascii="Times New Roman" w:hAnsi="Times New Roman"/>
            <w:noProof/>
            <w:rPrChange w:id="4475" w:author="." w:date="2009-05-30T00:43:00Z">
              <w:rPr>
                <w:rFonts w:ascii="Times New Roman" w:hAnsi="Times New Roman"/>
              </w:rPr>
            </w:rPrChange>
          </w:rPr>
          <w:t>. 2002, Indiana University.</w:t>
        </w:r>
      </w:ins>
    </w:p>
    <w:p w:rsidR="00CF1EDE" w:rsidRPr="00CF1EDE" w:rsidRDefault="0033544C" w:rsidP="00CF1EDE">
      <w:pPr>
        <w:ind w:left="720" w:hanging="720"/>
        <w:rPr>
          <w:ins w:id="4476" w:author="." w:date="2009-05-30T03:16:00Z"/>
          <w:rFonts w:ascii="Times New Roman" w:hAnsi="Times New Roman"/>
          <w:noProof/>
          <w:rPrChange w:id="4477" w:author="." w:date="2009-05-30T00:43:00Z">
            <w:rPr>
              <w:ins w:id="4478" w:author="." w:date="2009-05-30T03:16:00Z"/>
            </w:rPr>
          </w:rPrChange>
        </w:rPr>
      </w:pPr>
      <w:ins w:id="4479" w:author="." w:date="2009-05-30T03:16:00Z">
        <w:r>
          <w:rPr>
            <w:rFonts w:ascii="Times New Roman" w:hAnsi="Times New Roman"/>
            <w:noProof/>
            <w:rPrChange w:id="4480" w:author="." w:date="2009-05-30T00:43:00Z">
              <w:rPr>
                <w:rFonts w:ascii="Times New Roman" w:hAnsi="Times New Roman"/>
              </w:rPr>
            </w:rPrChange>
          </w:rPr>
          <w:t>60.</w:t>
        </w:r>
        <w:r>
          <w:rPr>
            <w:rFonts w:ascii="Times New Roman" w:hAnsi="Times New Roman"/>
            <w:noProof/>
            <w:rPrChange w:id="4481" w:author="." w:date="2009-05-30T00:43:00Z">
              <w:rPr>
                <w:rFonts w:ascii="Times New Roman" w:hAnsi="Times New Roman"/>
              </w:rPr>
            </w:rPrChange>
          </w:rPr>
          <w:tab/>
          <w:t xml:space="preserve">Wallace, S. </w:t>
        </w:r>
        <w:r w:rsidRPr="0033544C">
          <w:rPr>
            <w:rFonts w:ascii="Times New Roman" w:hAnsi="Times New Roman"/>
            <w:i/>
            <w:noProof/>
            <w:rPrChange w:id="4482" w:author="." w:date="2009-05-30T00:43:00Z">
              <w:rPr>
                <w:rFonts w:ascii="Times New Roman" w:hAnsi="Times New Roman"/>
              </w:rPr>
            </w:rPrChange>
          </w:rPr>
          <w:t>Tsunami File Transfer Protocol</w:t>
        </w:r>
        <w:r>
          <w:rPr>
            <w:rFonts w:ascii="Times New Roman" w:hAnsi="Times New Roman"/>
            <w:noProof/>
            <w:rPrChange w:id="4483" w:author="." w:date="2009-05-30T00:43:00Z">
              <w:rPr>
                <w:rFonts w:ascii="Times New Roman" w:hAnsi="Times New Roman"/>
              </w:rPr>
            </w:rPrChange>
          </w:rPr>
          <w:t xml:space="preserve">. in </w:t>
        </w:r>
        <w:r w:rsidRPr="0033544C">
          <w:rPr>
            <w:rFonts w:ascii="Times New Roman" w:hAnsi="Times New Roman"/>
            <w:i/>
            <w:noProof/>
            <w:rPrChange w:id="4484" w:author="." w:date="2009-05-30T00:43:00Z">
              <w:rPr>
                <w:rFonts w:ascii="Times New Roman" w:hAnsi="Times New Roman"/>
              </w:rPr>
            </w:rPrChange>
          </w:rPr>
          <w:t>Proceedings of First Int. Workshop on Protocols for Fast Long-Distance Networks</w:t>
        </w:r>
        <w:r>
          <w:rPr>
            <w:rFonts w:ascii="Times New Roman" w:hAnsi="Times New Roman"/>
            <w:noProof/>
            <w:rPrChange w:id="4485" w:author="." w:date="2009-05-30T00:43:00Z">
              <w:rPr>
                <w:rFonts w:ascii="Times New Roman" w:hAnsi="Times New Roman"/>
              </w:rPr>
            </w:rPrChange>
          </w:rPr>
          <w:t>. 2003. CERN, Geneva, Switzerland.</w:t>
        </w:r>
      </w:ins>
    </w:p>
    <w:p w:rsidR="00CF1EDE" w:rsidRPr="00CF1EDE" w:rsidRDefault="0033544C" w:rsidP="00CF1EDE">
      <w:pPr>
        <w:ind w:left="720" w:hanging="720"/>
        <w:rPr>
          <w:ins w:id="4486" w:author="." w:date="2009-05-30T03:16:00Z"/>
          <w:rFonts w:ascii="Times New Roman" w:hAnsi="Times New Roman"/>
          <w:noProof/>
          <w:rPrChange w:id="4487" w:author="." w:date="2009-05-30T00:43:00Z">
            <w:rPr>
              <w:ins w:id="4488" w:author="." w:date="2009-05-30T03:16:00Z"/>
            </w:rPr>
          </w:rPrChange>
        </w:rPr>
      </w:pPr>
      <w:ins w:id="4489" w:author="." w:date="2009-05-30T03:16:00Z">
        <w:r>
          <w:rPr>
            <w:rFonts w:ascii="Times New Roman" w:hAnsi="Times New Roman"/>
            <w:noProof/>
            <w:rPrChange w:id="4490" w:author="." w:date="2009-05-30T00:43:00Z">
              <w:rPr>
                <w:rFonts w:ascii="Times New Roman" w:hAnsi="Times New Roman"/>
              </w:rPr>
            </w:rPrChange>
          </w:rPr>
          <w:t>61.</w:t>
        </w:r>
        <w:r>
          <w:rPr>
            <w:rFonts w:ascii="Times New Roman" w:hAnsi="Times New Roman"/>
            <w:noProof/>
            <w:rPrChange w:id="4491" w:author="." w:date="2009-05-30T00:43:00Z">
              <w:rPr>
                <w:rFonts w:ascii="Times New Roman" w:hAnsi="Times New Roman"/>
              </w:rPr>
            </w:rPrChange>
          </w:rPr>
          <w:tab/>
          <w:t xml:space="preserve">Bush, D. </w:t>
        </w:r>
        <w:r w:rsidRPr="0033544C">
          <w:rPr>
            <w:rFonts w:ascii="Times New Roman" w:hAnsi="Times New Roman"/>
            <w:i/>
            <w:noProof/>
            <w:rPrChange w:id="4492" w:author="." w:date="2009-05-30T00:43:00Z">
              <w:rPr>
                <w:rFonts w:ascii="Times New Roman" w:hAnsi="Times New Roman"/>
              </w:rPr>
            </w:rPrChange>
          </w:rPr>
          <w:t>UFTP - UDP Based FTP with Multicast</w:t>
        </w:r>
        <w:r>
          <w:rPr>
            <w:rFonts w:ascii="Times New Roman" w:hAnsi="Times New Roman"/>
            <w:noProof/>
            <w:rPrChange w:id="4493" w:author="." w:date="2009-05-30T00:43:00Z">
              <w:rPr>
                <w:rFonts w:ascii="Times New Roman" w:hAnsi="Times New Roman"/>
              </w:rPr>
            </w:rPrChange>
          </w:rPr>
          <w:t xml:space="preserve">.  2001 July 29, 2008; Available from: </w:t>
        </w:r>
        <w:r>
          <w:rPr>
            <w:rFonts w:ascii="Times New Roman" w:hAnsi="Times New Roman"/>
            <w:noProof/>
          </w:rPr>
          <w:fldChar w:fldCharType="begin"/>
        </w:r>
        <w:r w:rsidR="00CF1EDE">
          <w:rPr>
            <w:rFonts w:ascii="Times New Roman" w:hAnsi="Times New Roman"/>
            <w:noProof/>
          </w:rPr>
          <w:instrText xml:space="preserve"> HYPERLINK "http://www.tcnj.edu/~bush/uftp.html" </w:instrText>
        </w:r>
        <w:r>
          <w:rPr>
            <w:rFonts w:ascii="Times New Roman" w:hAnsi="Times New Roman"/>
            <w:noProof/>
          </w:rPr>
          <w:fldChar w:fldCharType="separate"/>
        </w:r>
        <w:r w:rsidRPr="0033544C">
          <w:rPr>
            <w:rStyle w:val="Hyperlink"/>
            <w:noProof/>
            <w:rPrChange w:id="4494" w:author="." w:date="2009-05-30T00:43:00Z">
              <w:rPr>
                <w:rFonts w:ascii="Times New Roman" w:hAnsi="Times New Roman"/>
              </w:rPr>
            </w:rPrChange>
          </w:rPr>
          <w:t>http://www.tcnj.edu/~bush/uftp.html</w:t>
        </w:r>
        <w:r>
          <w:rPr>
            <w:rFonts w:ascii="Times New Roman" w:hAnsi="Times New Roman"/>
            <w:noProof/>
          </w:rPr>
          <w:fldChar w:fldCharType="end"/>
        </w:r>
        <w:r>
          <w:rPr>
            <w:rFonts w:ascii="Times New Roman" w:hAnsi="Times New Roman"/>
            <w:noProof/>
            <w:rPrChange w:id="4495" w:author="." w:date="2009-05-30T00:43:00Z">
              <w:rPr>
                <w:rFonts w:ascii="Times New Roman" w:hAnsi="Times New Roman"/>
              </w:rPr>
            </w:rPrChange>
          </w:rPr>
          <w:t>.</w:t>
        </w:r>
      </w:ins>
    </w:p>
    <w:p w:rsidR="00CF1EDE" w:rsidRPr="00CF1EDE" w:rsidRDefault="0033544C" w:rsidP="00CF1EDE">
      <w:pPr>
        <w:ind w:left="720" w:hanging="720"/>
        <w:rPr>
          <w:ins w:id="4496" w:author="." w:date="2009-05-30T03:16:00Z"/>
          <w:rFonts w:ascii="Times New Roman" w:hAnsi="Times New Roman"/>
          <w:noProof/>
          <w:rPrChange w:id="4497" w:author="." w:date="2009-05-30T00:43:00Z">
            <w:rPr>
              <w:ins w:id="4498" w:author="." w:date="2009-05-30T03:16:00Z"/>
            </w:rPr>
          </w:rPrChange>
        </w:rPr>
      </w:pPr>
      <w:ins w:id="4499" w:author="." w:date="2009-05-30T03:16:00Z">
        <w:r>
          <w:rPr>
            <w:rFonts w:ascii="Times New Roman" w:hAnsi="Times New Roman"/>
            <w:noProof/>
            <w:rPrChange w:id="4500" w:author="." w:date="2009-05-30T00:43:00Z">
              <w:rPr>
                <w:rFonts w:ascii="Times New Roman" w:hAnsi="Times New Roman"/>
              </w:rPr>
            </w:rPrChange>
          </w:rPr>
          <w:t>62.</w:t>
        </w:r>
        <w:r>
          <w:rPr>
            <w:rFonts w:ascii="Times New Roman" w:hAnsi="Times New Roman"/>
            <w:noProof/>
            <w:rPrChange w:id="4501" w:author="." w:date="2009-05-30T00:43:00Z">
              <w:rPr>
                <w:rFonts w:ascii="Times New Roman" w:hAnsi="Times New Roman"/>
              </w:rPr>
            </w:rPrChange>
          </w:rPr>
          <w:tab/>
          <w:t xml:space="preserve">Zheng, X., A.P. Mudambi, and M. Veeraraghavan, </w:t>
        </w:r>
        <w:r w:rsidRPr="0033544C">
          <w:rPr>
            <w:rFonts w:ascii="Times New Roman" w:hAnsi="Times New Roman"/>
            <w:i/>
            <w:noProof/>
            <w:rPrChange w:id="4502" w:author="." w:date="2009-05-30T00:43:00Z">
              <w:rPr>
                <w:rFonts w:ascii="Times New Roman" w:hAnsi="Times New Roman"/>
              </w:rPr>
            </w:rPrChange>
          </w:rPr>
          <w:t>FRTP: Fixed rate transport protocol-a modified version of sabul for end-to-end circuits.</w:t>
        </w:r>
        <w:r>
          <w:rPr>
            <w:rFonts w:ascii="Times New Roman" w:hAnsi="Times New Roman"/>
            <w:noProof/>
            <w:rPrChange w:id="4503" w:author="." w:date="2009-05-30T00:43:00Z">
              <w:rPr>
                <w:rFonts w:ascii="Times New Roman" w:hAnsi="Times New Roman"/>
              </w:rPr>
            </w:rPrChange>
          </w:rPr>
          <w:t xml:space="preserve"> Proceedings of the 1 stInternational Workshop on Provisioning and Transport for Hybrid Networks (PATHNETS), in conjunction with the 1 stInternational Conference on Broadband Networks, 2004.</w:t>
        </w:r>
      </w:ins>
    </w:p>
    <w:p w:rsidR="00CF1EDE" w:rsidRPr="00CF1EDE" w:rsidRDefault="0033544C" w:rsidP="00CF1EDE">
      <w:pPr>
        <w:ind w:left="720" w:hanging="720"/>
        <w:rPr>
          <w:ins w:id="4504" w:author="." w:date="2009-05-30T03:16:00Z"/>
          <w:rFonts w:ascii="Times New Roman" w:hAnsi="Times New Roman"/>
          <w:noProof/>
          <w:rPrChange w:id="4505" w:author="." w:date="2009-05-30T00:43:00Z">
            <w:rPr>
              <w:ins w:id="4506" w:author="." w:date="2009-05-30T03:16:00Z"/>
            </w:rPr>
          </w:rPrChange>
        </w:rPr>
      </w:pPr>
      <w:ins w:id="4507" w:author="." w:date="2009-05-30T03:16:00Z">
        <w:r>
          <w:rPr>
            <w:rFonts w:ascii="Times New Roman" w:hAnsi="Times New Roman"/>
            <w:noProof/>
            <w:rPrChange w:id="4508" w:author="." w:date="2009-05-30T00:43:00Z">
              <w:rPr>
                <w:rFonts w:ascii="Times New Roman" w:hAnsi="Times New Roman"/>
              </w:rPr>
            </w:rPrChange>
          </w:rPr>
          <w:t>63.</w:t>
        </w:r>
        <w:r>
          <w:rPr>
            <w:rFonts w:ascii="Times New Roman" w:hAnsi="Times New Roman"/>
            <w:noProof/>
            <w:rPrChange w:id="4509" w:author="." w:date="2009-05-30T00:43:00Z">
              <w:rPr>
                <w:rFonts w:ascii="Times New Roman" w:hAnsi="Times New Roman"/>
              </w:rPr>
            </w:rPrChange>
          </w:rPr>
          <w:tab/>
          <w:t xml:space="preserve">Gu, Y., et al., </w:t>
        </w:r>
        <w:r w:rsidRPr="0033544C">
          <w:rPr>
            <w:rFonts w:ascii="Times New Roman" w:hAnsi="Times New Roman"/>
            <w:i/>
            <w:noProof/>
            <w:rPrChange w:id="4510" w:author="." w:date="2009-05-30T00:43:00Z">
              <w:rPr>
                <w:rFonts w:ascii="Times New Roman" w:hAnsi="Times New Roman"/>
              </w:rPr>
            </w:rPrChange>
          </w:rPr>
          <w:t>Using UDP for Reliable Data Transfer over High Bandwidth-Delay Product Networks.</w:t>
        </w:r>
        <w:r>
          <w:rPr>
            <w:rFonts w:ascii="Times New Roman" w:hAnsi="Times New Roman"/>
            <w:noProof/>
            <w:rPrChange w:id="4511" w:author="." w:date="2009-05-30T00:43:00Z">
              <w:rPr>
                <w:rFonts w:ascii="Times New Roman" w:hAnsi="Times New Roman"/>
              </w:rPr>
            </w:rPrChange>
          </w:rPr>
          <w:t xml:space="preserve"> Laboratory for Advanced Computing, University of Illinois at Chicage, 2003.</w:t>
        </w:r>
      </w:ins>
    </w:p>
    <w:p w:rsidR="00CF1EDE" w:rsidRPr="00CF1EDE" w:rsidRDefault="0033544C" w:rsidP="00CF1EDE">
      <w:pPr>
        <w:ind w:left="720" w:hanging="720"/>
        <w:rPr>
          <w:ins w:id="4512" w:author="." w:date="2009-05-30T03:16:00Z"/>
          <w:rFonts w:ascii="Times New Roman" w:hAnsi="Times New Roman"/>
          <w:noProof/>
          <w:rPrChange w:id="4513" w:author="." w:date="2009-05-30T00:43:00Z">
            <w:rPr>
              <w:ins w:id="4514" w:author="." w:date="2009-05-30T03:16:00Z"/>
            </w:rPr>
          </w:rPrChange>
        </w:rPr>
      </w:pPr>
      <w:ins w:id="4515" w:author="." w:date="2009-05-30T03:16:00Z">
        <w:r>
          <w:rPr>
            <w:rFonts w:ascii="Times New Roman" w:hAnsi="Times New Roman"/>
            <w:noProof/>
            <w:rPrChange w:id="4516" w:author="." w:date="2009-05-30T00:43:00Z">
              <w:rPr>
                <w:rFonts w:ascii="Times New Roman" w:hAnsi="Times New Roman"/>
              </w:rPr>
            </w:rPrChange>
          </w:rPr>
          <w:t>64.</w:t>
        </w:r>
        <w:r>
          <w:rPr>
            <w:rFonts w:ascii="Times New Roman" w:hAnsi="Times New Roman"/>
            <w:noProof/>
            <w:rPrChange w:id="4517" w:author="." w:date="2009-05-30T00:43:00Z">
              <w:rPr>
                <w:rFonts w:ascii="Times New Roman" w:hAnsi="Times New Roman"/>
              </w:rPr>
            </w:rPrChange>
          </w:rPr>
          <w:tab/>
          <w:t xml:space="preserve">Dickens, P.M. and V. Kannan, </w:t>
        </w:r>
        <w:r w:rsidRPr="0033544C">
          <w:rPr>
            <w:rFonts w:ascii="Times New Roman" w:hAnsi="Times New Roman"/>
            <w:i/>
            <w:noProof/>
            <w:rPrChange w:id="4518" w:author="." w:date="2009-05-30T00:43:00Z">
              <w:rPr>
                <w:rFonts w:ascii="Times New Roman" w:hAnsi="Times New Roman"/>
              </w:rPr>
            </w:rPrChange>
          </w:rPr>
          <w:t>Application-Level Congestion Control Mechanisms for Large Scale Data Transfers Across Computational Grids.</w:t>
        </w:r>
        <w:r>
          <w:rPr>
            <w:rFonts w:ascii="Times New Roman" w:hAnsi="Times New Roman"/>
            <w:noProof/>
            <w:rPrChange w:id="4519" w:author="." w:date="2009-05-30T00:43:00Z">
              <w:rPr>
                <w:rFonts w:ascii="Times New Roman" w:hAnsi="Times New Roman"/>
              </w:rPr>
            </w:rPrChange>
          </w:rPr>
          <w:t xml:space="preserve"> the Proceedings of The International Conference on High Performance Distributed Computing and Applications, 2003.</w:t>
        </w:r>
      </w:ins>
    </w:p>
    <w:p w:rsidR="00CF1EDE" w:rsidRPr="00CF1EDE" w:rsidRDefault="0033544C" w:rsidP="00CF1EDE">
      <w:pPr>
        <w:ind w:left="720" w:hanging="720"/>
        <w:rPr>
          <w:ins w:id="4520" w:author="." w:date="2009-05-30T03:16:00Z"/>
          <w:rFonts w:ascii="Times New Roman" w:hAnsi="Times New Roman"/>
          <w:noProof/>
          <w:rPrChange w:id="4521" w:author="." w:date="2009-05-30T00:43:00Z">
            <w:rPr>
              <w:ins w:id="4522" w:author="." w:date="2009-05-30T03:16:00Z"/>
            </w:rPr>
          </w:rPrChange>
        </w:rPr>
      </w:pPr>
      <w:ins w:id="4523" w:author="." w:date="2009-05-30T03:16:00Z">
        <w:r>
          <w:rPr>
            <w:rFonts w:ascii="Times New Roman" w:hAnsi="Times New Roman"/>
            <w:noProof/>
            <w:rPrChange w:id="4524" w:author="." w:date="2009-05-30T00:43:00Z">
              <w:rPr>
                <w:rFonts w:ascii="Times New Roman" w:hAnsi="Times New Roman"/>
              </w:rPr>
            </w:rPrChange>
          </w:rPr>
          <w:t>65.</w:t>
        </w:r>
        <w:r>
          <w:rPr>
            <w:rFonts w:ascii="Times New Roman" w:hAnsi="Times New Roman"/>
            <w:noProof/>
            <w:rPrChange w:id="4525" w:author="." w:date="2009-05-30T00:43:00Z">
              <w:rPr>
                <w:rFonts w:ascii="Times New Roman" w:hAnsi="Times New Roman"/>
              </w:rPr>
            </w:rPrChange>
          </w:rPr>
          <w:tab/>
          <w:t xml:space="preserve">Ansari, S. </w:t>
        </w:r>
        <w:r w:rsidRPr="0033544C">
          <w:rPr>
            <w:rFonts w:ascii="Times New Roman" w:hAnsi="Times New Roman"/>
            <w:i/>
            <w:noProof/>
            <w:rPrChange w:id="4526" w:author="." w:date="2009-05-30T00:43:00Z">
              <w:rPr>
                <w:rFonts w:ascii="Times New Roman" w:hAnsi="Times New Roman"/>
              </w:rPr>
            </w:rPrChange>
          </w:rPr>
          <w:t>Tsunami—A Study</w:t>
        </w:r>
        <w:r>
          <w:rPr>
            <w:rFonts w:ascii="Times New Roman" w:hAnsi="Times New Roman"/>
            <w:noProof/>
            <w:rPrChange w:id="4527" w:author="." w:date="2009-05-30T00:43:00Z">
              <w:rPr>
                <w:rFonts w:ascii="Times New Roman" w:hAnsi="Times New Roman"/>
              </w:rPr>
            </w:rPrChange>
          </w:rPr>
          <w:t xml:space="preserve">. Available from: </w:t>
        </w:r>
        <w:r>
          <w:rPr>
            <w:rFonts w:ascii="Times New Roman" w:hAnsi="Times New Roman"/>
            <w:noProof/>
          </w:rPr>
          <w:fldChar w:fldCharType="begin"/>
        </w:r>
        <w:r w:rsidR="00CF1EDE">
          <w:rPr>
            <w:rFonts w:ascii="Times New Roman" w:hAnsi="Times New Roman"/>
            <w:noProof/>
          </w:rPr>
          <w:instrText xml:space="preserve"> HYPERLINK "http://www-iepm.slac.stanford.edu/bw/Tsunami.htm" </w:instrText>
        </w:r>
        <w:r>
          <w:rPr>
            <w:rFonts w:ascii="Times New Roman" w:hAnsi="Times New Roman"/>
            <w:noProof/>
          </w:rPr>
          <w:fldChar w:fldCharType="separate"/>
        </w:r>
        <w:r w:rsidRPr="0033544C">
          <w:rPr>
            <w:rStyle w:val="Hyperlink"/>
            <w:noProof/>
            <w:rPrChange w:id="4528" w:author="." w:date="2009-05-30T00:43:00Z">
              <w:rPr>
                <w:rFonts w:ascii="Times New Roman" w:hAnsi="Times New Roman"/>
              </w:rPr>
            </w:rPrChange>
          </w:rPr>
          <w:t>http://www-iepm.slac.stanford.edu/bw/Tsunami.htm</w:t>
        </w:r>
        <w:r>
          <w:rPr>
            <w:rFonts w:ascii="Times New Roman" w:hAnsi="Times New Roman"/>
            <w:noProof/>
          </w:rPr>
          <w:fldChar w:fldCharType="end"/>
        </w:r>
        <w:r>
          <w:rPr>
            <w:rFonts w:ascii="Times New Roman" w:hAnsi="Times New Roman"/>
            <w:noProof/>
            <w:rPrChange w:id="4529" w:author="." w:date="2009-05-30T00:43:00Z">
              <w:rPr>
                <w:rFonts w:ascii="Times New Roman" w:hAnsi="Times New Roman"/>
              </w:rPr>
            </w:rPrChange>
          </w:rPr>
          <w:t>.</w:t>
        </w:r>
      </w:ins>
    </w:p>
    <w:p w:rsidR="00CF1EDE" w:rsidRPr="00CF1EDE" w:rsidRDefault="0033544C" w:rsidP="00CF1EDE">
      <w:pPr>
        <w:ind w:left="720" w:hanging="720"/>
        <w:rPr>
          <w:ins w:id="4530" w:author="." w:date="2009-05-30T03:16:00Z"/>
          <w:rFonts w:ascii="Times New Roman" w:hAnsi="Times New Roman"/>
          <w:noProof/>
          <w:rPrChange w:id="4531" w:author="." w:date="2009-05-30T00:43:00Z">
            <w:rPr>
              <w:ins w:id="4532" w:author="." w:date="2009-05-30T03:16:00Z"/>
            </w:rPr>
          </w:rPrChange>
        </w:rPr>
      </w:pPr>
      <w:ins w:id="4533" w:author="." w:date="2009-05-30T03:16:00Z">
        <w:r>
          <w:rPr>
            <w:rFonts w:ascii="Times New Roman" w:hAnsi="Times New Roman"/>
            <w:noProof/>
            <w:rPrChange w:id="4534" w:author="." w:date="2009-05-30T00:43:00Z">
              <w:rPr>
                <w:rFonts w:ascii="Times New Roman" w:hAnsi="Times New Roman"/>
              </w:rPr>
            </w:rPrChange>
          </w:rPr>
          <w:t>66.</w:t>
        </w:r>
        <w:r>
          <w:rPr>
            <w:rFonts w:ascii="Times New Roman" w:hAnsi="Times New Roman"/>
            <w:noProof/>
            <w:rPrChange w:id="4535" w:author="." w:date="2009-05-30T00:43:00Z">
              <w:rPr>
                <w:rFonts w:ascii="Times New Roman" w:hAnsi="Times New Roman"/>
              </w:rPr>
            </w:rPrChange>
          </w:rPr>
          <w:tab/>
          <w:t xml:space="preserve">Schoder, D., K. Fischbach, and C. Schmitt, </w:t>
        </w:r>
        <w:r w:rsidRPr="0033544C">
          <w:rPr>
            <w:rFonts w:ascii="Times New Roman" w:hAnsi="Times New Roman"/>
            <w:i/>
            <w:noProof/>
            <w:rPrChange w:id="4536" w:author="." w:date="2009-05-30T00:43:00Z">
              <w:rPr>
                <w:rFonts w:ascii="Times New Roman" w:hAnsi="Times New Roman"/>
              </w:rPr>
            </w:rPrChange>
          </w:rPr>
          <w:t>Core Concepts in Peer-to-Peer Networking</w:t>
        </w:r>
        <w:r>
          <w:rPr>
            <w:rFonts w:ascii="Times New Roman" w:hAnsi="Times New Roman"/>
            <w:noProof/>
            <w:rPrChange w:id="4537" w:author="." w:date="2009-05-30T00:43:00Z">
              <w:rPr>
                <w:rFonts w:ascii="Times New Roman" w:hAnsi="Times New Roman"/>
              </w:rPr>
            </w:rPrChange>
          </w:rPr>
          <w:t xml:space="preserve">, in </w:t>
        </w:r>
        <w:r w:rsidRPr="0033544C">
          <w:rPr>
            <w:rFonts w:ascii="Times New Roman" w:hAnsi="Times New Roman"/>
            <w:i/>
            <w:noProof/>
            <w:rPrChange w:id="4538" w:author="." w:date="2009-05-30T00:43:00Z">
              <w:rPr>
                <w:rFonts w:ascii="Times New Roman" w:hAnsi="Times New Roman"/>
              </w:rPr>
            </w:rPrChange>
          </w:rPr>
          <w:t>Peer-to-Peer Computing: The Evolution of a Disruptive Technology</w:t>
        </w:r>
        <w:r>
          <w:rPr>
            <w:rFonts w:ascii="Times New Roman" w:hAnsi="Times New Roman"/>
            <w:noProof/>
            <w:rPrChange w:id="4539" w:author="." w:date="2009-05-30T00:43:00Z">
              <w:rPr>
                <w:rFonts w:ascii="Times New Roman" w:hAnsi="Times New Roman"/>
              </w:rPr>
            </w:rPrChange>
          </w:rPr>
          <w:t>, R. Subramanian and B.D. Goodman, Editors. 2005, Idea Group Publishing. p. 300 pages.</w:t>
        </w:r>
      </w:ins>
    </w:p>
    <w:p w:rsidR="00CF1EDE" w:rsidRPr="00CF1EDE" w:rsidRDefault="0033544C" w:rsidP="00CF1EDE">
      <w:pPr>
        <w:ind w:left="720" w:hanging="720"/>
        <w:rPr>
          <w:ins w:id="4540" w:author="." w:date="2009-05-30T03:16:00Z"/>
          <w:rFonts w:ascii="Times New Roman" w:hAnsi="Times New Roman"/>
          <w:noProof/>
          <w:rPrChange w:id="4541" w:author="." w:date="2009-05-30T00:43:00Z">
            <w:rPr>
              <w:ins w:id="4542" w:author="." w:date="2009-05-30T03:16:00Z"/>
            </w:rPr>
          </w:rPrChange>
        </w:rPr>
      </w:pPr>
      <w:ins w:id="4543" w:author="." w:date="2009-05-30T03:16:00Z">
        <w:r>
          <w:rPr>
            <w:rFonts w:ascii="Times New Roman" w:hAnsi="Times New Roman"/>
            <w:noProof/>
            <w:rPrChange w:id="4544" w:author="." w:date="2009-05-30T00:43:00Z">
              <w:rPr>
                <w:rFonts w:ascii="Times New Roman" w:hAnsi="Times New Roman"/>
              </w:rPr>
            </w:rPrChange>
          </w:rPr>
          <w:t>67.</w:t>
        </w:r>
        <w:r>
          <w:rPr>
            <w:rFonts w:ascii="Times New Roman" w:hAnsi="Times New Roman"/>
            <w:noProof/>
            <w:rPrChange w:id="4545" w:author="." w:date="2009-05-30T00:43:00Z">
              <w:rPr>
                <w:rFonts w:ascii="Times New Roman" w:hAnsi="Times New Roman"/>
              </w:rPr>
            </w:rPrChange>
          </w:rPr>
          <w:tab/>
          <w:t xml:space="preserve">Schoder, D. and K. Fischbach, </w:t>
        </w:r>
        <w:r w:rsidRPr="0033544C">
          <w:rPr>
            <w:rFonts w:ascii="Times New Roman" w:hAnsi="Times New Roman"/>
            <w:i/>
            <w:noProof/>
            <w:rPrChange w:id="4546" w:author="." w:date="2009-05-30T00:43:00Z">
              <w:rPr>
                <w:rFonts w:ascii="Times New Roman" w:hAnsi="Times New Roman"/>
              </w:rPr>
            </w:rPrChange>
          </w:rPr>
          <w:t>Peer-to-Peer Prospects.</w:t>
        </w:r>
        <w:r>
          <w:rPr>
            <w:rFonts w:ascii="Times New Roman" w:hAnsi="Times New Roman"/>
            <w:noProof/>
            <w:rPrChange w:id="4547" w:author="." w:date="2009-05-30T00:43:00Z">
              <w:rPr>
                <w:rFonts w:ascii="Times New Roman" w:hAnsi="Times New Roman"/>
              </w:rPr>
            </w:rPrChange>
          </w:rPr>
          <w:t xml:space="preserve"> Communications of the ACM, 2003. </w:t>
        </w:r>
        <w:r w:rsidRPr="0033544C">
          <w:rPr>
            <w:rFonts w:ascii="Times New Roman" w:hAnsi="Times New Roman"/>
            <w:b/>
            <w:noProof/>
            <w:rPrChange w:id="4548" w:author="." w:date="2009-05-30T00:43:00Z">
              <w:rPr>
                <w:rFonts w:ascii="Times New Roman" w:hAnsi="Times New Roman"/>
              </w:rPr>
            </w:rPrChange>
          </w:rPr>
          <w:t>46</w:t>
        </w:r>
        <w:r>
          <w:rPr>
            <w:rFonts w:ascii="Times New Roman" w:hAnsi="Times New Roman"/>
            <w:noProof/>
            <w:rPrChange w:id="4549" w:author="." w:date="2009-05-30T00:43:00Z">
              <w:rPr>
                <w:rFonts w:ascii="Times New Roman" w:hAnsi="Times New Roman"/>
              </w:rPr>
            </w:rPrChange>
          </w:rPr>
          <w:t>(2): p. 27-29.</w:t>
        </w:r>
      </w:ins>
    </w:p>
    <w:p w:rsidR="00CF1EDE" w:rsidRPr="00CF1EDE" w:rsidRDefault="0033544C" w:rsidP="00CF1EDE">
      <w:pPr>
        <w:ind w:left="720" w:hanging="720"/>
        <w:rPr>
          <w:ins w:id="4550" w:author="." w:date="2009-05-30T03:16:00Z"/>
          <w:rFonts w:ascii="Times New Roman" w:hAnsi="Times New Roman"/>
          <w:noProof/>
          <w:rPrChange w:id="4551" w:author="." w:date="2009-05-30T00:43:00Z">
            <w:rPr>
              <w:ins w:id="4552" w:author="." w:date="2009-05-30T03:16:00Z"/>
            </w:rPr>
          </w:rPrChange>
        </w:rPr>
      </w:pPr>
      <w:ins w:id="4553" w:author="." w:date="2009-05-30T03:16:00Z">
        <w:r>
          <w:rPr>
            <w:rFonts w:ascii="Times New Roman" w:hAnsi="Times New Roman"/>
            <w:noProof/>
            <w:rPrChange w:id="4554" w:author="." w:date="2009-05-30T00:43:00Z">
              <w:rPr>
                <w:rFonts w:ascii="Times New Roman" w:hAnsi="Times New Roman"/>
              </w:rPr>
            </w:rPrChange>
          </w:rPr>
          <w:t>68.</w:t>
        </w:r>
        <w:r>
          <w:rPr>
            <w:rFonts w:ascii="Times New Roman" w:hAnsi="Times New Roman"/>
            <w:noProof/>
            <w:rPrChange w:id="4555" w:author="." w:date="2009-05-30T00:43:00Z">
              <w:rPr>
                <w:rFonts w:ascii="Times New Roman" w:hAnsi="Times New Roman"/>
              </w:rPr>
            </w:rPrChange>
          </w:rPr>
          <w:tab/>
        </w:r>
        <w:r w:rsidRPr="0033544C">
          <w:rPr>
            <w:rFonts w:ascii="Times New Roman" w:hAnsi="Times New Roman"/>
            <w:i/>
            <w:noProof/>
            <w:rPrChange w:id="4556" w:author="." w:date="2009-05-30T00:43:00Z">
              <w:rPr>
                <w:rFonts w:ascii="Times New Roman" w:hAnsi="Times New Roman"/>
              </w:rPr>
            </w:rPrChange>
          </w:rPr>
          <w:t>The Kazaa web site</w:t>
        </w:r>
        <w:r>
          <w:rPr>
            <w:rFonts w:ascii="Times New Roman" w:hAnsi="Times New Roman"/>
            <w:noProof/>
            <w:rPrChange w:id="4557"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"http://www.kazaa.com/" </w:instrText>
        </w:r>
        <w:r>
          <w:rPr>
            <w:rFonts w:ascii="Times New Roman" w:hAnsi="Times New Roman"/>
            <w:noProof/>
          </w:rPr>
          <w:fldChar w:fldCharType="separate"/>
        </w:r>
        <w:r w:rsidRPr="0033544C">
          <w:rPr>
            <w:rStyle w:val="Hyperlink"/>
            <w:noProof/>
            <w:rPrChange w:id="4558" w:author="." w:date="2009-05-30T00:43:00Z">
              <w:rPr>
                <w:rFonts w:ascii="Times New Roman" w:hAnsi="Times New Roman"/>
              </w:rPr>
            </w:rPrChange>
          </w:rPr>
          <w:t>http://www.kazaa.com/</w:t>
        </w:r>
        <w:r>
          <w:rPr>
            <w:rFonts w:ascii="Times New Roman" w:hAnsi="Times New Roman"/>
            <w:noProof/>
          </w:rPr>
          <w:fldChar w:fldCharType="end"/>
        </w:r>
        <w:r>
          <w:rPr>
            <w:rFonts w:ascii="Times New Roman" w:hAnsi="Times New Roman"/>
            <w:noProof/>
            <w:rPrChange w:id="4559" w:author="." w:date="2009-05-30T00:43:00Z">
              <w:rPr>
                <w:rFonts w:ascii="Times New Roman" w:hAnsi="Times New Roman"/>
              </w:rPr>
            </w:rPrChange>
          </w:rPr>
          <w:t>.</w:t>
        </w:r>
      </w:ins>
    </w:p>
    <w:p w:rsidR="00CF1EDE" w:rsidRPr="00CF1EDE" w:rsidRDefault="0033544C" w:rsidP="00CF1EDE">
      <w:pPr>
        <w:ind w:left="720" w:hanging="720"/>
        <w:rPr>
          <w:ins w:id="4560" w:author="." w:date="2009-05-30T03:16:00Z"/>
          <w:rFonts w:ascii="Times New Roman" w:hAnsi="Times New Roman"/>
          <w:noProof/>
          <w:rPrChange w:id="4561" w:author="." w:date="2009-05-30T00:43:00Z">
            <w:rPr>
              <w:ins w:id="4562" w:author="." w:date="2009-05-30T03:16:00Z"/>
            </w:rPr>
          </w:rPrChange>
        </w:rPr>
      </w:pPr>
      <w:ins w:id="4563" w:author="." w:date="2009-05-30T03:16:00Z">
        <w:r>
          <w:rPr>
            <w:rFonts w:ascii="Times New Roman" w:hAnsi="Times New Roman"/>
            <w:noProof/>
            <w:rPrChange w:id="4564" w:author="." w:date="2009-05-30T00:43:00Z">
              <w:rPr>
                <w:rFonts w:ascii="Times New Roman" w:hAnsi="Times New Roman"/>
              </w:rPr>
            </w:rPrChange>
          </w:rPr>
          <w:t>69.</w:t>
        </w:r>
        <w:r>
          <w:rPr>
            <w:rFonts w:ascii="Times New Roman" w:hAnsi="Times New Roman"/>
            <w:noProof/>
            <w:rPrChange w:id="4565" w:author="." w:date="2009-05-30T00:43:00Z">
              <w:rPr>
                <w:rFonts w:ascii="Times New Roman" w:hAnsi="Times New Roman"/>
              </w:rPr>
            </w:rPrChange>
          </w:rPr>
          <w:tab/>
          <w:t xml:space="preserve">Oram, A., </w:t>
        </w:r>
        <w:r w:rsidRPr="0033544C">
          <w:rPr>
            <w:rFonts w:ascii="Times New Roman" w:hAnsi="Times New Roman"/>
            <w:i/>
            <w:noProof/>
            <w:rPrChange w:id="4566" w:author="." w:date="2009-05-30T00:43:00Z">
              <w:rPr>
                <w:rFonts w:ascii="Times New Roman" w:hAnsi="Times New Roman"/>
              </w:rPr>
            </w:rPrChange>
          </w:rPr>
          <w:t>Peer-to-Peer: Harnessing the Power of Disruptive Technologies</w:t>
        </w:r>
        <w:r>
          <w:rPr>
            <w:rFonts w:ascii="Times New Roman" w:hAnsi="Times New Roman"/>
            <w:noProof/>
            <w:rPrChange w:id="4567" w:author="." w:date="2009-05-30T00:43:00Z">
              <w:rPr>
                <w:rFonts w:ascii="Times New Roman" w:hAnsi="Times New Roman"/>
              </w:rPr>
            </w:rPrChange>
          </w:rPr>
          <w:t>. First ed. 2001: O'Reilly &amp; Associates, Inc. 432.</w:t>
        </w:r>
      </w:ins>
    </w:p>
    <w:p w:rsidR="00CF1EDE" w:rsidRPr="00CF1EDE" w:rsidRDefault="0033544C" w:rsidP="00CF1EDE">
      <w:pPr>
        <w:ind w:left="720" w:hanging="720"/>
        <w:rPr>
          <w:ins w:id="4568" w:author="." w:date="2009-05-30T03:16:00Z"/>
          <w:rFonts w:ascii="Times New Roman" w:hAnsi="Times New Roman"/>
          <w:noProof/>
          <w:rPrChange w:id="4569" w:author="." w:date="2009-05-30T00:43:00Z">
            <w:rPr>
              <w:ins w:id="4570" w:author="." w:date="2009-05-30T03:16:00Z"/>
            </w:rPr>
          </w:rPrChange>
        </w:rPr>
      </w:pPr>
      <w:ins w:id="4571" w:author="." w:date="2009-05-30T03:16:00Z">
        <w:r>
          <w:rPr>
            <w:rFonts w:ascii="Times New Roman" w:hAnsi="Times New Roman"/>
            <w:noProof/>
            <w:rPrChange w:id="4572" w:author="." w:date="2009-05-30T00:43:00Z">
              <w:rPr>
                <w:rFonts w:ascii="Times New Roman" w:hAnsi="Times New Roman"/>
              </w:rPr>
            </w:rPrChange>
          </w:rPr>
          <w:t>70.</w:t>
        </w:r>
        <w:r>
          <w:rPr>
            <w:rFonts w:ascii="Times New Roman" w:hAnsi="Times New Roman"/>
            <w:noProof/>
            <w:rPrChange w:id="4573" w:author="." w:date="2009-05-30T00:43:00Z">
              <w:rPr>
                <w:rFonts w:ascii="Times New Roman" w:hAnsi="Times New Roman"/>
              </w:rPr>
            </w:rPrChange>
          </w:rPr>
          <w:tab/>
        </w:r>
        <w:r w:rsidRPr="0033544C">
          <w:rPr>
            <w:rFonts w:ascii="Times New Roman" w:hAnsi="Times New Roman"/>
            <w:i/>
            <w:noProof/>
            <w:rPrChange w:id="4574" w:author="." w:date="2009-05-30T00:43:00Z">
              <w:rPr>
                <w:rFonts w:ascii="Times New Roman" w:hAnsi="Times New Roman"/>
              </w:rPr>
            </w:rPrChange>
          </w:rPr>
          <w:t>The Jabber web site</w:t>
        </w:r>
        <w:r>
          <w:rPr>
            <w:rFonts w:ascii="Times New Roman" w:hAnsi="Times New Roman"/>
            <w:noProof/>
            <w:rPrChange w:id="4575"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"http://www.jabber.org" </w:instrText>
        </w:r>
        <w:r>
          <w:rPr>
            <w:rFonts w:ascii="Times New Roman" w:hAnsi="Times New Roman"/>
            <w:noProof/>
          </w:rPr>
          <w:fldChar w:fldCharType="separate"/>
        </w:r>
        <w:r w:rsidRPr="0033544C">
          <w:rPr>
            <w:rStyle w:val="Hyperlink"/>
            <w:noProof/>
            <w:rPrChange w:id="4576" w:author="." w:date="2009-05-30T00:43:00Z">
              <w:rPr>
                <w:rFonts w:ascii="Times New Roman" w:hAnsi="Times New Roman"/>
              </w:rPr>
            </w:rPrChange>
          </w:rPr>
          <w:t>http://www.jabber.org</w:t>
        </w:r>
        <w:r>
          <w:rPr>
            <w:rFonts w:ascii="Times New Roman" w:hAnsi="Times New Roman"/>
            <w:noProof/>
          </w:rPr>
          <w:fldChar w:fldCharType="end"/>
        </w:r>
        <w:r>
          <w:rPr>
            <w:rFonts w:ascii="Times New Roman" w:hAnsi="Times New Roman"/>
            <w:noProof/>
            <w:rPrChange w:id="4577" w:author="." w:date="2009-05-30T00:43:00Z">
              <w:rPr>
                <w:rFonts w:ascii="Times New Roman" w:hAnsi="Times New Roman"/>
              </w:rPr>
            </w:rPrChange>
          </w:rPr>
          <w:t>.</w:t>
        </w:r>
      </w:ins>
    </w:p>
    <w:p w:rsidR="00CF1EDE" w:rsidRPr="00CF1EDE" w:rsidRDefault="0033544C" w:rsidP="00CF1EDE">
      <w:pPr>
        <w:ind w:left="720" w:hanging="720"/>
        <w:rPr>
          <w:ins w:id="4578" w:author="." w:date="2009-05-30T03:16:00Z"/>
          <w:rFonts w:ascii="Times New Roman" w:hAnsi="Times New Roman"/>
          <w:noProof/>
          <w:rPrChange w:id="4579" w:author="." w:date="2009-05-30T00:43:00Z">
            <w:rPr>
              <w:ins w:id="4580" w:author="." w:date="2009-05-30T03:16:00Z"/>
            </w:rPr>
          </w:rPrChange>
        </w:rPr>
      </w:pPr>
      <w:ins w:id="4581" w:author="." w:date="2009-05-30T03:16:00Z">
        <w:r>
          <w:rPr>
            <w:rFonts w:ascii="Times New Roman" w:hAnsi="Times New Roman"/>
            <w:noProof/>
            <w:rPrChange w:id="4582" w:author="." w:date="2009-05-30T00:43:00Z">
              <w:rPr>
                <w:rFonts w:ascii="Times New Roman" w:hAnsi="Times New Roman"/>
              </w:rPr>
            </w:rPrChange>
          </w:rPr>
          <w:t>71.</w:t>
        </w:r>
        <w:r>
          <w:rPr>
            <w:rFonts w:ascii="Times New Roman" w:hAnsi="Times New Roman"/>
            <w:noProof/>
            <w:rPrChange w:id="4583" w:author="." w:date="2009-05-30T00:43:00Z">
              <w:rPr>
                <w:rFonts w:ascii="Times New Roman" w:hAnsi="Times New Roman"/>
              </w:rPr>
            </w:rPrChange>
          </w:rPr>
          <w:tab/>
          <w:t xml:space="preserve">Van Renesse, R., et al. </w:t>
        </w:r>
        <w:r w:rsidRPr="0033544C">
          <w:rPr>
            <w:rFonts w:ascii="Times New Roman" w:hAnsi="Times New Roman"/>
            <w:i/>
            <w:noProof/>
            <w:rPrChange w:id="4584" w:author="." w:date="2009-05-30T00:43:00Z">
              <w:rPr>
                <w:rFonts w:ascii="Times New Roman" w:hAnsi="Times New Roman"/>
              </w:rPr>
            </w:rPrChange>
          </w:rPr>
          <w:t>Heterogeneity-Aware Peer-to-Peer Multicast</w:t>
        </w:r>
        <w:r>
          <w:rPr>
            <w:rFonts w:ascii="Times New Roman" w:hAnsi="Times New Roman"/>
            <w:noProof/>
            <w:rPrChange w:id="4585" w:author="." w:date="2009-05-30T00:43:00Z">
              <w:rPr>
                <w:rFonts w:ascii="Times New Roman" w:hAnsi="Times New Roman"/>
              </w:rPr>
            </w:rPrChange>
          </w:rPr>
          <w:t xml:space="preserve">. in </w:t>
        </w:r>
        <w:r w:rsidRPr="0033544C">
          <w:rPr>
            <w:rFonts w:ascii="Times New Roman" w:hAnsi="Times New Roman"/>
            <w:i/>
            <w:noProof/>
            <w:rPrChange w:id="4586" w:author="." w:date="2009-05-30T00:43:00Z">
              <w:rPr>
                <w:rFonts w:ascii="Times New Roman" w:hAnsi="Times New Roman"/>
              </w:rPr>
            </w:rPrChange>
          </w:rPr>
          <w:t>Proceedings of the 17th International Symposium on Distributed Computing (DISC2003)</w:t>
        </w:r>
        <w:r>
          <w:rPr>
            <w:rFonts w:ascii="Times New Roman" w:hAnsi="Times New Roman"/>
            <w:noProof/>
            <w:rPrChange w:id="4587" w:author="." w:date="2009-05-30T00:43:00Z">
              <w:rPr>
                <w:rFonts w:ascii="Times New Roman" w:hAnsi="Times New Roman"/>
              </w:rPr>
            </w:rPrChange>
          </w:rPr>
          <w:t>. 2003.</w:t>
        </w:r>
      </w:ins>
    </w:p>
    <w:p w:rsidR="00CF1EDE" w:rsidRPr="00CF1EDE" w:rsidRDefault="0033544C" w:rsidP="00CF1EDE">
      <w:pPr>
        <w:ind w:left="720" w:hanging="720"/>
        <w:rPr>
          <w:ins w:id="4588" w:author="." w:date="2009-05-30T03:16:00Z"/>
          <w:rFonts w:ascii="Times New Roman" w:hAnsi="Times New Roman"/>
          <w:noProof/>
          <w:rPrChange w:id="4589" w:author="." w:date="2009-05-30T00:43:00Z">
            <w:rPr>
              <w:ins w:id="4590" w:author="." w:date="2009-05-30T03:16:00Z"/>
            </w:rPr>
          </w:rPrChange>
        </w:rPr>
      </w:pPr>
      <w:ins w:id="4591" w:author="." w:date="2009-05-30T03:16:00Z">
        <w:r>
          <w:rPr>
            <w:rFonts w:ascii="Times New Roman" w:hAnsi="Times New Roman"/>
            <w:noProof/>
            <w:rPrChange w:id="4592" w:author="." w:date="2009-05-30T00:43:00Z">
              <w:rPr>
                <w:rFonts w:ascii="Times New Roman" w:hAnsi="Times New Roman"/>
              </w:rPr>
            </w:rPrChange>
          </w:rPr>
          <w:t>72.</w:t>
        </w:r>
        <w:r>
          <w:rPr>
            <w:rFonts w:ascii="Times New Roman" w:hAnsi="Times New Roman"/>
            <w:noProof/>
            <w:rPrChange w:id="4593" w:author="." w:date="2009-05-30T00:43:00Z">
              <w:rPr>
                <w:rFonts w:ascii="Times New Roman" w:hAnsi="Times New Roman"/>
              </w:rPr>
            </w:rPrChange>
          </w:rPr>
          <w:tab/>
          <w:t xml:space="preserve">Castro, M., et al., </w:t>
        </w:r>
        <w:r w:rsidRPr="0033544C">
          <w:rPr>
            <w:rFonts w:ascii="Times New Roman" w:hAnsi="Times New Roman"/>
            <w:i/>
            <w:noProof/>
            <w:rPrChange w:id="4594" w:author="." w:date="2009-05-30T00:43:00Z">
              <w:rPr>
                <w:rFonts w:ascii="Times New Roman" w:hAnsi="Times New Roman"/>
              </w:rPr>
            </w:rPrChange>
          </w:rPr>
          <w:t>Scribe: A Large-Scale and Decentralized Application-Level Multicast Infrastructure.</w:t>
        </w:r>
        <w:r>
          <w:rPr>
            <w:rFonts w:ascii="Times New Roman" w:hAnsi="Times New Roman"/>
            <w:noProof/>
            <w:rPrChange w:id="4595" w:author="." w:date="2009-05-30T00:43:00Z">
              <w:rPr>
                <w:rFonts w:ascii="Times New Roman" w:hAnsi="Times New Roman"/>
              </w:rPr>
            </w:rPrChange>
          </w:rPr>
          <w:t xml:space="preserve"> Selected Areas in Communications, IEEE Journal on, 2002. </w:t>
        </w:r>
        <w:r w:rsidRPr="0033544C">
          <w:rPr>
            <w:rFonts w:ascii="Times New Roman" w:hAnsi="Times New Roman"/>
            <w:b/>
            <w:noProof/>
            <w:rPrChange w:id="4596" w:author="." w:date="2009-05-30T00:43:00Z">
              <w:rPr>
                <w:rFonts w:ascii="Times New Roman" w:hAnsi="Times New Roman"/>
              </w:rPr>
            </w:rPrChange>
          </w:rPr>
          <w:t>20</w:t>
        </w:r>
        <w:r>
          <w:rPr>
            <w:rFonts w:ascii="Times New Roman" w:hAnsi="Times New Roman"/>
            <w:noProof/>
            <w:rPrChange w:id="4597" w:author="." w:date="2009-05-30T00:43:00Z">
              <w:rPr>
                <w:rFonts w:ascii="Times New Roman" w:hAnsi="Times New Roman"/>
              </w:rPr>
            </w:rPrChange>
          </w:rPr>
          <w:t>(8): p. 1489-1499.</w:t>
        </w:r>
      </w:ins>
    </w:p>
    <w:p w:rsidR="00CF1EDE" w:rsidRPr="00CF1EDE" w:rsidRDefault="0033544C" w:rsidP="00CF1EDE">
      <w:pPr>
        <w:ind w:left="720" w:hanging="720"/>
        <w:rPr>
          <w:ins w:id="4598" w:author="." w:date="2009-05-30T03:16:00Z"/>
          <w:rFonts w:ascii="Times New Roman" w:hAnsi="Times New Roman"/>
          <w:noProof/>
          <w:rPrChange w:id="4599" w:author="." w:date="2009-05-30T00:43:00Z">
            <w:rPr>
              <w:ins w:id="4600" w:author="." w:date="2009-05-30T03:16:00Z"/>
            </w:rPr>
          </w:rPrChange>
        </w:rPr>
      </w:pPr>
      <w:ins w:id="4601" w:author="." w:date="2009-05-30T03:16:00Z">
        <w:r>
          <w:rPr>
            <w:rFonts w:ascii="Times New Roman" w:hAnsi="Times New Roman"/>
            <w:noProof/>
            <w:rPrChange w:id="4602" w:author="." w:date="2009-05-30T00:43:00Z">
              <w:rPr>
                <w:rFonts w:ascii="Times New Roman" w:hAnsi="Times New Roman"/>
              </w:rPr>
            </w:rPrChange>
          </w:rPr>
          <w:t>73.</w:t>
        </w:r>
        <w:r>
          <w:rPr>
            <w:rFonts w:ascii="Times New Roman" w:hAnsi="Times New Roman"/>
            <w:noProof/>
            <w:rPrChange w:id="4603" w:author="." w:date="2009-05-30T00:43:00Z">
              <w:rPr>
                <w:rFonts w:ascii="Times New Roman" w:hAnsi="Times New Roman"/>
              </w:rPr>
            </w:rPrChange>
          </w:rPr>
          <w:tab/>
          <w:t xml:space="preserve">Stoica, I., et al., </w:t>
        </w:r>
        <w:r w:rsidRPr="0033544C">
          <w:rPr>
            <w:rFonts w:ascii="Times New Roman" w:hAnsi="Times New Roman"/>
            <w:i/>
            <w:noProof/>
            <w:rPrChange w:id="4604" w:author="." w:date="2009-05-30T00:43:00Z">
              <w:rPr>
                <w:rFonts w:ascii="Times New Roman" w:hAnsi="Times New Roman"/>
              </w:rPr>
            </w:rPrChange>
          </w:rPr>
          <w:t>Internet Indirection Infrastructure.</w:t>
        </w:r>
        <w:r>
          <w:rPr>
            <w:rFonts w:ascii="Times New Roman" w:hAnsi="Times New Roman"/>
            <w:noProof/>
            <w:rPrChange w:id="4605" w:author="." w:date="2009-05-30T00:43:00Z">
              <w:rPr>
                <w:rFonts w:ascii="Times New Roman" w:hAnsi="Times New Roman"/>
              </w:rPr>
            </w:rPrChange>
          </w:rPr>
          <w:t xml:space="preserve"> IEEE/ACM Trans. Netw., 2004. </w:t>
        </w:r>
        <w:r w:rsidRPr="0033544C">
          <w:rPr>
            <w:rFonts w:ascii="Times New Roman" w:hAnsi="Times New Roman"/>
            <w:b/>
            <w:noProof/>
            <w:rPrChange w:id="4606" w:author="." w:date="2009-05-30T00:43:00Z">
              <w:rPr>
                <w:rFonts w:ascii="Times New Roman" w:hAnsi="Times New Roman"/>
              </w:rPr>
            </w:rPrChange>
          </w:rPr>
          <w:t>12</w:t>
        </w:r>
        <w:r>
          <w:rPr>
            <w:rFonts w:ascii="Times New Roman" w:hAnsi="Times New Roman"/>
            <w:noProof/>
            <w:rPrChange w:id="4607" w:author="." w:date="2009-05-30T00:43:00Z">
              <w:rPr>
                <w:rFonts w:ascii="Times New Roman" w:hAnsi="Times New Roman"/>
              </w:rPr>
            </w:rPrChange>
          </w:rPr>
          <w:t>(2): p. 205-218.</w:t>
        </w:r>
      </w:ins>
    </w:p>
    <w:p w:rsidR="00CF1EDE" w:rsidRPr="00CF1EDE" w:rsidRDefault="0033544C" w:rsidP="00CF1EDE">
      <w:pPr>
        <w:ind w:left="720" w:hanging="720"/>
        <w:rPr>
          <w:ins w:id="4608" w:author="." w:date="2009-05-30T03:16:00Z"/>
          <w:rFonts w:ascii="Times New Roman" w:hAnsi="Times New Roman"/>
          <w:noProof/>
          <w:rPrChange w:id="4609" w:author="." w:date="2009-05-30T00:43:00Z">
            <w:rPr>
              <w:ins w:id="4610" w:author="." w:date="2009-05-30T03:16:00Z"/>
            </w:rPr>
          </w:rPrChange>
        </w:rPr>
      </w:pPr>
      <w:ins w:id="4611" w:author="." w:date="2009-05-30T03:16:00Z">
        <w:r>
          <w:rPr>
            <w:rFonts w:ascii="Times New Roman" w:hAnsi="Times New Roman"/>
            <w:noProof/>
            <w:rPrChange w:id="4612" w:author="." w:date="2009-05-30T00:43:00Z">
              <w:rPr>
                <w:rFonts w:ascii="Times New Roman" w:hAnsi="Times New Roman"/>
              </w:rPr>
            </w:rPrChange>
          </w:rPr>
          <w:t>74.</w:t>
        </w:r>
        <w:r>
          <w:rPr>
            <w:rFonts w:ascii="Times New Roman" w:hAnsi="Times New Roman"/>
            <w:noProof/>
            <w:rPrChange w:id="4613" w:author="." w:date="2009-05-30T00:43:00Z">
              <w:rPr>
                <w:rFonts w:ascii="Times New Roman" w:hAnsi="Times New Roman"/>
              </w:rPr>
            </w:rPrChange>
          </w:rPr>
          <w:tab/>
          <w:t xml:space="preserve">Janakiraman, R., M. Waldvogel, and Q. Zhang, </w:t>
        </w:r>
        <w:r w:rsidRPr="0033544C">
          <w:rPr>
            <w:rFonts w:ascii="Times New Roman" w:hAnsi="Times New Roman"/>
            <w:i/>
            <w:noProof/>
            <w:rPrChange w:id="4614" w:author="." w:date="2009-05-30T00:43:00Z">
              <w:rPr>
                <w:rFonts w:ascii="Times New Roman" w:hAnsi="Times New Roman"/>
              </w:rPr>
            </w:rPrChange>
          </w:rPr>
          <w:t>Indra: A Peer-to-Peer Approach to Network Intrusion Detection and Prevention</w:t>
        </w:r>
        <w:r>
          <w:rPr>
            <w:rFonts w:ascii="Times New Roman" w:hAnsi="Times New Roman"/>
            <w:noProof/>
            <w:rPrChange w:id="4615" w:author="." w:date="2009-05-30T00:43:00Z">
              <w:rPr>
                <w:rFonts w:ascii="Times New Roman" w:hAnsi="Times New Roman"/>
              </w:rPr>
            </w:rPrChange>
          </w:rPr>
          <w:t xml:space="preserve">, in </w:t>
        </w:r>
        <w:r w:rsidRPr="0033544C">
          <w:rPr>
            <w:rFonts w:ascii="Times New Roman" w:hAnsi="Times New Roman"/>
            <w:i/>
            <w:noProof/>
            <w:rPrChange w:id="4616" w:author="." w:date="2009-05-30T00:43:00Z">
              <w:rPr>
                <w:rFonts w:ascii="Times New Roman" w:hAnsi="Times New Roman"/>
              </w:rPr>
            </w:rPrChange>
          </w:rPr>
          <w:t xml:space="preserve">Proceedings of the </w:t>
        </w:r>
        <w:r w:rsidRPr="0033544C">
          <w:rPr>
            <w:rFonts w:ascii="Times New Roman" w:hAnsi="Times New Roman"/>
            <w:i/>
            <w:noProof/>
            <w:rPrChange w:id="4617" w:author="." w:date="2009-05-30T00:43:00Z">
              <w:rPr>
                <w:rFonts w:ascii="Times New Roman" w:hAnsi="Times New Roman"/>
              </w:rPr>
            </w:rPrChange>
          </w:rPr>
          <w:lastRenderedPageBreak/>
          <w:t>Twelfth International Workshop on Enabling Technologies: Infrastructure for Collaborative Enterprises</w:t>
        </w:r>
        <w:r>
          <w:rPr>
            <w:rFonts w:ascii="Times New Roman" w:hAnsi="Times New Roman"/>
            <w:noProof/>
            <w:rPrChange w:id="4618" w:author="." w:date="2009-05-30T00:43:00Z">
              <w:rPr>
                <w:rFonts w:ascii="Times New Roman" w:hAnsi="Times New Roman"/>
              </w:rPr>
            </w:rPrChange>
          </w:rPr>
          <w:t>. 2003, IEEE Computer Society. p. 226.</w:t>
        </w:r>
      </w:ins>
    </w:p>
    <w:p w:rsidR="00CF1EDE" w:rsidRPr="00CF1EDE" w:rsidRDefault="0033544C" w:rsidP="00CF1EDE">
      <w:pPr>
        <w:ind w:left="720" w:hanging="720"/>
        <w:rPr>
          <w:ins w:id="4619" w:author="." w:date="2009-05-30T03:16:00Z"/>
          <w:rFonts w:ascii="Times New Roman" w:hAnsi="Times New Roman"/>
          <w:noProof/>
          <w:rPrChange w:id="4620" w:author="." w:date="2009-05-30T00:43:00Z">
            <w:rPr>
              <w:ins w:id="4621" w:author="." w:date="2009-05-30T03:16:00Z"/>
            </w:rPr>
          </w:rPrChange>
        </w:rPr>
      </w:pPr>
      <w:ins w:id="4622" w:author="." w:date="2009-05-30T03:16:00Z">
        <w:r>
          <w:rPr>
            <w:rFonts w:ascii="Times New Roman" w:hAnsi="Times New Roman"/>
            <w:noProof/>
            <w:rPrChange w:id="4623" w:author="." w:date="2009-05-30T00:43:00Z">
              <w:rPr>
                <w:rFonts w:ascii="Times New Roman" w:hAnsi="Times New Roman"/>
              </w:rPr>
            </w:rPrChange>
          </w:rPr>
          <w:t>75.</w:t>
        </w:r>
        <w:r>
          <w:rPr>
            <w:rFonts w:ascii="Times New Roman" w:hAnsi="Times New Roman"/>
            <w:noProof/>
            <w:rPrChange w:id="4624" w:author="." w:date="2009-05-30T00:43:00Z">
              <w:rPr>
                <w:rFonts w:ascii="Times New Roman" w:hAnsi="Times New Roman"/>
              </w:rPr>
            </w:rPrChange>
          </w:rPr>
          <w:tab/>
          <w:t xml:space="preserve">Keromytis, A.D., V. Misra, and D. Rubenstein, </w:t>
        </w:r>
        <w:r w:rsidRPr="0033544C">
          <w:rPr>
            <w:rFonts w:ascii="Times New Roman" w:hAnsi="Times New Roman"/>
            <w:i/>
            <w:noProof/>
            <w:rPrChange w:id="4625" w:author="." w:date="2009-05-30T00:43:00Z">
              <w:rPr>
                <w:rFonts w:ascii="Times New Roman" w:hAnsi="Times New Roman"/>
              </w:rPr>
            </w:rPrChange>
          </w:rPr>
          <w:t>SOS: Secure Overlay Services</w:t>
        </w:r>
        <w:r>
          <w:rPr>
            <w:rFonts w:ascii="Times New Roman" w:hAnsi="Times New Roman"/>
            <w:noProof/>
            <w:rPrChange w:id="4626" w:author="." w:date="2009-05-30T00:43:00Z">
              <w:rPr>
                <w:rFonts w:ascii="Times New Roman" w:hAnsi="Times New Roman"/>
              </w:rPr>
            </w:rPrChange>
          </w:rPr>
          <w:t xml:space="preserve">, in </w:t>
        </w:r>
        <w:r w:rsidRPr="0033544C">
          <w:rPr>
            <w:rFonts w:ascii="Times New Roman" w:hAnsi="Times New Roman"/>
            <w:i/>
            <w:noProof/>
            <w:rPrChange w:id="4627" w:author="." w:date="2009-05-30T00:43:00Z">
              <w:rPr>
                <w:rFonts w:ascii="Times New Roman" w:hAnsi="Times New Roman"/>
              </w:rPr>
            </w:rPrChange>
          </w:rPr>
          <w:t>Proceedings of the 2002 conference on Applications, technologies, architectures, and protocols for computer communications</w:t>
        </w:r>
        <w:r>
          <w:rPr>
            <w:rFonts w:ascii="Times New Roman" w:hAnsi="Times New Roman"/>
            <w:noProof/>
            <w:rPrChange w:id="4628" w:author="." w:date="2009-05-30T00:43:00Z">
              <w:rPr>
                <w:rFonts w:ascii="Times New Roman" w:hAnsi="Times New Roman"/>
              </w:rPr>
            </w:rPrChange>
          </w:rPr>
          <w:t>. 2002, ACM: Pittsburgh, Pennsylvania, USA. p. 61-72.</w:t>
        </w:r>
      </w:ins>
    </w:p>
    <w:p w:rsidR="00CF1EDE" w:rsidRPr="00CF1EDE" w:rsidRDefault="0033544C" w:rsidP="00CF1EDE">
      <w:pPr>
        <w:ind w:left="720" w:hanging="720"/>
        <w:rPr>
          <w:ins w:id="4629" w:author="." w:date="2009-05-30T03:16:00Z"/>
          <w:rFonts w:ascii="Times New Roman" w:hAnsi="Times New Roman"/>
          <w:noProof/>
          <w:rPrChange w:id="4630" w:author="." w:date="2009-05-30T00:43:00Z">
            <w:rPr>
              <w:ins w:id="4631" w:author="." w:date="2009-05-30T03:16:00Z"/>
            </w:rPr>
          </w:rPrChange>
        </w:rPr>
      </w:pPr>
      <w:ins w:id="4632" w:author="." w:date="2009-05-30T03:16:00Z">
        <w:r>
          <w:rPr>
            <w:rFonts w:ascii="Times New Roman" w:hAnsi="Times New Roman"/>
            <w:noProof/>
            <w:rPrChange w:id="4633" w:author="." w:date="2009-05-30T00:43:00Z">
              <w:rPr>
                <w:rFonts w:ascii="Times New Roman" w:hAnsi="Times New Roman"/>
              </w:rPr>
            </w:rPrChange>
          </w:rPr>
          <w:t>76.</w:t>
        </w:r>
        <w:r>
          <w:rPr>
            <w:rFonts w:ascii="Times New Roman" w:hAnsi="Times New Roman"/>
            <w:noProof/>
            <w:rPrChange w:id="4634" w:author="." w:date="2009-05-30T00:43:00Z">
              <w:rPr>
                <w:rFonts w:ascii="Times New Roman" w:hAnsi="Times New Roman"/>
              </w:rPr>
            </w:rPrChange>
          </w:rPr>
          <w:tab/>
          <w:t xml:space="preserve">Vlachos, V., S. Androutsellis-Theotokis, and D. Spinellis, </w:t>
        </w:r>
        <w:r w:rsidRPr="0033544C">
          <w:rPr>
            <w:rFonts w:ascii="Times New Roman" w:hAnsi="Times New Roman"/>
            <w:i/>
            <w:noProof/>
            <w:rPrChange w:id="4635" w:author="." w:date="2009-05-30T00:43:00Z">
              <w:rPr>
                <w:rFonts w:ascii="Times New Roman" w:hAnsi="Times New Roman"/>
              </w:rPr>
            </w:rPrChange>
          </w:rPr>
          <w:t>Security Applications of Peer-to-Peer Networks.</w:t>
        </w:r>
        <w:r>
          <w:rPr>
            <w:rFonts w:ascii="Times New Roman" w:hAnsi="Times New Roman"/>
            <w:noProof/>
            <w:rPrChange w:id="4636" w:author="." w:date="2009-05-30T00:43:00Z">
              <w:rPr>
                <w:rFonts w:ascii="Times New Roman" w:hAnsi="Times New Roman"/>
              </w:rPr>
            </w:rPrChange>
          </w:rPr>
          <w:t xml:space="preserve"> Computer Networks: The International Journal of Computer and Telecommunications Networking, 2004. </w:t>
        </w:r>
        <w:r w:rsidRPr="0033544C">
          <w:rPr>
            <w:rFonts w:ascii="Times New Roman" w:hAnsi="Times New Roman"/>
            <w:b/>
            <w:noProof/>
            <w:rPrChange w:id="4637" w:author="." w:date="2009-05-30T00:43:00Z">
              <w:rPr>
                <w:rFonts w:ascii="Times New Roman" w:hAnsi="Times New Roman"/>
              </w:rPr>
            </w:rPrChange>
          </w:rPr>
          <w:t>45</w:t>
        </w:r>
        <w:r>
          <w:rPr>
            <w:rFonts w:ascii="Times New Roman" w:hAnsi="Times New Roman"/>
            <w:noProof/>
            <w:rPrChange w:id="4638" w:author="." w:date="2009-05-30T00:43:00Z">
              <w:rPr>
                <w:rFonts w:ascii="Times New Roman" w:hAnsi="Times New Roman"/>
              </w:rPr>
            </w:rPrChange>
          </w:rPr>
          <w:t>(2): p. 195-205.</w:t>
        </w:r>
      </w:ins>
    </w:p>
    <w:p w:rsidR="00CF1EDE" w:rsidRPr="00CF1EDE" w:rsidRDefault="0033544C" w:rsidP="00CF1EDE">
      <w:pPr>
        <w:ind w:left="720" w:hanging="720"/>
        <w:rPr>
          <w:ins w:id="4639" w:author="." w:date="2009-05-30T03:16:00Z"/>
          <w:rFonts w:ascii="Times New Roman" w:hAnsi="Times New Roman"/>
          <w:noProof/>
          <w:rPrChange w:id="4640" w:author="." w:date="2009-05-30T00:43:00Z">
            <w:rPr>
              <w:ins w:id="4641" w:author="." w:date="2009-05-30T03:16:00Z"/>
            </w:rPr>
          </w:rPrChange>
        </w:rPr>
      </w:pPr>
      <w:ins w:id="4642" w:author="." w:date="2009-05-30T03:16:00Z">
        <w:r>
          <w:rPr>
            <w:rFonts w:ascii="Times New Roman" w:hAnsi="Times New Roman"/>
            <w:noProof/>
            <w:rPrChange w:id="4643" w:author="." w:date="2009-05-30T00:43:00Z">
              <w:rPr>
                <w:rFonts w:ascii="Times New Roman" w:hAnsi="Times New Roman"/>
              </w:rPr>
            </w:rPrChange>
          </w:rPr>
          <w:t>77.</w:t>
        </w:r>
        <w:r>
          <w:rPr>
            <w:rFonts w:ascii="Times New Roman" w:hAnsi="Times New Roman"/>
            <w:noProof/>
            <w:rPrChange w:id="4644" w:author="." w:date="2009-05-30T00:43:00Z">
              <w:rPr>
                <w:rFonts w:ascii="Times New Roman" w:hAnsi="Times New Roman"/>
              </w:rPr>
            </w:rPrChange>
          </w:rPr>
          <w:tab/>
          <w:t xml:space="preserve">Bernstein, P., et al. </w:t>
        </w:r>
        <w:r w:rsidRPr="0033544C">
          <w:rPr>
            <w:rFonts w:ascii="Times New Roman" w:hAnsi="Times New Roman"/>
            <w:i/>
            <w:noProof/>
            <w:rPrChange w:id="4645" w:author="." w:date="2009-05-30T00:43:00Z">
              <w:rPr>
                <w:rFonts w:ascii="Times New Roman" w:hAnsi="Times New Roman"/>
              </w:rPr>
            </w:rPrChange>
          </w:rPr>
          <w:t>Data Management for Peer-to-Peer Computing: A Vision</w:t>
        </w:r>
        <w:r>
          <w:rPr>
            <w:rFonts w:ascii="Times New Roman" w:hAnsi="Times New Roman"/>
            <w:noProof/>
            <w:rPrChange w:id="4646" w:author="." w:date="2009-05-30T00:43:00Z">
              <w:rPr>
                <w:rFonts w:ascii="Times New Roman" w:hAnsi="Times New Roman"/>
              </w:rPr>
            </w:rPrChange>
          </w:rPr>
          <w:t xml:space="preserve">. in </w:t>
        </w:r>
        <w:r w:rsidRPr="0033544C">
          <w:rPr>
            <w:rFonts w:ascii="Times New Roman" w:hAnsi="Times New Roman"/>
            <w:i/>
            <w:noProof/>
            <w:rPrChange w:id="4647" w:author="." w:date="2009-05-30T00:43:00Z">
              <w:rPr>
                <w:rFonts w:ascii="Times New Roman" w:hAnsi="Times New Roman"/>
              </w:rPr>
            </w:rPrChange>
          </w:rPr>
          <w:t>Proceedings of the Fifth International Workshop on the Web and Databases</w:t>
        </w:r>
        <w:r>
          <w:rPr>
            <w:rFonts w:ascii="Times New Roman" w:hAnsi="Times New Roman"/>
            <w:noProof/>
            <w:rPrChange w:id="4648" w:author="." w:date="2009-05-30T00:43:00Z">
              <w:rPr>
                <w:rFonts w:ascii="Times New Roman" w:hAnsi="Times New Roman"/>
              </w:rPr>
            </w:rPrChange>
          </w:rPr>
          <w:t>. 2002.</w:t>
        </w:r>
      </w:ins>
    </w:p>
    <w:p w:rsidR="00CF1EDE" w:rsidRPr="00CF1EDE" w:rsidRDefault="0033544C" w:rsidP="00CF1EDE">
      <w:pPr>
        <w:ind w:left="720" w:hanging="720"/>
        <w:rPr>
          <w:ins w:id="4649" w:author="." w:date="2009-05-30T03:16:00Z"/>
          <w:rFonts w:ascii="Times New Roman" w:hAnsi="Times New Roman"/>
          <w:noProof/>
          <w:rPrChange w:id="4650" w:author="." w:date="2009-05-30T00:43:00Z">
            <w:rPr>
              <w:ins w:id="4651" w:author="." w:date="2009-05-30T03:16:00Z"/>
            </w:rPr>
          </w:rPrChange>
        </w:rPr>
      </w:pPr>
      <w:ins w:id="4652" w:author="." w:date="2009-05-30T03:16:00Z">
        <w:r>
          <w:rPr>
            <w:rFonts w:ascii="Times New Roman" w:hAnsi="Times New Roman"/>
            <w:noProof/>
            <w:rPrChange w:id="4653" w:author="." w:date="2009-05-30T00:43:00Z">
              <w:rPr>
                <w:rFonts w:ascii="Times New Roman" w:hAnsi="Times New Roman"/>
              </w:rPr>
            </w:rPrChange>
          </w:rPr>
          <w:t>78.</w:t>
        </w:r>
        <w:r>
          <w:rPr>
            <w:rFonts w:ascii="Times New Roman" w:hAnsi="Times New Roman"/>
            <w:noProof/>
            <w:rPrChange w:id="4654" w:author="." w:date="2009-05-30T00:43:00Z">
              <w:rPr>
                <w:rFonts w:ascii="Times New Roman" w:hAnsi="Times New Roman"/>
              </w:rPr>
            </w:rPrChange>
          </w:rPr>
          <w:tab/>
          <w:t xml:space="preserve">Huebsch, R., et al., </w:t>
        </w:r>
        <w:r w:rsidRPr="0033544C">
          <w:rPr>
            <w:rFonts w:ascii="Times New Roman" w:hAnsi="Times New Roman"/>
            <w:i/>
            <w:noProof/>
            <w:rPrChange w:id="4655" w:author="." w:date="2009-05-30T00:43:00Z">
              <w:rPr>
                <w:rFonts w:ascii="Times New Roman" w:hAnsi="Times New Roman"/>
              </w:rPr>
            </w:rPrChange>
          </w:rPr>
          <w:t>Querying the Internet with PIER</w:t>
        </w:r>
        <w:r>
          <w:rPr>
            <w:rFonts w:ascii="Times New Roman" w:hAnsi="Times New Roman"/>
            <w:noProof/>
            <w:rPrChange w:id="4656" w:author="." w:date="2009-05-30T00:43:00Z">
              <w:rPr>
                <w:rFonts w:ascii="Times New Roman" w:hAnsi="Times New Roman"/>
              </w:rPr>
            </w:rPrChange>
          </w:rPr>
          <w:t xml:space="preserve">, in </w:t>
        </w:r>
        <w:r w:rsidRPr="0033544C">
          <w:rPr>
            <w:rFonts w:ascii="Times New Roman" w:hAnsi="Times New Roman"/>
            <w:i/>
            <w:noProof/>
            <w:rPrChange w:id="4657" w:author="." w:date="2009-05-30T00:43:00Z">
              <w:rPr>
                <w:rFonts w:ascii="Times New Roman" w:hAnsi="Times New Roman"/>
              </w:rPr>
            </w:rPrChange>
          </w:rPr>
          <w:t>Proceedings of the 29th International Conference on Very Large Data Bases</w:t>
        </w:r>
        <w:r>
          <w:rPr>
            <w:rFonts w:ascii="Times New Roman" w:hAnsi="Times New Roman"/>
            <w:noProof/>
            <w:rPrChange w:id="4658" w:author="." w:date="2009-05-30T00:43:00Z">
              <w:rPr>
                <w:rFonts w:ascii="Times New Roman" w:hAnsi="Times New Roman"/>
              </w:rPr>
            </w:rPrChange>
          </w:rPr>
          <w:t>. 2003, VLDB Endowment: Berlin, Germany. p. 321-332.</w:t>
        </w:r>
      </w:ins>
    </w:p>
    <w:p w:rsidR="00CF1EDE" w:rsidRPr="00CF1EDE" w:rsidRDefault="0033544C" w:rsidP="00CF1EDE">
      <w:pPr>
        <w:ind w:left="720" w:hanging="720"/>
        <w:rPr>
          <w:ins w:id="4659" w:author="." w:date="2009-05-30T03:16:00Z"/>
          <w:rFonts w:ascii="Times New Roman" w:hAnsi="Times New Roman"/>
          <w:noProof/>
          <w:rPrChange w:id="4660" w:author="." w:date="2009-05-30T00:43:00Z">
            <w:rPr>
              <w:ins w:id="4661" w:author="." w:date="2009-05-30T03:16:00Z"/>
            </w:rPr>
          </w:rPrChange>
        </w:rPr>
      </w:pPr>
      <w:ins w:id="4662" w:author="." w:date="2009-05-30T03:16:00Z">
        <w:r>
          <w:rPr>
            <w:rFonts w:ascii="Times New Roman" w:hAnsi="Times New Roman"/>
            <w:noProof/>
            <w:rPrChange w:id="4663" w:author="." w:date="2009-05-30T00:43:00Z">
              <w:rPr>
                <w:rFonts w:ascii="Times New Roman" w:hAnsi="Times New Roman"/>
              </w:rPr>
            </w:rPrChange>
          </w:rPr>
          <w:t>79.</w:t>
        </w:r>
        <w:r>
          <w:rPr>
            <w:rFonts w:ascii="Times New Roman" w:hAnsi="Times New Roman"/>
            <w:noProof/>
            <w:rPrChange w:id="4664" w:author="." w:date="2009-05-30T00:43:00Z">
              <w:rPr>
                <w:rFonts w:ascii="Times New Roman" w:hAnsi="Times New Roman"/>
              </w:rPr>
            </w:rPrChange>
          </w:rPr>
          <w:tab/>
        </w:r>
        <w:r w:rsidRPr="0033544C">
          <w:rPr>
            <w:rFonts w:ascii="Times New Roman" w:hAnsi="Times New Roman"/>
            <w:i/>
            <w:noProof/>
            <w:rPrChange w:id="4665" w:author="." w:date="2009-05-30T00:43:00Z">
              <w:rPr>
                <w:rFonts w:ascii="Times New Roman" w:hAnsi="Times New Roman"/>
              </w:rPr>
            </w:rPrChange>
          </w:rPr>
          <w:t>The Napster web site</w:t>
        </w:r>
        <w:r>
          <w:rPr>
            <w:rFonts w:ascii="Times New Roman" w:hAnsi="Times New Roman"/>
            <w:noProof/>
            <w:rPrChange w:id="4666"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"http://www.napster.com" </w:instrText>
        </w:r>
        <w:r>
          <w:rPr>
            <w:rFonts w:ascii="Times New Roman" w:hAnsi="Times New Roman"/>
            <w:noProof/>
          </w:rPr>
          <w:fldChar w:fldCharType="separate"/>
        </w:r>
        <w:r w:rsidRPr="0033544C">
          <w:rPr>
            <w:rStyle w:val="Hyperlink"/>
            <w:noProof/>
            <w:rPrChange w:id="4667" w:author="." w:date="2009-05-30T00:43:00Z">
              <w:rPr>
                <w:rFonts w:ascii="Times New Roman" w:hAnsi="Times New Roman"/>
              </w:rPr>
            </w:rPrChange>
          </w:rPr>
          <w:t>http://www.napster.com</w:t>
        </w:r>
        <w:r>
          <w:rPr>
            <w:rFonts w:ascii="Times New Roman" w:hAnsi="Times New Roman"/>
            <w:noProof/>
          </w:rPr>
          <w:fldChar w:fldCharType="end"/>
        </w:r>
        <w:r>
          <w:rPr>
            <w:rFonts w:ascii="Times New Roman" w:hAnsi="Times New Roman"/>
            <w:noProof/>
            <w:rPrChange w:id="4668" w:author="." w:date="2009-05-30T00:43:00Z">
              <w:rPr>
                <w:rFonts w:ascii="Times New Roman" w:hAnsi="Times New Roman"/>
              </w:rPr>
            </w:rPrChange>
          </w:rPr>
          <w:t>.</w:t>
        </w:r>
      </w:ins>
    </w:p>
    <w:p w:rsidR="00CF1EDE" w:rsidRPr="00CF1EDE" w:rsidRDefault="0033544C" w:rsidP="00CF1EDE">
      <w:pPr>
        <w:ind w:left="720" w:hanging="720"/>
        <w:rPr>
          <w:ins w:id="4669" w:author="." w:date="2009-05-30T03:16:00Z"/>
          <w:rFonts w:ascii="Times New Roman" w:hAnsi="Times New Roman"/>
          <w:noProof/>
          <w:rPrChange w:id="4670" w:author="." w:date="2009-05-30T00:43:00Z">
            <w:rPr>
              <w:ins w:id="4671" w:author="." w:date="2009-05-30T03:16:00Z"/>
            </w:rPr>
          </w:rPrChange>
        </w:rPr>
      </w:pPr>
      <w:ins w:id="4672" w:author="." w:date="2009-05-30T03:16:00Z">
        <w:r>
          <w:rPr>
            <w:rFonts w:ascii="Times New Roman" w:hAnsi="Times New Roman"/>
            <w:noProof/>
            <w:rPrChange w:id="4673" w:author="." w:date="2009-05-30T00:43:00Z">
              <w:rPr>
                <w:rFonts w:ascii="Times New Roman" w:hAnsi="Times New Roman"/>
              </w:rPr>
            </w:rPrChange>
          </w:rPr>
          <w:t>80.</w:t>
        </w:r>
        <w:r>
          <w:rPr>
            <w:rFonts w:ascii="Times New Roman" w:hAnsi="Times New Roman"/>
            <w:noProof/>
            <w:rPrChange w:id="4674" w:author="." w:date="2009-05-30T00:43:00Z">
              <w:rPr>
                <w:rFonts w:ascii="Times New Roman" w:hAnsi="Times New Roman"/>
              </w:rPr>
            </w:rPrChange>
          </w:rPr>
          <w:tab/>
          <w:t xml:space="preserve">Waldman, M., A.D. Rubin, and L.F. Cranor, </w:t>
        </w:r>
        <w:r w:rsidRPr="0033544C">
          <w:rPr>
            <w:rFonts w:ascii="Times New Roman" w:hAnsi="Times New Roman"/>
            <w:i/>
            <w:noProof/>
            <w:rPrChange w:id="4675" w:author="." w:date="2009-05-30T00:43:00Z">
              <w:rPr>
                <w:rFonts w:ascii="Times New Roman" w:hAnsi="Times New Roman"/>
              </w:rPr>
            </w:rPrChange>
          </w:rPr>
          <w:t>Publius: A Robust, Tamper-Evident, Censorship-Resistant Web Publishing System</w:t>
        </w:r>
        <w:r>
          <w:rPr>
            <w:rFonts w:ascii="Times New Roman" w:hAnsi="Times New Roman"/>
            <w:noProof/>
            <w:rPrChange w:id="4676" w:author="." w:date="2009-05-30T00:43:00Z">
              <w:rPr>
                <w:rFonts w:ascii="Times New Roman" w:hAnsi="Times New Roman"/>
              </w:rPr>
            </w:rPrChange>
          </w:rPr>
          <w:t xml:space="preserve">, in </w:t>
        </w:r>
        <w:r w:rsidRPr="0033544C">
          <w:rPr>
            <w:rFonts w:ascii="Times New Roman" w:hAnsi="Times New Roman"/>
            <w:i/>
            <w:noProof/>
            <w:rPrChange w:id="4677" w:author="." w:date="2009-05-30T00:43:00Z">
              <w:rPr>
                <w:rFonts w:ascii="Times New Roman" w:hAnsi="Times New Roman"/>
              </w:rPr>
            </w:rPrChange>
          </w:rPr>
          <w:t>Proceedings of the 9th Conference on USENIX Security Symposium</w:t>
        </w:r>
        <w:r>
          <w:rPr>
            <w:rFonts w:ascii="Times New Roman" w:hAnsi="Times New Roman"/>
            <w:noProof/>
            <w:rPrChange w:id="4678" w:author="." w:date="2009-05-30T00:43:00Z">
              <w:rPr>
                <w:rFonts w:ascii="Times New Roman" w:hAnsi="Times New Roman"/>
              </w:rPr>
            </w:rPrChange>
          </w:rPr>
          <w:t>. 2000, USENIX Association: Denver, Colorado. p. 5-5.</w:t>
        </w:r>
      </w:ins>
    </w:p>
    <w:p w:rsidR="00CF1EDE" w:rsidRPr="00CF1EDE" w:rsidRDefault="0033544C" w:rsidP="00CF1EDE">
      <w:pPr>
        <w:ind w:left="720" w:hanging="720"/>
        <w:rPr>
          <w:ins w:id="4679" w:author="." w:date="2009-05-30T03:16:00Z"/>
          <w:rFonts w:ascii="Times New Roman" w:hAnsi="Times New Roman"/>
          <w:noProof/>
          <w:rPrChange w:id="4680" w:author="." w:date="2009-05-30T00:43:00Z">
            <w:rPr>
              <w:ins w:id="4681" w:author="." w:date="2009-05-30T03:16:00Z"/>
            </w:rPr>
          </w:rPrChange>
        </w:rPr>
      </w:pPr>
      <w:ins w:id="4682" w:author="." w:date="2009-05-30T03:16:00Z">
        <w:r>
          <w:rPr>
            <w:rFonts w:ascii="Times New Roman" w:hAnsi="Times New Roman"/>
            <w:noProof/>
            <w:rPrChange w:id="4683" w:author="." w:date="2009-05-30T00:43:00Z">
              <w:rPr>
                <w:rFonts w:ascii="Times New Roman" w:hAnsi="Times New Roman"/>
              </w:rPr>
            </w:rPrChange>
          </w:rPr>
          <w:t>81.</w:t>
        </w:r>
        <w:r>
          <w:rPr>
            <w:rFonts w:ascii="Times New Roman" w:hAnsi="Times New Roman"/>
            <w:noProof/>
            <w:rPrChange w:id="4684" w:author="." w:date="2009-05-30T00:43:00Z">
              <w:rPr>
                <w:rFonts w:ascii="Times New Roman" w:hAnsi="Times New Roman"/>
              </w:rPr>
            </w:rPrChange>
          </w:rPr>
          <w:tab/>
          <w:t xml:space="preserve">Ripeanu, M. </w:t>
        </w:r>
        <w:r w:rsidRPr="0033544C">
          <w:rPr>
            <w:rFonts w:ascii="Times New Roman" w:hAnsi="Times New Roman"/>
            <w:i/>
            <w:noProof/>
            <w:rPrChange w:id="4685" w:author="." w:date="2009-05-30T00:43:00Z">
              <w:rPr>
                <w:rFonts w:ascii="Times New Roman" w:hAnsi="Times New Roman"/>
              </w:rPr>
            </w:rPrChange>
          </w:rPr>
          <w:t>Peer-to-Peer Architecture Case Study: Gnutella network</w:t>
        </w:r>
        <w:r>
          <w:rPr>
            <w:rFonts w:ascii="Times New Roman" w:hAnsi="Times New Roman"/>
            <w:noProof/>
            <w:rPrChange w:id="4686" w:author="." w:date="2009-05-30T00:43:00Z">
              <w:rPr>
                <w:rFonts w:ascii="Times New Roman" w:hAnsi="Times New Roman"/>
              </w:rPr>
            </w:rPrChange>
          </w:rPr>
          <w:t>. in</w:t>
        </w:r>
        <w:r w:rsidRPr="0033544C">
          <w:rPr>
            <w:rFonts w:ascii="Times New Roman" w:hAnsi="Times New Roman"/>
            <w:i/>
            <w:noProof/>
            <w:rPrChange w:id="4687" w:author="." w:date="2009-05-30T00:43:00Z">
              <w:rPr>
                <w:rFonts w:ascii="Times New Roman" w:hAnsi="Times New Roman"/>
              </w:rPr>
            </w:rPrChange>
          </w:rPr>
          <w:t xml:space="preserve"> Proceedings of First International Conference on Peer-to-Peer Computing</w:t>
        </w:r>
        <w:r>
          <w:rPr>
            <w:rFonts w:ascii="Times New Roman" w:hAnsi="Times New Roman"/>
            <w:noProof/>
            <w:rPrChange w:id="4688" w:author="." w:date="2009-05-30T00:43:00Z">
              <w:rPr>
                <w:rFonts w:ascii="Times New Roman" w:hAnsi="Times New Roman"/>
              </w:rPr>
            </w:rPrChange>
          </w:rPr>
          <w:t>. 2001.</w:t>
        </w:r>
      </w:ins>
    </w:p>
    <w:p w:rsidR="00CF1EDE" w:rsidRPr="00CF1EDE" w:rsidRDefault="0033544C" w:rsidP="00CF1EDE">
      <w:pPr>
        <w:ind w:left="720" w:hanging="720"/>
        <w:rPr>
          <w:ins w:id="4689" w:author="." w:date="2009-05-30T03:16:00Z"/>
          <w:rFonts w:ascii="Times New Roman" w:hAnsi="Times New Roman"/>
          <w:noProof/>
          <w:rPrChange w:id="4690" w:author="." w:date="2009-05-30T00:43:00Z">
            <w:rPr>
              <w:ins w:id="4691" w:author="." w:date="2009-05-30T03:16:00Z"/>
            </w:rPr>
          </w:rPrChange>
        </w:rPr>
      </w:pPr>
      <w:ins w:id="4692" w:author="." w:date="2009-05-30T03:16:00Z">
        <w:r>
          <w:rPr>
            <w:rFonts w:ascii="Times New Roman" w:hAnsi="Times New Roman"/>
            <w:noProof/>
            <w:rPrChange w:id="4693" w:author="." w:date="2009-05-30T00:43:00Z">
              <w:rPr>
                <w:rFonts w:ascii="Times New Roman" w:hAnsi="Times New Roman"/>
              </w:rPr>
            </w:rPrChange>
          </w:rPr>
          <w:t>82.</w:t>
        </w:r>
        <w:r>
          <w:rPr>
            <w:rFonts w:ascii="Times New Roman" w:hAnsi="Times New Roman"/>
            <w:noProof/>
            <w:rPrChange w:id="4694" w:author="." w:date="2009-05-30T00:43:00Z">
              <w:rPr>
                <w:rFonts w:ascii="Times New Roman" w:hAnsi="Times New Roman"/>
              </w:rPr>
            </w:rPrChange>
          </w:rPr>
          <w:tab/>
          <w:t xml:space="preserve">Clarke, I., et al. </w:t>
        </w:r>
        <w:r w:rsidRPr="0033544C">
          <w:rPr>
            <w:rFonts w:ascii="Times New Roman" w:hAnsi="Times New Roman"/>
            <w:i/>
            <w:noProof/>
            <w:rPrChange w:id="4695" w:author="." w:date="2009-05-30T00:43:00Z">
              <w:rPr>
                <w:rFonts w:ascii="Times New Roman" w:hAnsi="Times New Roman"/>
              </w:rPr>
            </w:rPrChange>
          </w:rPr>
          <w:t>Freenet: A Distributed Anonymous Information Storage and Retrieval System in Designing Privacy Enhancing Technologies</w:t>
        </w:r>
        <w:r>
          <w:rPr>
            <w:rFonts w:ascii="Times New Roman" w:hAnsi="Times New Roman"/>
            <w:noProof/>
            <w:rPrChange w:id="4696" w:author="." w:date="2009-05-30T00:43:00Z">
              <w:rPr>
                <w:rFonts w:ascii="Times New Roman" w:hAnsi="Times New Roman"/>
              </w:rPr>
            </w:rPrChange>
          </w:rPr>
          <w:t xml:space="preserve">. in </w:t>
        </w:r>
        <w:r w:rsidRPr="0033544C">
          <w:rPr>
            <w:rFonts w:ascii="Times New Roman" w:hAnsi="Times New Roman"/>
            <w:i/>
            <w:noProof/>
            <w:rPrChange w:id="4697" w:author="." w:date="2009-05-30T00:43:00Z">
              <w:rPr>
                <w:rFonts w:ascii="Times New Roman" w:hAnsi="Times New Roman"/>
              </w:rPr>
            </w:rPrChange>
          </w:rPr>
          <w:t>Proceedings of ICSI Workshop on Design Issues in Anonymity and Unobservability</w:t>
        </w:r>
        <w:r>
          <w:rPr>
            <w:rFonts w:ascii="Times New Roman" w:hAnsi="Times New Roman"/>
            <w:noProof/>
            <w:rPrChange w:id="4698" w:author="." w:date="2009-05-30T00:43:00Z">
              <w:rPr>
                <w:rFonts w:ascii="Times New Roman" w:hAnsi="Times New Roman"/>
              </w:rPr>
            </w:rPrChange>
          </w:rPr>
          <w:t>. 2000.</w:t>
        </w:r>
      </w:ins>
    </w:p>
    <w:p w:rsidR="00CF1EDE" w:rsidRPr="00CF1EDE" w:rsidRDefault="0033544C" w:rsidP="00CF1EDE">
      <w:pPr>
        <w:ind w:left="720" w:hanging="720"/>
        <w:rPr>
          <w:ins w:id="4699" w:author="." w:date="2009-05-30T03:16:00Z"/>
          <w:rFonts w:ascii="Times New Roman" w:hAnsi="Times New Roman"/>
          <w:noProof/>
          <w:rPrChange w:id="4700" w:author="." w:date="2009-05-30T00:43:00Z">
            <w:rPr>
              <w:ins w:id="4701" w:author="." w:date="2009-05-30T03:16:00Z"/>
            </w:rPr>
          </w:rPrChange>
        </w:rPr>
      </w:pPr>
      <w:ins w:id="4702" w:author="." w:date="2009-05-30T03:16:00Z">
        <w:r>
          <w:rPr>
            <w:rFonts w:ascii="Times New Roman" w:hAnsi="Times New Roman"/>
            <w:noProof/>
            <w:rPrChange w:id="4703" w:author="." w:date="2009-05-30T00:43:00Z">
              <w:rPr>
                <w:rFonts w:ascii="Times New Roman" w:hAnsi="Times New Roman"/>
              </w:rPr>
            </w:rPrChange>
          </w:rPr>
          <w:t>83.</w:t>
        </w:r>
        <w:r>
          <w:rPr>
            <w:rFonts w:ascii="Times New Roman" w:hAnsi="Times New Roman"/>
            <w:noProof/>
            <w:rPrChange w:id="4704" w:author="." w:date="2009-05-30T00:43:00Z">
              <w:rPr>
                <w:rFonts w:ascii="Times New Roman" w:hAnsi="Times New Roman"/>
              </w:rPr>
            </w:rPrChange>
          </w:rPr>
          <w:tab/>
          <w:t xml:space="preserve">Druschel, P. and A. Rowstron. </w:t>
        </w:r>
        <w:r w:rsidRPr="0033544C">
          <w:rPr>
            <w:rFonts w:ascii="Times New Roman" w:hAnsi="Times New Roman"/>
            <w:i/>
            <w:noProof/>
            <w:rPrChange w:id="4705" w:author="." w:date="2009-05-30T00:43:00Z">
              <w:rPr>
                <w:rFonts w:ascii="Times New Roman" w:hAnsi="Times New Roman"/>
              </w:rPr>
            </w:rPrChange>
          </w:rPr>
          <w:t>PAST: A Large-Scale, Persistent Peer-to-Peer Storage Utility</w:t>
        </w:r>
        <w:r>
          <w:rPr>
            <w:rFonts w:ascii="Times New Roman" w:hAnsi="Times New Roman"/>
            <w:noProof/>
            <w:rPrChange w:id="4706" w:author="." w:date="2009-05-30T00:43:00Z">
              <w:rPr>
                <w:rFonts w:ascii="Times New Roman" w:hAnsi="Times New Roman"/>
              </w:rPr>
            </w:rPrChange>
          </w:rPr>
          <w:t xml:space="preserve">. in </w:t>
        </w:r>
        <w:r w:rsidRPr="0033544C">
          <w:rPr>
            <w:rFonts w:ascii="Times New Roman" w:hAnsi="Times New Roman"/>
            <w:i/>
            <w:noProof/>
            <w:rPrChange w:id="4707" w:author="." w:date="2009-05-30T00:43:00Z">
              <w:rPr>
                <w:rFonts w:ascii="Times New Roman" w:hAnsi="Times New Roman"/>
              </w:rPr>
            </w:rPrChange>
          </w:rPr>
          <w:t>Hot Topics in Operating Systems, 2001. Proceedings of the Eighth Workshop on</w:t>
        </w:r>
        <w:r>
          <w:rPr>
            <w:rFonts w:ascii="Times New Roman" w:hAnsi="Times New Roman"/>
            <w:noProof/>
            <w:rPrChange w:id="4708" w:author="." w:date="2009-05-30T00:43:00Z">
              <w:rPr>
                <w:rFonts w:ascii="Times New Roman" w:hAnsi="Times New Roman"/>
              </w:rPr>
            </w:rPrChange>
          </w:rPr>
          <w:t>. 2001.</w:t>
        </w:r>
      </w:ins>
    </w:p>
    <w:p w:rsidR="00CF1EDE" w:rsidRPr="00CF1EDE" w:rsidRDefault="0033544C" w:rsidP="00CF1EDE">
      <w:pPr>
        <w:ind w:left="720" w:hanging="720"/>
        <w:rPr>
          <w:ins w:id="4709" w:author="." w:date="2009-05-30T03:16:00Z"/>
          <w:rFonts w:ascii="Times New Roman" w:hAnsi="Times New Roman"/>
          <w:noProof/>
          <w:rPrChange w:id="4710" w:author="." w:date="2009-05-30T00:43:00Z">
            <w:rPr>
              <w:ins w:id="4711" w:author="." w:date="2009-05-30T03:16:00Z"/>
            </w:rPr>
          </w:rPrChange>
        </w:rPr>
      </w:pPr>
      <w:ins w:id="4712" w:author="." w:date="2009-05-30T03:16:00Z">
        <w:r>
          <w:rPr>
            <w:rFonts w:ascii="Times New Roman" w:hAnsi="Times New Roman"/>
            <w:noProof/>
            <w:rPrChange w:id="4713" w:author="." w:date="2009-05-30T00:43:00Z">
              <w:rPr>
                <w:rFonts w:ascii="Times New Roman" w:hAnsi="Times New Roman"/>
              </w:rPr>
            </w:rPrChange>
          </w:rPr>
          <w:t>84.</w:t>
        </w:r>
        <w:r>
          <w:rPr>
            <w:rFonts w:ascii="Times New Roman" w:hAnsi="Times New Roman"/>
            <w:noProof/>
            <w:rPrChange w:id="4714" w:author="." w:date="2009-05-30T00:43:00Z">
              <w:rPr>
                <w:rFonts w:ascii="Times New Roman" w:hAnsi="Times New Roman"/>
              </w:rPr>
            </w:rPrChange>
          </w:rPr>
          <w:tab/>
          <w:t xml:space="preserve">Stoica, I., et al., </w:t>
        </w:r>
        <w:r w:rsidRPr="0033544C">
          <w:rPr>
            <w:rFonts w:ascii="Times New Roman" w:hAnsi="Times New Roman"/>
            <w:i/>
            <w:noProof/>
            <w:rPrChange w:id="4715" w:author="." w:date="2009-05-30T00:43:00Z">
              <w:rPr>
                <w:rFonts w:ascii="Times New Roman" w:hAnsi="Times New Roman"/>
              </w:rPr>
            </w:rPrChange>
          </w:rPr>
          <w:t>Chord: A Scalable Peer-to-Peer Lookup Protocol for Internet Applications.</w:t>
        </w:r>
        <w:r>
          <w:rPr>
            <w:rFonts w:ascii="Times New Roman" w:hAnsi="Times New Roman"/>
            <w:noProof/>
            <w:rPrChange w:id="4716" w:author="." w:date="2009-05-30T00:43:00Z">
              <w:rPr>
                <w:rFonts w:ascii="Times New Roman" w:hAnsi="Times New Roman"/>
              </w:rPr>
            </w:rPrChange>
          </w:rPr>
          <w:t xml:space="preserve"> Networking, IEEE/ACM Transactions on, 2003. </w:t>
        </w:r>
        <w:r w:rsidRPr="0033544C">
          <w:rPr>
            <w:rFonts w:ascii="Times New Roman" w:hAnsi="Times New Roman"/>
            <w:b/>
            <w:noProof/>
            <w:rPrChange w:id="4717" w:author="." w:date="2009-05-30T00:43:00Z">
              <w:rPr>
                <w:rFonts w:ascii="Times New Roman" w:hAnsi="Times New Roman"/>
              </w:rPr>
            </w:rPrChange>
          </w:rPr>
          <w:t>11</w:t>
        </w:r>
        <w:r>
          <w:rPr>
            <w:rFonts w:ascii="Times New Roman" w:hAnsi="Times New Roman"/>
            <w:noProof/>
            <w:rPrChange w:id="4718" w:author="." w:date="2009-05-30T00:43:00Z">
              <w:rPr>
                <w:rFonts w:ascii="Times New Roman" w:hAnsi="Times New Roman"/>
              </w:rPr>
            </w:rPrChange>
          </w:rPr>
          <w:t>(1): p. 17-32.</w:t>
        </w:r>
      </w:ins>
    </w:p>
    <w:p w:rsidR="00CF1EDE" w:rsidRPr="00CF1EDE" w:rsidRDefault="0033544C" w:rsidP="00CF1EDE">
      <w:pPr>
        <w:ind w:left="720" w:hanging="720"/>
        <w:rPr>
          <w:ins w:id="4719" w:author="." w:date="2009-05-30T03:16:00Z"/>
          <w:rFonts w:ascii="Times New Roman" w:hAnsi="Times New Roman"/>
          <w:noProof/>
          <w:rPrChange w:id="4720" w:author="." w:date="2009-05-30T00:43:00Z">
            <w:rPr>
              <w:ins w:id="4721" w:author="." w:date="2009-05-30T03:16:00Z"/>
            </w:rPr>
          </w:rPrChange>
        </w:rPr>
      </w:pPr>
      <w:ins w:id="4722" w:author="." w:date="2009-05-30T03:16:00Z">
        <w:r>
          <w:rPr>
            <w:rFonts w:ascii="Times New Roman" w:hAnsi="Times New Roman"/>
            <w:noProof/>
            <w:rPrChange w:id="4723" w:author="." w:date="2009-05-30T00:43:00Z">
              <w:rPr>
                <w:rFonts w:ascii="Times New Roman" w:hAnsi="Times New Roman"/>
              </w:rPr>
            </w:rPrChange>
          </w:rPr>
          <w:t>85.</w:t>
        </w:r>
        <w:r>
          <w:rPr>
            <w:rFonts w:ascii="Times New Roman" w:hAnsi="Times New Roman"/>
            <w:noProof/>
            <w:rPrChange w:id="4724" w:author="." w:date="2009-05-30T00:43:00Z">
              <w:rPr>
                <w:rFonts w:ascii="Times New Roman" w:hAnsi="Times New Roman"/>
              </w:rPr>
            </w:rPrChange>
          </w:rPr>
          <w:tab/>
          <w:t xml:space="preserve">Dingledine, R., M. Freedman, and D. Molnar. </w:t>
        </w:r>
        <w:r w:rsidRPr="0033544C">
          <w:rPr>
            <w:rFonts w:ascii="Times New Roman" w:hAnsi="Times New Roman"/>
            <w:i/>
            <w:noProof/>
            <w:rPrChange w:id="4725" w:author="." w:date="2009-05-30T00:43:00Z">
              <w:rPr>
                <w:rFonts w:ascii="Times New Roman" w:hAnsi="Times New Roman"/>
              </w:rPr>
            </w:rPrChange>
          </w:rPr>
          <w:t>The Free Haven Project: Distributed Anonymous Storage Service</w:t>
        </w:r>
        <w:r>
          <w:rPr>
            <w:rFonts w:ascii="Times New Roman" w:hAnsi="Times New Roman"/>
            <w:noProof/>
            <w:rPrChange w:id="4726" w:author="." w:date="2009-05-30T00:43:00Z">
              <w:rPr>
                <w:rFonts w:ascii="Times New Roman" w:hAnsi="Times New Roman"/>
              </w:rPr>
            </w:rPrChange>
          </w:rPr>
          <w:t xml:space="preserve">. in </w:t>
        </w:r>
        <w:r w:rsidRPr="0033544C">
          <w:rPr>
            <w:rFonts w:ascii="Times New Roman" w:hAnsi="Times New Roman"/>
            <w:i/>
            <w:noProof/>
            <w:rPrChange w:id="4727" w:author="." w:date="2009-05-30T00:43:00Z">
              <w:rPr>
                <w:rFonts w:ascii="Times New Roman" w:hAnsi="Times New Roman"/>
              </w:rPr>
            </w:rPrChange>
          </w:rPr>
          <w:t>Proceedings of the Workshop on Design Issues in Anonymity and Unobservability</w:t>
        </w:r>
        <w:r>
          <w:rPr>
            <w:rFonts w:ascii="Times New Roman" w:hAnsi="Times New Roman"/>
            <w:noProof/>
            <w:rPrChange w:id="4728" w:author="." w:date="2009-05-30T00:43:00Z">
              <w:rPr>
                <w:rFonts w:ascii="Times New Roman" w:hAnsi="Times New Roman"/>
              </w:rPr>
            </w:rPrChange>
          </w:rPr>
          <w:t>. 2000.</w:t>
        </w:r>
      </w:ins>
    </w:p>
    <w:p w:rsidR="00CF1EDE" w:rsidRPr="00CF1EDE" w:rsidRDefault="0033544C" w:rsidP="00CF1EDE">
      <w:pPr>
        <w:ind w:left="720" w:hanging="720"/>
        <w:rPr>
          <w:ins w:id="4729" w:author="." w:date="2009-05-30T03:16:00Z"/>
          <w:rFonts w:ascii="Times New Roman" w:hAnsi="Times New Roman"/>
          <w:noProof/>
          <w:rPrChange w:id="4730" w:author="." w:date="2009-05-30T00:43:00Z">
            <w:rPr>
              <w:ins w:id="4731" w:author="." w:date="2009-05-30T03:16:00Z"/>
            </w:rPr>
          </w:rPrChange>
        </w:rPr>
      </w:pPr>
      <w:ins w:id="4732" w:author="." w:date="2009-05-30T03:16:00Z">
        <w:r>
          <w:rPr>
            <w:rFonts w:ascii="Times New Roman" w:hAnsi="Times New Roman"/>
            <w:noProof/>
            <w:rPrChange w:id="4733" w:author="." w:date="2009-05-30T00:43:00Z">
              <w:rPr>
                <w:rFonts w:ascii="Times New Roman" w:hAnsi="Times New Roman"/>
              </w:rPr>
            </w:rPrChange>
          </w:rPr>
          <w:t>86.</w:t>
        </w:r>
        <w:r>
          <w:rPr>
            <w:rFonts w:ascii="Times New Roman" w:hAnsi="Times New Roman"/>
            <w:noProof/>
            <w:rPrChange w:id="4734" w:author="." w:date="2009-05-30T00:43:00Z">
              <w:rPr>
                <w:rFonts w:ascii="Times New Roman" w:hAnsi="Times New Roman"/>
              </w:rPr>
            </w:rPrChange>
          </w:rPr>
          <w:tab/>
          <w:t xml:space="preserve">Cohen, B. </w:t>
        </w:r>
        <w:r w:rsidRPr="0033544C">
          <w:rPr>
            <w:rFonts w:ascii="Times New Roman" w:hAnsi="Times New Roman"/>
            <w:i/>
            <w:noProof/>
            <w:rPrChange w:id="4735" w:author="." w:date="2009-05-30T00:43:00Z">
              <w:rPr>
                <w:rFonts w:ascii="Times New Roman" w:hAnsi="Times New Roman"/>
              </w:rPr>
            </w:rPrChange>
          </w:rPr>
          <w:t>Bittorrent</w:t>
        </w:r>
        <w:r>
          <w:rPr>
            <w:rFonts w:ascii="Times New Roman" w:hAnsi="Times New Roman"/>
            <w:noProof/>
            <w:rPrChange w:id="4736" w:author="." w:date="2009-05-30T00:43:00Z">
              <w:rPr>
                <w:rFonts w:ascii="Times New Roman" w:hAnsi="Times New Roman"/>
              </w:rPr>
            </w:rPrChange>
          </w:rPr>
          <w:t xml:space="preserve">.  2007  [cited 2007 ]; Available from: </w:t>
        </w:r>
        <w:r>
          <w:rPr>
            <w:rFonts w:ascii="Times New Roman" w:hAnsi="Times New Roman"/>
            <w:noProof/>
          </w:rPr>
          <w:fldChar w:fldCharType="begin"/>
        </w:r>
        <w:r w:rsidR="00CF1EDE">
          <w:rPr>
            <w:rFonts w:ascii="Times New Roman" w:hAnsi="Times New Roman"/>
            <w:noProof/>
          </w:rPr>
          <w:instrText xml:space="preserve"> HYPERLINK "http://www.bittorrent.org/index.html" </w:instrText>
        </w:r>
        <w:r>
          <w:rPr>
            <w:rFonts w:ascii="Times New Roman" w:hAnsi="Times New Roman"/>
            <w:noProof/>
          </w:rPr>
          <w:fldChar w:fldCharType="separate"/>
        </w:r>
        <w:r w:rsidRPr="0033544C">
          <w:rPr>
            <w:rStyle w:val="Hyperlink"/>
            <w:noProof/>
            <w:rPrChange w:id="4737" w:author="." w:date="2009-05-30T00:43:00Z">
              <w:rPr>
                <w:rFonts w:ascii="Times New Roman" w:hAnsi="Times New Roman"/>
              </w:rPr>
            </w:rPrChange>
          </w:rPr>
          <w:t>http://www.bittorrent.org/index.html</w:t>
        </w:r>
        <w:r>
          <w:rPr>
            <w:rFonts w:ascii="Times New Roman" w:hAnsi="Times New Roman"/>
            <w:noProof/>
          </w:rPr>
          <w:fldChar w:fldCharType="end"/>
        </w:r>
        <w:r>
          <w:rPr>
            <w:rFonts w:ascii="Times New Roman" w:hAnsi="Times New Roman"/>
            <w:noProof/>
            <w:rPrChange w:id="4738" w:author="." w:date="2009-05-30T00:43:00Z">
              <w:rPr>
                <w:rFonts w:ascii="Times New Roman" w:hAnsi="Times New Roman"/>
              </w:rPr>
            </w:rPrChange>
          </w:rPr>
          <w:t>.</w:t>
        </w:r>
      </w:ins>
    </w:p>
    <w:p w:rsidR="00CF1EDE" w:rsidRPr="00CF1EDE" w:rsidRDefault="0033544C" w:rsidP="00CF1EDE">
      <w:pPr>
        <w:ind w:left="720" w:hanging="720"/>
        <w:rPr>
          <w:ins w:id="4739" w:author="." w:date="2009-05-30T03:16:00Z"/>
          <w:rFonts w:ascii="Times New Roman" w:hAnsi="Times New Roman"/>
          <w:noProof/>
          <w:rPrChange w:id="4740" w:author="." w:date="2009-05-30T00:43:00Z">
            <w:rPr>
              <w:ins w:id="4741" w:author="." w:date="2009-05-30T03:16:00Z"/>
            </w:rPr>
          </w:rPrChange>
        </w:rPr>
      </w:pPr>
      <w:ins w:id="4742" w:author="." w:date="2009-05-30T03:16:00Z">
        <w:r>
          <w:rPr>
            <w:rFonts w:ascii="Times New Roman" w:hAnsi="Times New Roman"/>
            <w:noProof/>
            <w:rPrChange w:id="4743" w:author="." w:date="2009-05-30T00:43:00Z">
              <w:rPr>
                <w:rFonts w:ascii="Times New Roman" w:hAnsi="Times New Roman"/>
              </w:rPr>
            </w:rPrChange>
          </w:rPr>
          <w:t>87.</w:t>
        </w:r>
        <w:r>
          <w:rPr>
            <w:rFonts w:ascii="Times New Roman" w:hAnsi="Times New Roman"/>
            <w:noProof/>
            <w:rPrChange w:id="4744" w:author="." w:date="2009-05-30T00:43:00Z">
              <w:rPr>
                <w:rFonts w:ascii="Times New Roman" w:hAnsi="Times New Roman"/>
              </w:rPr>
            </w:rPrChange>
          </w:rPr>
          <w:tab/>
        </w:r>
        <w:r w:rsidRPr="0033544C">
          <w:rPr>
            <w:rFonts w:ascii="Times New Roman" w:hAnsi="Times New Roman"/>
            <w:i/>
            <w:noProof/>
            <w:rPrChange w:id="4745" w:author="." w:date="2009-05-30T00:43:00Z">
              <w:rPr>
                <w:rFonts w:ascii="Times New Roman" w:hAnsi="Times New Roman"/>
              </w:rPr>
            </w:rPrChange>
          </w:rPr>
          <w:t>The JXTA project web site</w:t>
        </w:r>
        <w:r>
          <w:rPr>
            <w:rFonts w:ascii="Times New Roman" w:hAnsi="Times New Roman"/>
            <w:noProof/>
            <w:rPrChange w:id="4746" w:author="." w:date="2009-05-30T00:43:00Z">
              <w:rPr>
                <w:rFonts w:ascii="Times New Roman" w:hAnsi="Times New Roman"/>
              </w:rPr>
            </w:rPrChange>
          </w:rPr>
          <w:t>.  Accessed on-line 2008; Available from: https://jxta.dev.java.net/.</w:t>
        </w:r>
      </w:ins>
    </w:p>
    <w:p w:rsidR="00CF1EDE" w:rsidRPr="00CF1EDE" w:rsidRDefault="0033544C" w:rsidP="00CF1EDE">
      <w:pPr>
        <w:ind w:left="720" w:hanging="720"/>
        <w:rPr>
          <w:ins w:id="4747" w:author="." w:date="2009-05-30T03:16:00Z"/>
          <w:rFonts w:ascii="Times New Roman" w:hAnsi="Times New Roman"/>
          <w:noProof/>
          <w:rPrChange w:id="4748" w:author="." w:date="2009-05-30T00:43:00Z">
            <w:rPr>
              <w:ins w:id="4749" w:author="." w:date="2009-05-30T03:16:00Z"/>
            </w:rPr>
          </w:rPrChange>
        </w:rPr>
      </w:pPr>
      <w:ins w:id="4750" w:author="." w:date="2009-05-30T03:16:00Z">
        <w:r>
          <w:rPr>
            <w:rFonts w:ascii="Times New Roman" w:hAnsi="Times New Roman"/>
            <w:noProof/>
            <w:rPrChange w:id="4751" w:author="." w:date="2009-05-30T00:43:00Z">
              <w:rPr>
                <w:rFonts w:ascii="Times New Roman" w:hAnsi="Times New Roman"/>
              </w:rPr>
            </w:rPrChange>
          </w:rPr>
          <w:t>88.</w:t>
        </w:r>
        <w:r>
          <w:rPr>
            <w:rFonts w:ascii="Times New Roman" w:hAnsi="Times New Roman"/>
            <w:noProof/>
            <w:rPrChange w:id="4752" w:author="." w:date="2009-05-30T00:43:00Z">
              <w:rPr>
                <w:rFonts w:ascii="Times New Roman" w:hAnsi="Times New Roman"/>
              </w:rPr>
            </w:rPrChange>
          </w:rPr>
          <w:tab/>
          <w:t xml:space="preserve">Brian, D. </w:t>
        </w:r>
        <w:r w:rsidRPr="0033544C">
          <w:rPr>
            <w:rFonts w:ascii="Times New Roman" w:hAnsi="Times New Roman"/>
            <w:i/>
            <w:noProof/>
            <w:rPrChange w:id="4753" w:author="." w:date="2009-05-30T00:43:00Z">
              <w:rPr>
                <w:rFonts w:ascii="Times New Roman" w:hAnsi="Times New Roman"/>
              </w:rPr>
            </w:rPrChange>
          </w:rPr>
          <w:t>Brian's BitTorrent FAQ and Guide</w:t>
        </w:r>
        <w:r>
          <w:rPr>
            <w:rFonts w:ascii="Times New Roman" w:hAnsi="Times New Roman"/>
            <w:noProof/>
            <w:rPrChange w:id="4754"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"http://dessent.net/btfaq/" </w:instrText>
        </w:r>
        <w:r>
          <w:rPr>
            <w:rFonts w:ascii="Times New Roman" w:hAnsi="Times New Roman"/>
            <w:noProof/>
          </w:rPr>
          <w:fldChar w:fldCharType="separate"/>
        </w:r>
        <w:r w:rsidRPr="0033544C">
          <w:rPr>
            <w:rStyle w:val="Hyperlink"/>
            <w:noProof/>
            <w:rPrChange w:id="4755" w:author="." w:date="2009-05-30T00:43:00Z">
              <w:rPr>
                <w:rFonts w:ascii="Times New Roman" w:hAnsi="Times New Roman"/>
              </w:rPr>
            </w:rPrChange>
          </w:rPr>
          <w:t>http://dessent.net/btfaq/</w:t>
        </w:r>
        <w:r>
          <w:rPr>
            <w:rFonts w:ascii="Times New Roman" w:hAnsi="Times New Roman"/>
            <w:noProof/>
          </w:rPr>
          <w:fldChar w:fldCharType="end"/>
        </w:r>
        <w:r>
          <w:rPr>
            <w:rFonts w:ascii="Times New Roman" w:hAnsi="Times New Roman"/>
            <w:noProof/>
            <w:rPrChange w:id="4756" w:author="." w:date="2009-05-30T00:43:00Z">
              <w:rPr>
                <w:rFonts w:ascii="Times New Roman" w:hAnsi="Times New Roman"/>
              </w:rPr>
            </w:rPrChange>
          </w:rPr>
          <w:t>.</w:t>
        </w:r>
      </w:ins>
    </w:p>
    <w:p w:rsidR="00CF1EDE" w:rsidRPr="00CF1EDE" w:rsidRDefault="0033544C" w:rsidP="00CF1EDE">
      <w:pPr>
        <w:ind w:left="720" w:hanging="720"/>
        <w:rPr>
          <w:ins w:id="4757" w:author="." w:date="2009-05-30T03:16:00Z"/>
          <w:rFonts w:ascii="Times New Roman" w:hAnsi="Times New Roman"/>
          <w:noProof/>
          <w:rPrChange w:id="4758" w:author="." w:date="2009-05-30T00:43:00Z">
            <w:rPr>
              <w:ins w:id="4759" w:author="." w:date="2009-05-30T03:16:00Z"/>
            </w:rPr>
          </w:rPrChange>
        </w:rPr>
      </w:pPr>
      <w:ins w:id="4760" w:author="." w:date="2009-05-30T03:16:00Z">
        <w:r>
          <w:rPr>
            <w:rFonts w:ascii="Times New Roman" w:hAnsi="Times New Roman"/>
            <w:noProof/>
            <w:rPrChange w:id="4761" w:author="." w:date="2009-05-30T00:43:00Z">
              <w:rPr>
                <w:rFonts w:ascii="Times New Roman" w:hAnsi="Times New Roman"/>
              </w:rPr>
            </w:rPrChange>
          </w:rPr>
          <w:t>89.</w:t>
        </w:r>
        <w:r>
          <w:rPr>
            <w:rFonts w:ascii="Times New Roman" w:hAnsi="Times New Roman"/>
            <w:noProof/>
            <w:rPrChange w:id="4762" w:author="." w:date="2009-05-30T00:43:00Z">
              <w:rPr>
                <w:rFonts w:ascii="Times New Roman" w:hAnsi="Times New Roman"/>
              </w:rPr>
            </w:rPrChange>
          </w:rPr>
          <w:tab/>
          <w:t xml:space="preserve">Adar, E. and B. Huberman, </w:t>
        </w:r>
        <w:r w:rsidRPr="0033544C">
          <w:rPr>
            <w:rFonts w:ascii="Times New Roman" w:hAnsi="Times New Roman"/>
            <w:i/>
            <w:noProof/>
            <w:rPrChange w:id="4763" w:author="." w:date="2009-05-30T00:43:00Z">
              <w:rPr>
                <w:rFonts w:ascii="Times New Roman" w:hAnsi="Times New Roman"/>
              </w:rPr>
            </w:rPrChange>
          </w:rPr>
          <w:t>Free Riding on Gnutella.</w:t>
        </w:r>
        <w:r>
          <w:rPr>
            <w:rFonts w:ascii="Times New Roman" w:hAnsi="Times New Roman"/>
            <w:noProof/>
            <w:rPrChange w:id="4764" w:author="." w:date="2009-05-30T00:43:00Z">
              <w:rPr>
                <w:rFonts w:ascii="Times New Roman" w:hAnsi="Times New Roman"/>
              </w:rPr>
            </w:rPrChange>
          </w:rPr>
          <w:t xml:space="preserve"> First Monday, 2000. </w:t>
        </w:r>
        <w:r w:rsidRPr="0033544C">
          <w:rPr>
            <w:rFonts w:ascii="Times New Roman" w:hAnsi="Times New Roman"/>
            <w:b/>
            <w:noProof/>
            <w:rPrChange w:id="4765" w:author="." w:date="2009-05-30T00:43:00Z">
              <w:rPr>
                <w:rFonts w:ascii="Times New Roman" w:hAnsi="Times New Roman"/>
              </w:rPr>
            </w:rPrChange>
          </w:rPr>
          <w:t>5</w:t>
        </w:r>
        <w:r>
          <w:rPr>
            <w:rFonts w:ascii="Times New Roman" w:hAnsi="Times New Roman"/>
            <w:noProof/>
            <w:rPrChange w:id="4766" w:author="." w:date="2009-05-30T00:43:00Z">
              <w:rPr>
                <w:rFonts w:ascii="Times New Roman" w:hAnsi="Times New Roman"/>
              </w:rPr>
            </w:rPrChange>
          </w:rPr>
          <w:t>(10): p. 2-13.</w:t>
        </w:r>
      </w:ins>
    </w:p>
    <w:p w:rsidR="00CF1EDE" w:rsidRPr="00CF1EDE" w:rsidRDefault="0033544C" w:rsidP="00CF1EDE">
      <w:pPr>
        <w:ind w:left="720" w:hanging="720"/>
        <w:rPr>
          <w:ins w:id="4767" w:author="." w:date="2009-05-30T03:16:00Z"/>
          <w:rFonts w:ascii="Times New Roman" w:hAnsi="Times New Roman"/>
          <w:noProof/>
          <w:rPrChange w:id="4768" w:author="." w:date="2009-05-30T00:43:00Z">
            <w:rPr>
              <w:ins w:id="4769" w:author="." w:date="2009-05-30T03:16:00Z"/>
            </w:rPr>
          </w:rPrChange>
        </w:rPr>
      </w:pPr>
      <w:ins w:id="4770" w:author="." w:date="2009-05-30T03:16:00Z">
        <w:r>
          <w:rPr>
            <w:rFonts w:ascii="Times New Roman" w:hAnsi="Times New Roman"/>
            <w:noProof/>
            <w:rPrChange w:id="4771" w:author="." w:date="2009-05-30T00:43:00Z">
              <w:rPr>
                <w:rFonts w:ascii="Times New Roman" w:hAnsi="Times New Roman"/>
              </w:rPr>
            </w:rPrChange>
          </w:rPr>
          <w:t>90.</w:t>
        </w:r>
        <w:r>
          <w:rPr>
            <w:rFonts w:ascii="Times New Roman" w:hAnsi="Times New Roman"/>
            <w:noProof/>
            <w:rPrChange w:id="4772" w:author="." w:date="2009-05-30T00:43:00Z">
              <w:rPr>
                <w:rFonts w:ascii="Times New Roman" w:hAnsi="Times New Roman"/>
              </w:rPr>
            </w:rPrChange>
          </w:rPr>
          <w:tab/>
          <w:t xml:space="preserve">Ramaswamy, L. and L. Ling. </w:t>
        </w:r>
        <w:r w:rsidRPr="0033544C">
          <w:rPr>
            <w:rFonts w:ascii="Times New Roman" w:hAnsi="Times New Roman"/>
            <w:i/>
            <w:noProof/>
            <w:rPrChange w:id="4773" w:author="." w:date="2009-05-30T00:43:00Z">
              <w:rPr>
                <w:rFonts w:ascii="Times New Roman" w:hAnsi="Times New Roman"/>
              </w:rPr>
            </w:rPrChange>
          </w:rPr>
          <w:t>Free Riding: A New Challenge to Peer-to-Peer File Sharing Systems</w:t>
        </w:r>
        <w:r>
          <w:rPr>
            <w:rFonts w:ascii="Times New Roman" w:hAnsi="Times New Roman"/>
            <w:noProof/>
            <w:rPrChange w:id="4774" w:author="." w:date="2009-05-30T00:43:00Z">
              <w:rPr>
                <w:rFonts w:ascii="Times New Roman" w:hAnsi="Times New Roman"/>
              </w:rPr>
            </w:rPrChange>
          </w:rPr>
          <w:t xml:space="preserve">. in </w:t>
        </w:r>
        <w:r w:rsidRPr="0033544C">
          <w:rPr>
            <w:rFonts w:ascii="Times New Roman" w:hAnsi="Times New Roman"/>
            <w:i/>
            <w:noProof/>
            <w:rPrChange w:id="4775" w:author="." w:date="2009-05-30T00:43:00Z">
              <w:rPr>
                <w:rFonts w:ascii="Times New Roman" w:hAnsi="Times New Roman"/>
              </w:rPr>
            </w:rPrChange>
          </w:rPr>
          <w:t>System Sciences, 2003. Proceedings of the 36th Annual Hawaii International Conference on</w:t>
        </w:r>
        <w:r>
          <w:rPr>
            <w:rFonts w:ascii="Times New Roman" w:hAnsi="Times New Roman"/>
            <w:noProof/>
            <w:rPrChange w:id="4776" w:author="." w:date="2009-05-30T00:43:00Z">
              <w:rPr>
                <w:rFonts w:ascii="Times New Roman" w:hAnsi="Times New Roman"/>
              </w:rPr>
            </w:rPrChange>
          </w:rPr>
          <w:t>. 2003.</w:t>
        </w:r>
      </w:ins>
    </w:p>
    <w:p w:rsidR="00CF1EDE" w:rsidRPr="00CF1EDE" w:rsidRDefault="0033544C" w:rsidP="00CF1EDE">
      <w:pPr>
        <w:ind w:left="720" w:hanging="720"/>
        <w:rPr>
          <w:ins w:id="4777" w:author="." w:date="2009-05-30T03:16:00Z"/>
          <w:rFonts w:ascii="Times New Roman" w:hAnsi="Times New Roman"/>
          <w:noProof/>
          <w:rPrChange w:id="4778" w:author="." w:date="2009-05-30T00:43:00Z">
            <w:rPr>
              <w:ins w:id="4779" w:author="." w:date="2009-05-30T03:16:00Z"/>
            </w:rPr>
          </w:rPrChange>
        </w:rPr>
      </w:pPr>
      <w:ins w:id="4780" w:author="." w:date="2009-05-30T03:16:00Z">
        <w:r>
          <w:rPr>
            <w:rFonts w:ascii="Times New Roman" w:hAnsi="Times New Roman"/>
            <w:noProof/>
            <w:rPrChange w:id="4781" w:author="." w:date="2009-05-30T00:43:00Z">
              <w:rPr>
                <w:rFonts w:ascii="Times New Roman" w:hAnsi="Times New Roman"/>
              </w:rPr>
            </w:rPrChange>
          </w:rPr>
          <w:lastRenderedPageBreak/>
          <w:t>91.</w:t>
        </w:r>
        <w:r>
          <w:rPr>
            <w:rFonts w:ascii="Times New Roman" w:hAnsi="Times New Roman"/>
            <w:noProof/>
            <w:rPrChange w:id="4782" w:author="." w:date="2009-05-30T00:43:00Z">
              <w:rPr>
                <w:rFonts w:ascii="Times New Roman" w:hAnsi="Times New Roman"/>
              </w:rPr>
            </w:rPrChange>
          </w:rPr>
          <w:tab/>
          <w:t xml:space="preserve">Feldman, M., et al., </w:t>
        </w:r>
        <w:r w:rsidRPr="0033544C">
          <w:rPr>
            <w:rFonts w:ascii="Times New Roman" w:hAnsi="Times New Roman"/>
            <w:i/>
            <w:noProof/>
            <w:rPrChange w:id="4783" w:author="." w:date="2009-05-30T00:43:00Z">
              <w:rPr>
                <w:rFonts w:ascii="Times New Roman" w:hAnsi="Times New Roman"/>
              </w:rPr>
            </w:rPrChange>
          </w:rPr>
          <w:t>Free-Riding and Whitewashing in Peer-to-Peer Systems.</w:t>
        </w:r>
        <w:r>
          <w:rPr>
            <w:rFonts w:ascii="Times New Roman" w:hAnsi="Times New Roman"/>
            <w:noProof/>
            <w:rPrChange w:id="4784" w:author="." w:date="2009-05-30T00:43:00Z">
              <w:rPr>
                <w:rFonts w:ascii="Times New Roman" w:hAnsi="Times New Roman"/>
              </w:rPr>
            </w:rPrChange>
          </w:rPr>
          <w:t xml:space="preserve"> Selected Areas in Communications, IEEE Journal on, 2006. </w:t>
        </w:r>
        <w:r w:rsidRPr="0033544C">
          <w:rPr>
            <w:rFonts w:ascii="Times New Roman" w:hAnsi="Times New Roman"/>
            <w:b/>
            <w:noProof/>
            <w:rPrChange w:id="4785" w:author="." w:date="2009-05-30T00:43:00Z">
              <w:rPr>
                <w:rFonts w:ascii="Times New Roman" w:hAnsi="Times New Roman"/>
              </w:rPr>
            </w:rPrChange>
          </w:rPr>
          <w:t>24</w:t>
        </w:r>
        <w:r>
          <w:rPr>
            <w:rFonts w:ascii="Times New Roman" w:hAnsi="Times New Roman"/>
            <w:noProof/>
            <w:rPrChange w:id="4786" w:author="." w:date="2009-05-30T00:43:00Z">
              <w:rPr>
                <w:rFonts w:ascii="Times New Roman" w:hAnsi="Times New Roman"/>
              </w:rPr>
            </w:rPrChange>
          </w:rPr>
          <w:t>(5): p. 1010-1019.</w:t>
        </w:r>
      </w:ins>
    </w:p>
    <w:p w:rsidR="00CF1EDE" w:rsidRPr="00CF1EDE" w:rsidRDefault="0033544C" w:rsidP="00CF1EDE">
      <w:pPr>
        <w:ind w:left="720" w:hanging="720"/>
        <w:rPr>
          <w:ins w:id="4787" w:author="." w:date="2009-05-30T03:16:00Z"/>
          <w:rFonts w:ascii="Times New Roman" w:hAnsi="Times New Roman"/>
          <w:noProof/>
          <w:rPrChange w:id="4788" w:author="." w:date="2009-05-30T00:43:00Z">
            <w:rPr>
              <w:ins w:id="4789" w:author="." w:date="2009-05-30T03:16:00Z"/>
            </w:rPr>
          </w:rPrChange>
        </w:rPr>
      </w:pPr>
      <w:ins w:id="4790" w:author="." w:date="2009-05-30T03:16:00Z">
        <w:r>
          <w:rPr>
            <w:rFonts w:ascii="Times New Roman" w:hAnsi="Times New Roman"/>
            <w:noProof/>
            <w:rPrChange w:id="4791" w:author="." w:date="2009-05-30T00:43:00Z">
              <w:rPr>
                <w:rFonts w:ascii="Times New Roman" w:hAnsi="Times New Roman"/>
              </w:rPr>
            </w:rPrChange>
          </w:rPr>
          <w:t>92.</w:t>
        </w:r>
        <w:r>
          <w:rPr>
            <w:rFonts w:ascii="Times New Roman" w:hAnsi="Times New Roman"/>
            <w:noProof/>
            <w:rPrChange w:id="4792" w:author="." w:date="2009-05-30T00:43:00Z">
              <w:rPr>
                <w:rFonts w:ascii="Times New Roman" w:hAnsi="Times New Roman"/>
              </w:rPr>
            </w:rPrChange>
          </w:rPr>
          <w:tab/>
        </w:r>
        <w:r w:rsidRPr="0033544C">
          <w:rPr>
            <w:rFonts w:ascii="Times New Roman" w:hAnsi="Times New Roman"/>
            <w:i/>
            <w:noProof/>
            <w:rPrChange w:id="4793" w:author="." w:date="2009-05-30T00:43:00Z">
              <w:rPr>
                <w:rFonts w:ascii="Times New Roman" w:hAnsi="Times New Roman"/>
              </w:rPr>
            </w:rPrChange>
          </w:rPr>
          <w:t>Amazon Simple Storage Service (Amazon S3):</w:t>
        </w:r>
        <w:r>
          <w:rPr>
            <w:rFonts w:ascii="Times New Roman" w:hAnsi="Times New Roman"/>
            <w:noProof/>
            <w:rPrChange w:id="4794" w:author="." w:date="2009-05-30T00:43:00Z">
              <w:rPr>
                <w:rFonts w:ascii="Times New Roman" w:hAnsi="Times New Roman"/>
              </w:rPr>
            </w:rPrChange>
          </w:rPr>
          <w:t xml:space="preserve">.  Accessed on-line 2008; Available from: </w:t>
        </w:r>
        <w:r>
          <w:rPr>
            <w:rFonts w:ascii="Times New Roman" w:hAnsi="Times New Roman"/>
            <w:noProof/>
          </w:rPr>
          <w:fldChar w:fldCharType="begin"/>
        </w:r>
        <w:r w:rsidR="00CF1EDE">
          <w:rPr>
            <w:rFonts w:ascii="Times New Roman" w:hAnsi="Times New Roman"/>
            <w:noProof/>
          </w:rPr>
          <w:instrText xml:space="preserve"> HYPERLINK "http://aws.amazon.com/s3/" </w:instrText>
        </w:r>
        <w:r>
          <w:rPr>
            <w:rFonts w:ascii="Times New Roman" w:hAnsi="Times New Roman"/>
            <w:noProof/>
          </w:rPr>
          <w:fldChar w:fldCharType="separate"/>
        </w:r>
        <w:r w:rsidRPr="0033544C">
          <w:rPr>
            <w:rStyle w:val="Hyperlink"/>
            <w:noProof/>
            <w:rPrChange w:id="4795" w:author="." w:date="2009-05-30T00:43:00Z">
              <w:rPr>
                <w:rFonts w:ascii="Times New Roman" w:hAnsi="Times New Roman"/>
              </w:rPr>
            </w:rPrChange>
          </w:rPr>
          <w:t>http://aws.amazon.com/s3/</w:t>
        </w:r>
        <w:r>
          <w:rPr>
            <w:rFonts w:ascii="Times New Roman" w:hAnsi="Times New Roman"/>
            <w:noProof/>
          </w:rPr>
          <w:fldChar w:fldCharType="end"/>
        </w:r>
        <w:r>
          <w:rPr>
            <w:rFonts w:ascii="Times New Roman" w:hAnsi="Times New Roman"/>
            <w:noProof/>
            <w:rPrChange w:id="4796" w:author="." w:date="2009-05-30T00:43:00Z">
              <w:rPr>
                <w:rFonts w:ascii="Times New Roman" w:hAnsi="Times New Roman"/>
              </w:rPr>
            </w:rPrChange>
          </w:rPr>
          <w:t>.</w:t>
        </w:r>
      </w:ins>
    </w:p>
    <w:p w:rsidR="00CF1EDE" w:rsidRPr="00CF1EDE" w:rsidRDefault="0033544C" w:rsidP="00CF1EDE">
      <w:pPr>
        <w:ind w:left="720" w:hanging="720"/>
        <w:rPr>
          <w:ins w:id="4797" w:author="." w:date="2009-05-30T03:16:00Z"/>
          <w:rFonts w:ascii="Times New Roman" w:hAnsi="Times New Roman"/>
          <w:noProof/>
          <w:rPrChange w:id="4798" w:author="." w:date="2009-05-30T00:43:00Z">
            <w:rPr>
              <w:ins w:id="4799" w:author="." w:date="2009-05-30T03:16:00Z"/>
            </w:rPr>
          </w:rPrChange>
        </w:rPr>
      </w:pPr>
      <w:ins w:id="4800" w:author="." w:date="2009-05-30T03:16:00Z">
        <w:r>
          <w:rPr>
            <w:rFonts w:ascii="Times New Roman" w:hAnsi="Times New Roman"/>
            <w:noProof/>
            <w:rPrChange w:id="4801" w:author="." w:date="2009-05-30T00:43:00Z">
              <w:rPr>
                <w:rFonts w:ascii="Times New Roman" w:hAnsi="Times New Roman"/>
              </w:rPr>
            </w:rPrChange>
          </w:rPr>
          <w:t>93.</w:t>
        </w:r>
        <w:r>
          <w:rPr>
            <w:rFonts w:ascii="Times New Roman" w:hAnsi="Times New Roman"/>
            <w:noProof/>
            <w:rPrChange w:id="4802" w:author="." w:date="2009-05-30T00:43:00Z">
              <w:rPr>
                <w:rFonts w:ascii="Times New Roman" w:hAnsi="Times New Roman"/>
              </w:rPr>
            </w:rPrChange>
          </w:rPr>
          <w:tab/>
        </w:r>
        <w:r w:rsidRPr="0033544C">
          <w:rPr>
            <w:rFonts w:ascii="Times New Roman" w:hAnsi="Times New Roman"/>
            <w:i/>
            <w:noProof/>
            <w:rPrChange w:id="4803" w:author="." w:date="2009-05-30T00:43:00Z">
              <w:rPr>
                <w:rFonts w:ascii="Times New Roman" w:hAnsi="Times New Roman"/>
              </w:rPr>
            </w:rPrChange>
          </w:rPr>
          <w:t>SRB- "The Storage Resource Broker"</w:t>
        </w:r>
        <w:r>
          <w:rPr>
            <w:rFonts w:ascii="Times New Roman" w:hAnsi="Times New Roman"/>
            <w:noProof/>
            <w:rPrChange w:id="4804" w:author="." w:date="2009-05-30T00:43:00Z">
              <w:rPr>
                <w:rFonts w:ascii="Times New Roman" w:hAnsi="Times New Roman"/>
              </w:rPr>
            </w:rPrChange>
          </w:rPr>
          <w:t xml:space="preserve">. Available from: </w:t>
        </w:r>
        <w:r>
          <w:rPr>
            <w:rFonts w:ascii="Times New Roman" w:hAnsi="Times New Roman"/>
            <w:noProof/>
          </w:rPr>
          <w:fldChar w:fldCharType="begin"/>
        </w:r>
        <w:r w:rsidR="00CF1EDE">
          <w:rPr>
            <w:rFonts w:ascii="Times New Roman" w:hAnsi="Times New Roman"/>
            <w:noProof/>
          </w:rPr>
          <w:instrText xml:space="preserve"> HYPERLINK "http://www.sdsc.edu/srb/index.php/Main_Page" </w:instrText>
        </w:r>
        <w:r>
          <w:rPr>
            <w:rFonts w:ascii="Times New Roman" w:hAnsi="Times New Roman"/>
            <w:noProof/>
          </w:rPr>
          <w:fldChar w:fldCharType="separate"/>
        </w:r>
        <w:r w:rsidRPr="0033544C">
          <w:rPr>
            <w:rStyle w:val="Hyperlink"/>
            <w:noProof/>
            <w:rPrChange w:id="4805" w:author="." w:date="2009-05-30T00:43:00Z">
              <w:rPr>
                <w:rFonts w:ascii="Times New Roman" w:hAnsi="Times New Roman"/>
              </w:rPr>
            </w:rPrChange>
          </w:rPr>
          <w:t>http://www.sdsc.edu/srb/index.php/Main_Page</w:t>
        </w:r>
        <w:r>
          <w:rPr>
            <w:rFonts w:ascii="Times New Roman" w:hAnsi="Times New Roman"/>
            <w:noProof/>
          </w:rPr>
          <w:fldChar w:fldCharType="end"/>
        </w:r>
        <w:r>
          <w:rPr>
            <w:rFonts w:ascii="Times New Roman" w:hAnsi="Times New Roman"/>
            <w:noProof/>
            <w:rPrChange w:id="4806" w:author="." w:date="2009-05-30T00:43:00Z">
              <w:rPr>
                <w:rFonts w:ascii="Times New Roman" w:hAnsi="Times New Roman"/>
              </w:rPr>
            </w:rPrChange>
          </w:rPr>
          <w:t>.</w:t>
        </w:r>
      </w:ins>
    </w:p>
    <w:p w:rsidR="00CF1EDE" w:rsidRPr="00CF1EDE" w:rsidRDefault="0033544C" w:rsidP="00CF1EDE">
      <w:pPr>
        <w:ind w:left="720" w:hanging="720"/>
        <w:rPr>
          <w:ins w:id="4807" w:author="." w:date="2009-05-30T03:16:00Z"/>
          <w:rFonts w:ascii="Times New Roman" w:hAnsi="Times New Roman"/>
          <w:noProof/>
          <w:rPrChange w:id="4808" w:author="." w:date="2009-05-30T00:43:00Z">
            <w:rPr>
              <w:ins w:id="4809" w:author="." w:date="2009-05-30T03:16:00Z"/>
            </w:rPr>
          </w:rPrChange>
        </w:rPr>
      </w:pPr>
      <w:ins w:id="4810" w:author="." w:date="2009-05-30T03:16:00Z">
        <w:r>
          <w:rPr>
            <w:rFonts w:ascii="Times New Roman" w:hAnsi="Times New Roman"/>
            <w:noProof/>
            <w:rPrChange w:id="4811" w:author="." w:date="2009-05-30T00:43:00Z">
              <w:rPr>
                <w:rFonts w:ascii="Times New Roman" w:hAnsi="Times New Roman"/>
              </w:rPr>
            </w:rPrChange>
          </w:rPr>
          <w:t>94.</w:t>
        </w:r>
        <w:r>
          <w:rPr>
            <w:rFonts w:ascii="Times New Roman" w:hAnsi="Times New Roman"/>
            <w:noProof/>
            <w:rPrChange w:id="4812" w:author="." w:date="2009-05-30T00:43:00Z">
              <w:rPr>
                <w:rFonts w:ascii="Times New Roman" w:hAnsi="Times New Roman"/>
              </w:rPr>
            </w:rPrChange>
          </w:rPr>
          <w:tab/>
          <w:t xml:space="preserve">Tierney, B.L., et al. </w:t>
        </w:r>
        <w:r w:rsidRPr="0033544C">
          <w:rPr>
            <w:rFonts w:ascii="Times New Roman" w:hAnsi="Times New Roman"/>
            <w:i/>
            <w:noProof/>
            <w:rPrChange w:id="4813" w:author="." w:date="2009-05-30T00:43:00Z">
              <w:rPr>
                <w:rFonts w:ascii="Times New Roman" w:hAnsi="Times New Roman"/>
              </w:rPr>
            </w:rPrChange>
          </w:rPr>
          <w:t>A Network-Aware Distributed Storage Cache for Data Intensive Environments</w:t>
        </w:r>
        <w:r>
          <w:rPr>
            <w:rFonts w:ascii="Times New Roman" w:hAnsi="Times New Roman"/>
            <w:noProof/>
            <w:rPrChange w:id="4814" w:author="." w:date="2009-05-30T00:43:00Z">
              <w:rPr>
                <w:rFonts w:ascii="Times New Roman" w:hAnsi="Times New Roman"/>
              </w:rPr>
            </w:rPrChange>
          </w:rPr>
          <w:t xml:space="preserve">. in </w:t>
        </w:r>
        <w:r w:rsidRPr="0033544C">
          <w:rPr>
            <w:rFonts w:ascii="Times New Roman" w:hAnsi="Times New Roman"/>
            <w:i/>
            <w:noProof/>
            <w:rPrChange w:id="4815" w:author="." w:date="2009-05-30T00:43:00Z">
              <w:rPr>
                <w:rFonts w:ascii="Times New Roman" w:hAnsi="Times New Roman"/>
              </w:rPr>
            </w:rPrChange>
          </w:rPr>
          <w:t xml:space="preserve">Proceedings of The Eighth International Symposium on High Performance Distributed Computing </w:t>
        </w:r>
        <w:r>
          <w:rPr>
            <w:rFonts w:ascii="Times New Roman" w:hAnsi="Times New Roman"/>
            <w:noProof/>
            <w:rPrChange w:id="4816" w:author="." w:date="2009-05-30T00:43:00Z">
              <w:rPr>
                <w:rFonts w:ascii="Times New Roman" w:hAnsi="Times New Roman"/>
              </w:rPr>
            </w:rPrChange>
          </w:rPr>
          <w:t>1999.</w:t>
        </w:r>
      </w:ins>
    </w:p>
    <w:p w:rsidR="00CF1EDE" w:rsidRPr="00CF1EDE" w:rsidRDefault="0033544C" w:rsidP="00CF1EDE">
      <w:pPr>
        <w:ind w:left="720" w:hanging="720"/>
        <w:rPr>
          <w:ins w:id="4817" w:author="." w:date="2009-05-30T03:16:00Z"/>
          <w:rFonts w:ascii="Times New Roman" w:hAnsi="Times New Roman"/>
          <w:noProof/>
          <w:rPrChange w:id="4818" w:author="." w:date="2009-05-30T00:43:00Z">
            <w:rPr>
              <w:ins w:id="4819" w:author="." w:date="2009-05-30T03:16:00Z"/>
            </w:rPr>
          </w:rPrChange>
        </w:rPr>
      </w:pPr>
      <w:ins w:id="4820" w:author="." w:date="2009-05-30T03:16:00Z">
        <w:r>
          <w:rPr>
            <w:rFonts w:ascii="Times New Roman" w:hAnsi="Times New Roman"/>
            <w:noProof/>
            <w:rPrChange w:id="4821" w:author="." w:date="2009-05-30T00:43:00Z">
              <w:rPr>
                <w:rFonts w:ascii="Times New Roman" w:hAnsi="Times New Roman"/>
              </w:rPr>
            </w:rPrChange>
          </w:rPr>
          <w:t>95.</w:t>
        </w:r>
        <w:r>
          <w:rPr>
            <w:rFonts w:ascii="Times New Roman" w:hAnsi="Times New Roman"/>
            <w:noProof/>
            <w:rPrChange w:id="4822" w:author="." w:date="2009-05-30T00:43:00Z">
              <w:rPr>
                <w:rFonts w:ascii="Times New Roman" w:hAnsi="Times New Roman"/>
              </w:rPr>
            </w:rPrChange>
          </w:rPr>
          <w:tab/>
          <w:t xml:space="preserve">Watson, R.W., et al. </w:t>
        </w:r>
        <w:r w:rsidRPr="0033544C">
          <w:rPr>
            <w:rFonts w:ascii="Times New Roman" w:hAnsi="Times New Roman"/>
            <w:i/>
            <w:noProof/>
            <w:rPrChange w:id="4823" w:author="." w:date="2009-05-30T00:43:00Z">
              <w:rPr>
                <w:rFonts w:ascii="Times New Roman" w:hAnsi="Times New Roman"/>
              </w:rPr>
            </w:rPrChange>
          </w:rPr>
          <w:t>The Parallel I/O Architecture of the High-Performance Storage System (HPSS)</w:t>
        </w:r>
        <w:r>
          <w:rPr>
            <w:rFonts w:ascii="Times New Roman" w:hAnsi="Times New Roman"/>
            <w:noProof/>
            <w:rPrChange w:id="4824" w:author="." w:date="2009-05-30T00:43:00Z">
              <w:rPr>
                <w:rFonts w:ascii="Times New Roman" w:hAnsi="Times New Roman"/>
              </w:rPr>
            </w:rPrChange>
          </w:rPr>
          <w:t xml:space="preserve">. in </w:t>
        </w:r>
        <w:r w:rsidRPr="0033544C">
          <w:rPr>
            <w:rFonts w:ascii="Times New Roman" w:hAnsi="Times New Roman"/>
            <w:i/>
            <w:noProof/>
            <w:rPrChange w:id="4825" w:author="." w:date="2009-05-30T00:43:00Z">
              <w:rPr>
                <w:rFonts w:ascii="Times New Roman" w:hAnsi="Times New Roman"/>
              </w:rPr>
            </w:rPrChange>
          </w:rPr>
          <w:t>Proceedings of the Fourteenth IEEE Symposium on Mass Storage Systems (MSS'95)</w:t>
        </w:r>
        <w:r>
          <w:rPr>
            <w:rFonts w:ascii="Times New Roman" w:hAnsi="Times New Roman"/>
            <w:noProof/>
            <w:rPrChange w:id="4826" w:author="." w:date="2009-05-30T00:43:00Z">
              <w:rPr>
                <w:rFonts w:ascii="Times New Roman" w:hAnsi="Times New Roman"/>
              </w:rPr>
            </w:rPrChange>
          </w:rPr>
          <w:t>. 1995.</w:t>
        </w:r>
      </w:ins>
    </w:p>
    <w:p w:rsidR="00CF1EDE" w:rsidRPr="00CF1EDE" w:rsidRDefault="0033544C" w:rsidP="00CF1EDE">
      <w:pPr>
        <w:ind w:left="720" w:hanging="720"/>
        <w:rPr>
          <w:ins w:id="4827" w:author="." w:date="2009-05-30T03:16:00Z"/>
          <w:rFonts w:ascii="Times New Roman" w:hAnsi="Times New Roman"/>
          <w:noProof/>
          <w:rPrChange w:id="4828" w:author="." w:date="2009-05-30T00:43:00Z">
            <w:rPr>
              <w:ins w:id="4829" w:author="." w:date="2009-05-30T03:16:00Z"/>
            </w:rPr>
          </w:rPrChange>
        </w:rPr>
      </w:pPr>
      <w:ins w:id="4830" w:author="." w:date="2009-05-30T03:16:00Z">
        <w:r>
          <w:rPr>
            <w:rFonts w:ascii="Times New Roman" w:hAnsi="Times New Roman"/>
            <w:noProof/>
            <w:rPrChange w:id="4831" w:author="." w:date="2009-05-30T00:43:00Z">
              <w:rPr>
                <w:rFonts w:ascii="Times New Roman" w:hAnsi="Times New Roman"/>
              </w:rPr>
            </w:rPrChange>
          </w:rPr>
          <w:t>96.</w:t>
        </w:r>
        <w:r>
          <w:rPr>
            <w:rFonts w:ascii="Times New Roman" w:hAnsi="Times New Roman"/>
            <w:noProof/>
            <w:rPrChange w:id="4832" w:author="." w:date="2009-05-30T00:43:00Z">
              <w:rPr>
                <w:rFonts w:ascii="Times New Roman" w:hAnsi="Times New Roman"/>
              </w:rPr>
            </w:rPrChange>
          </w:rPr>
          <w:tab/>
        </w:r>
        <w:r w:rsidRPr="0033544C">
          <w:rPr>
            <w:rFonts w:ascii="Times New Roman" w:hAnsi="Times New Roman"/>
            <w:i/>
            <w:noProof/>
            <w:rPrChange w:id="4833" w:author="." w:date="2009-05-30T00:43:00Z">
              <w:rPr>
                <w:rFonts w:ascii="Times New Roman" w:hAnsi="Times New Roman"/>
              </w:rPr>
            </w:rPrChange>
          </w:rPr>
          <w:t>HDF5- "Hierarchical Data Format 5"</w:t>
        </w:r>
        <w:r>
          <w:rPr>
            <w:rFonts w:ascii="Times New Roman" w:hAnsi="Times New Roman"/>
            <w:noProof/>
            <w:rPrChange w:id="4834" w:author="." w:date="2009-05-30T00:43:00Z">
              <w:rPr>
                <w:rFonts w:ascii="Times New Roman" w:hAnsi="Times New Roman"/>
              </w:rPr>
            </w:rPrChange>
          </w:rPr>
          <w:t xml:space="preserve">. Available from: </w:t>
        </w:r>
        <w:r>
          <w:rPr>
            <w:rFonts w:ascii="Times New Roman" w:hAnsi="Times New Roman"/>
            <w:noProof/>
          </w:rPr>
          <w:fldChar w:fldCharType="begin"/>
        </w:r>
        <w:r w:rsidR="00CF1EDE">
          <w:rPr>
            <w:rFonts w:ascii="Times New Roman" w:hAnsi="Times New Roman"/>
            <w:noProof/>
          </w:rPr>
          <w:instrText xml:space="preserve"> HYPERLINK "http://www.hdfgroup.org/" </w:instrText>
        </w:r>
        <w:r>
          <w:rPr>
            <w:rFonts w:ascii="Times New Roman" w:hAnsi="Times New Roman"/>
            <w:noProof/>
          </w:rPr>
          <w:fldChar w:fldCharType="separate"/>
        </w:r>
        <w:r w:rsidRPr="0033544C">
          <w:rPr>
            <w:rStyle w:val="Hyperlink"/>
            <w:noProof/>
            <w:rPrChange w:id="4835" w:author="." w:date="2009-05-30T00:43:00Z">
              <w:rPr>
                <w:rFonts w:ascii="Times New Roman" w:hAnsi="Times New Roman"/>
              </w:rPr>
            </w:rPrChange>
          </w:rPr>
          <w:t>http://www.hdfgroup.org/</w:t>
        </w:r>
        <w:r>
          <w:rPr>
            <w:rFonts w:ascii="Times New Roman" w:hAnsi="Times New Roman"/>
            <w:noProof/>
          </w:rPr>
          <w:fldChar w:fldCharType="end"/>
        </w:r>
        <w:r>
          <w:rPr>
            <w:rFonts w:ascii="Times New Roman" w:hAnsi="Times New Roman"/>
            <w:noProof/>
            <w:rPrChange w:id="4836" w:author="." w:date="2009-05-30T00:43:00Z">
              <w:rPr>
                <w:rFonts w:ascii="Times New Roman" w:hAnsi="Times New Roman"/>
              </w:rPr>
            </w:rPrChange>
          </w:rPr>
          <w:t>.</w:t>
        </w:r>
      </w:ins>
    </w:p>
    <w:p w:rsidR="00CF1EDE" w:rsidRPr="00CF1EDE" w:rsidRDefault="0033544C" w:rsidP="00CF1EDE">
      <w:pPr>
        <w:ind w:left="720" w:hanging="720"/>
        <w:rPr>
          <w:ins w:id="4837" w:author="." w:date="2009-05-30T03:16:00Z"/>
          <w:rFonts w:ascii="Times New Roman" w:hAnsi="Times New Roman"/>
          <w:noProof/>
          <w:rPrChange w:id="4838" w:author="." w:date="2009-05-30T00:43:00Z">
            <w:rPr>
              <w:ins w:id="4839" w:author="." w:date="2009-05-30T03:16:00Z"/>
            </w:rPr>
          </w:rPrChange>
        </w:rPr>
      </w:pPr>
      <w:ins w:id="4840" w:author="." w:date="2009-05-30T03:16:00Z">
        <w:r>
          <w:rPr>
            <w:rFonts w:ascii="Times New Roman" w:hAnsi="Times New Roman"/>
            <w:noProof/>
            <w:rPrChange w:id="4841" w:author="." w:date="2009-05-30T00:43:00Z">
              <w:rPr>
                <w:rFonts w:ascii="Times New Roman" w:hAnsi="Times New Roman"/>
              </w:rPr>
            </w:rPrChange>
          </w:rPr>
          <w:t>97.</w:t>
        </w:r>
        <w:r>
          <w:rPr>
            <w:rFonts w:ascii="Times New Roman" w:hAnsi="Times New Roman"/>
            <w:noProof/>
            <w:rPrChange w:id="4842" w:author="." w:date="2009-05-30T00:43:00Z">
              <w:rPr>
                <w:rFonts w:ascii="Times New Roman" w:hAnsi="Times New Roman"/>
              </w:rPr>
            </w:rPrChange>
          </w:rPr>
          <w:tab/>
          <w:t xml:space="preserve">Barkes, J., et al., </w:t>
        </w:r>
        <w:r w:rsidRPr="0033544C">
          <w:rPr>
            <w:rFonts w:ascii="Times New Roman" w:hAnsi="Times New Roman"/>
            <w:i/>
            <w:noProof/>
            <w:rPrChange w:id="4843" w:author="." w:date="2009-05-30T00:43:00Z">
              <w:rPr>
                <w:rFonts w:ascii="Times New Roman" w:hAnsi="Times New Roman"/>
              </w:rPr>
            </w:rPrChange>
          </w:rPr>
          <w:t>GPFS: A Parallel File System.</w:t>
        </w:r>
        <w:r>
          <w:rPr>
            <w:rFonts w:ascii="Times New Roman" w:hAnsi="Times New Roman"/>
            <w:noProof/>
            <w:rPrChange w:id="4844" w:author="." w:date="2009-05-30T00:43:00Z">
              <w:rPr>
                <w:rFonts w:ascii="Times New Roman" w:hAnsi="Times New Roman"/>
              </w:rPr>
            </w:rPrChange>
          </w:rPr>
          <w:t xml:space="preserve"> IBM Redbook SG: p. 24-5165.</w:t>
        </w:r>
      </w:ins>
    </w:p>
    <w:p w:rsidR="00CF1EDE" w:rsidRPr="00CF1EDE" w:rsidRDefault="0033544C" w:rsidP="00CF1EDE">
      <w:pPr>
        <w:ind w:left="720" w:hanging="720"/>
        <w:rPr>
          <w:ins w:id="4845" w:author="." w:date="2009-05-30T03:16:00Z"/>
          <w:rFonts w:ascii="Times New Roman" w:hAnsi="Times New Roman"/>
          <w:noProof/>
          <w:rPrChange w:id="4846" w:author="." w:date="2009-05-30T00:43:00Z">
            <w:rPr>
              <w:ins w:id="4847" w:author="." w:date="2009-05-30T03:16:00Z"/>
            </w:rPr>
          </w:rPrChange>
        </w:rPr>
      </w:pPr>
      <w:ins w:id="4848" w:author="." w:date="2009-05-30T03:16:00Z">
        <w:r>
          <w:rPr>
            <w:rFonts w:ascii="Times New Roman" w:hAnsi="Times New Roman"/>
            <w:noProof/>
            <w:rPrChange w:id="4849" w:author="." w:date="2009-05-30T00:43:00Z">
              <w:rPr>
                <w:rFonts w:ascii="Times New Roman" w:hAnsi="Times New Roman"/>
              </w:rPr>
            </w:rPrChange>
          </w:rPr>
          <w:t>98.</w:t>
        </w:r>
        <w:r>
          <w:rPr>
            <w:rFonts w:ascii="Times New Roman" w:hAnsi="Times New Roman"/>
            <w:noProof/>
            <w:rPrChange w:id="4850" w:author="." w:date="2009-05-30T00:43:00Z">
              <w:rPr>
                <w:rFonts w:ascii="Times New Roman" w:hAnsi="Times New Roman"/>
              </w:rPr>
            </w:rPrChange>
          </w:rPr>
          <w:tab/>
          <w:t xml:space="preserve">Tate, J., F. Lucchese, and R. Moore, </w:t>
        </w:r>
        <w:r w:rsidRPr="0033544C">
          <w:rPr>
            <w:rFonts w:ascii="Times New Roman" w:hAnsi="Times New Roman"/>
            <w:i/>
            <w:noProof/>
            <w:rPrChange w:id="4851" w:author="." w:date="2009-05-30T00:43:00Z">
              <w:rPr>
                <w:rFonts w:ascii="Times New Roman" w:hAnsi="Times New Roman"/>
              </w:rPr>
            </w:rPrChange>
          </w:rPr>
          <w:t>Introduction to Storage Area Networks</w:t>
        </w:r>
        <w:r>
          <w:rPr>
            <w:rFonts w:ascii="Times New Roman" w:hAnsi="Times New Roman"/>
            <w:noProof/>
            <w:rPrChange w:id="4852" w:author="." w:date="2009-05-30T00:43:00Z">
              <w:rPr>
                <w:rFonts w:ascii="Times New Roman" w:hAnsi="Times New Roman"/>
              </w:rPr>
            </w:rPrChange>
          </w:rPr>
          <w:t>. 2006: IBM Corp.</w:t>
        </w:r>
      </w:ins>
    </w:p>
    <w:p w:rsidR="00CF1EDE" w:rsidRPr="00CF1EDE" w:rsidRDefault="0033544C" w:rsidP="00CF1EDE">
      <w:pPr>
        <w:ind w:left="720" w:hanging="720"/>
        <w:rPr>
          <w:ins w:id="4853" w:author="." w:date="2009-05-30T03:16:00Z"/>
          <w:rFonts w:ascii="Times New Roman" w:hAnsi="Times New Roman"/>
          <w:noProof/>
          <w:rPrChange w:id="4854" w:author="." w:date="2009-05-30T00:43:00Z">
            <w:rPr>
              <w:ins w:id="4855" w:author="." w:date="2009-05-30T03:16:00Z"/>
            </w:rPr>
          </w:rPrChange>
        </w:rPr>
      </w:pPr>
      <w:ins w:id="4856" w:author="." w:date="2009-05-30T03:16:00Z">
        <w:r>
          <w:rPr>
            <w:rFonts w:ascii="Times New Roman" w:hAnsi="Times New Roman"/>
            <w:noProof/>
            <w:rPrChange w:id="4857" w:author="." w:date="2009-05-30T00:43:00Z">
              <w:rPr>
                <w:rFonts w:ascii="Times New Roman" w:hAnsi="Times New Roman"/>
              </w:rPr>
            </w:rPrChange>
          </w:rPr>
          <w:t>99.</w:t>
        </w:r>
        <w:r>
          <w:rPr>
            <w:rFonts w:ascii="Times New Roman" w:hAnsi="Times New Roman"/>
            <w:noProof/>
            <w:rPrChange w:id="4858" w:author="." w:date="2009-05-30T00:43:00Z">
              <w:rPr>
                <w:rFonts w:ascii="Times New Roman" w:hAnsi="Times New Roman"/>
              </w:rPr>
            </w:rPrChange>
          </w:rPr>
          <w:tab/>
        </w:r>
        <w:r w:rsidRPr="0033544C">
          <w:rPr>
            <w:rFonts w:ascii="Times New Roman" w:hAnsi="Times New Roman"/>
            <w:i/>
            <w:noProof/>
            <w:rPrChange w:id="4859" w:author="." w:date="2009-05-30T00:43:00Z">
              <w:rPr>
                <w:rFonts w:ascii="Times New Roman" w:hAnsi="Times New Roman"/>
              </w:rPr>
            </w:rPrChange>
          </w:rPr>
          <w:t>Green Bank Telescope</w:t>
        </w:r>
        <w:r>
          <w:rPr>
            <w:rFonts w:ascii="Times New Roman" w:hAnsi="Times New Roman"/>
            <w:noProof/>
            <w:rPrChange w:id="4860" w:author="." w:date="2009-05-30T00:43:00Z">
              <w:rPr>
                <w:rFonts w:ascii="Times New Roman" w:hAnsi="Times New Roman"/>
              </w:rPr>
            </w:rPrChange>
          </w:rPr>
          <w:t xml:space="preserve">.  2008  [cited 2008 March]; Available from: </w:t>
        </w:r>
        <w:r>
          <w:rPr>
            <w:rFonts w:ascii="Times New Roman" w:hAnsi="Times New Roman"/>
            <w:noProof/>
          </w:rPr>
          <w:fldChar w:fldCharType="begin"/>
        </w:r>
        <w:r w:rsidR="00CF1EDE">
          <w:rPr>
            <w:rFonts w:ascii="Times New Roman" w:hAnsi="Times New Roman"/>
            <w:noProof/>
          </w:rPr>
          <w:instrText xml:space="preserve"> HYPERLINK "http://en.wikipedia.org/wiki/Green_Bank_Telescope" </w:instrText>
        </w:r>
        <w:r>
          <w:rPr>
            <w:rFonts w:ascii="Times New Roman" w:hAnsi="Times New Roman"/>
            <w:noProof/>
          </w:rPr>
          <w:fldChar w:fldCharType="separate"/>
        </w:r>
        <w:r w:rsidRPr="0033544C">
          <w:rPr>
            <w:rStyle w:val="Hyperlink"/>
            <w:noProof/>
            <w:rPrChange w:id="4861" w:author="." w:date="2009-05-30T00:43:00Z">
              <w:rPr>
                <w:rFonts w:ascii="Times New Roman" w:hAnsi="Times New Roman"/>
              </w:rPr>
            </w:rPrChange>
          </w:rPr>
          <w:t>http://en.wikipedia.org/wiki/Green_Bank_Telescope</w:t>
        </w:r>
        <w:r>
          <w:rPr>
            <w:rFonts w:ascii="Times New Roman" w:hAnsi="Times New Roman"/>
            <w:noProof/>
          </w:rPr>
          <w:fldChar w:fldCharType="end"/>
        </w:r>
        <w:r>
          <w:rPr>
            <w:rFonts w:ascii="Times New Roman" w:hAnsi="Times New Roman"/>
            <w:noProof/>
            <w:rPrChange w:id="4862" w:author="." w:date="2009-05-30T00:43:00Z">
              <w:rPr>
                <w:rFonts w:ascii="Times New Roman" w:hAnsi="Times New Roman"/>
              </w:rPr>
            </w:rPrChange>
          </w:rPr>
          <w:t>.</w:t>
        </w:r>
      </w:ins>
    </w:p>
    <w:p w:rsidR="00CF1EDE" w:rsidRPr="00CF1EDE" w:rsidRDefault="0033544C" w:rsidP="00CF1EDE">
      <w:pPr>
        <w:ind w:left="720" w:hanging="720"/>
        <w:rPr>
          <w:ins w:id="4863" w:author="." w:date="2009-05-30T03:16:00Z"/>
          <w:rFonts w:ascii="Times New Roman" w:hAnsi="Times New Roman"/>
          <w:noProof/>
          <w:rPrChange w:id="4864" w:author="." w:date="2009-05-30T00:43:00Z">
            <w:rPr>
              <w:ins w:id="4865" w:author="." w:date="2009-05-30T03:16:00Z"/>
            </w:rPr>
          </w:rPrChange>
        </w:rPr>
      </w:pPr>
      <w:ins w:id="4866" w:author="." w:date="2009-05-30T03:16:00Z">
        <w:r>
          <w:rPr>
            <w:rFonts w:ascii="Times New Roman" w:hAnsi="Times New Roman"/>
            <w:noProof/>
            <w:rPrChange w:id="4867" w:author="." w:date="2009-05-30T00:43:00Z">
              <w:rPr>
                <w:rFonts w:ascii="Times New Roman" w:hAnsi="Times New Roman"/>
              </w:rPr>
            </w:rPrChange>
          </w:rPr>
          <w:t>100.</w:t>
        </w:r>
        <w:r>
          <w:rPr>
            <w:rFonts w:ascii="Times New Roman" w:hAnsi="Times New Roman"/>
            <w:noProof/>
            <w:rPrChange w:id="4868" w:author="." w:date="2009-05-30T00:43:00Z">
              <w:rPr>
                <w:rFonts w:ascii="Times New Roman" w:hAnsi="Times New Roman"/>
              </w:rPr>
            </w:rPrChange>
          </w:rPr>
          <w:tab/>
        </w:r>
        <w:r w:rsidRPr="0033544C">
          <w:rPr>
            <w:rFonts w:ascii="Times New Roman" w:hAnsi="Times New Roman"/>
            <w:i/>
            <w:noProof/>
            <w:rPrChange w:id="4869" w:author="." w:date="2009-05-30T00:43:00Z">
              <w:rPr>
                <w:rFonts w:ascii="Times New Roman" w:hAnsi="Times New Roman"/>
              </w:rPr>
            </w:rPrChange>
          </w:rPr>
          <w:t>Hubble Space Telescope</w:t>
        </w:r>
        <w:r>
          <w:rPr>
            <w:rFonts w:ascii="Times New Roman" w:hAnsi="Times New Roman"/>
            <w:noProof/>
            <w:rPrChange w:id="4870" w:author="." w:date="2009-05-30T00:43:00Z">
              <w:rPr>
                <w:rFonts w:ascii="Times New Roman" w:hAnsi="Times New Roman"/>
              </w:rPr>
            </w:rPrChange>
          </w:rPr>
          <w:t xml:space="preserve">.  2008  [cited 2008 March]; Available from: </w:t>
        </w:r>
        <w:r>
          <w:rPr>
            <w:rFonts w:ascii="Times New Roman" w:hAnsi="Times New Roman"/>
            <w:noProof/>
          </w:rPr>
          <w:fldChar w:fldCharType="begin"/>
        </w:r>
        <w:r w:rsidR="00CF1EDE">
          <w:rPr>
            <w:rFonts w:ascii="Times New Roman" w:hAnsi="Times New Roman"/>
            <w:noProof/>
          </w:rPr>
          <w:instrText xml:space="preserve"> HYPERLINK "http://en.wikipedia.org/wiki/Hubble_Space_Telescope" </w:instrText>
        </w:r>
        <w:r>
          <w:rPr>
            <w:rFonts w:ascii="Times New Roman" w:hAnsi="Times New Roman"/>
            <w:noProof/>
          </w:rPr>
          <w:fldChar w:fldCharType="separate"/>
        </w:r>
        <w:r w:rsidRPr="0033544C">
          <w:rPr>
            <w:rStyle w:val="Hyperlink"/>
            <w:noProof/>
            <w:rPrChange w:id="4871" w:author="." w:date="2009-05-30T00:43:00Z">
              <w:rPr>
                <w:rFonts w:ascii="Times New Roman" w:hAnsi="Times New Roman"/>
              </w:rPr>
            </w:rPrChange>
          </w:rPr>
          <w:t>http://en.wikipedia.org/wiki/Hubble_Space_Telescope</w:t>
        </w:r>
        <w:r>
          <w:rPr>
            <w:rFonts w:ascii="Times New Roman" w:hAnsi="Times New Roman"/>
            <w:noProof/>
          </w:rPr>
          <w:fldChar w:fldCharType="end"/>
        </w:r>
        <w:r>
          <w:rPr>
            <w:rFonts w:ascii="Times New Roman" w:hAnsi="Times New Roman"/>
            <w:noProof/>
            <w:rPrChange w:id="4872" w:author="." w:date="2009-05-30T00:43:00Z">
              <w:rPr>
                <w:rFonts w:ascii="Times New Roman" w:hAnsi="Times New Roman"/>
              </w:rPr>
            </w:rPrChange>
          </w:rPr>
          <w:t>.</w:t>
        </w:r>
      </w:ins>
    </w:p>
    <w:p w:rsidR="00CF1EDE" w:rsidRPr="00CF1EDE" w:rsidRDefault="0033544C" w:rsidP="00CF1EDE">
      <w:pPr>
        <w:ind w:left="720" w:hanging="720"/>
        <w:rPr>
          <w:ins w:id="4873" w:author="." w:date="2009-05-30T03:16:00Z"/>
          <w:rFonts w:ascii="Times New Roman" w:hAnsi="Times New Roman"/>
          <w:noProof/>
          <w:rPrChange w:id="4874" w:author="." w:date="2009-05-30T00:43:00Z">
            <w:rPr>
              <w:ins w:id="4875" w:author="." w:date="2009-05-30T03:16:00Z"/>
            </w:rPr>
          </w:rPrChange>
        </w:rPr>
      </w:pPr>
      <w:ins w:id="4876" w:author="." w:date="2009-05-30T03:16:00Z">
        <w:r>
          <w:rPr>
            <w:rFonts w:ascii="Times New Roman" w:hAnsi="Times New Roman"/>
            <w:noProof/>
            <w:rPrChange w:id="4877" w:author="." w:date="2009-05-30T00:43:00Z">
              <w:rPr>
                <w:rFonts w:ascii="Times New Roman" w:hAnsi="Times New Roman"/>
              </w:rPr>
            </w:rPrChange>
          </w:rPr>
          <w:t>101.</w:t>
        </w:r>
        <w:r>
          <w:rPr>
            <w:rFonts w:ascii="Times New Roman" w:hAnsi="Times New Roman"/>
            <w:noProof/>
            <w:rPrChange w:id="4878" w:author="." w:date="2009-05-30T00:43:00Z">
              <w:rPr>
                <w:rFonts w:ascii="Times New Roman" w:hAnsi="Times New Roman"/>
              </w:rPr>
            </w:rPrChange>
          </w:rPr>
          <w:tab/>
          <w:t xml:space="preserve">Stewart, G.A. and G. McCance. </w:t>
        </w:r>
        <w:r w:rsidRPr="0033544C">
          <w:rPr>
            <w:rFonts w:ascii="Times New Roman" w:hAnsi="Times New Roman"/>
            <w:i/>
            <w:noProof/>
            <w:rPrChange w:id="4879" w:author="." w:date="2009-05-30T00:43:00Z">
              <w:rPr>
                <w:rFonts w:ascii="Times New Roman" w:hAnsi="Times New Roman"/>
              </w:rPr>
            </w:rPrChange>
          </w:rPr>
          <w:t>Grid Data Management: Reliable File Transfer Services' Performance</w:t>
        </w:r>
        <w:r>
          <w:rPr>
            <w:rFonts w:ascii="Times New Roman" w:hAnsi="Times New Roman"/>
            <w:noProof/>
            <w:rPrChange w:id="4880" w:author="." w:date="2009-05-30T00:43:00Z">
              <w:rPr>
                <w:rFonts w:ascii="Times New Roman" w:hAnsi="Times New Roman"/>
              </w:rPr>
            </w:rPrChange>
          </w:rPr>
          <w:t xml:space="preserve">. in </w:t>
        </w:r>
        <w:r w:rsidRPr="0033544C">
          <w:rPr>
            <w:rFonts w:ascii="Times New Roman" w:hAnsi="Times New Roman"/>
            <w:i/>
            <w:noProof/>
            <w:rPrChange w:id="4881" w:author="." w:date="2009-05-30T00:43:00Z">
              <w:rPr>
                <w:rFonts w:ascii="Times New Roman" w:hAnsi="Times New Roman"/>
              </w:rPr>
            </w:rPrChange>
          </w:rPr>
          <w:t>Computing in High Energy and Nuclear Physics (CHEP'06)</w:t>
        </w:r>
        <w:r>
          <w:rPr>
            <w:rFonts w:ascii="Times New Roman" w:hAnsi="Times New Roman"/>
            <w:noProof/>
            <w:rPrChange w:id="4882" w:author="." w:date="2009-05-30T00:43:00Z">
              <w:rPr>
                <w:rFonts w:ascii="Times New Roman" w:hAnsi="Times New Roman"/>
              </w:rPr>
            </w:rPrChange>
          </w:rPr>
          <w:t>. 2006. Mumbai, India.</w:t>
        </w:r>
      </w:ins>
    </w:p>
    <w:p w:rsidR="00CF1EDE" w:rsidRPr="00CF1EDE" w:rsidRDefault="0033544C" w:rsidP="00CF1EDE">
      <w:pPr>
        <w:ind w:left="720" w:hanging="720"/>
        <w:rPr>
          <w:ins w:id="4883" w:author="." w:date="2009-05-30T03:16:00Z"/>
          <w:rFonts w:ascii="Times New Roman" w:hAnsi="Times New Roman"/>
          <w:noProof/>
          <w:rPrChange w:id="4884" w:author="." w:date="2009-05-30T00:43:00Z">
            <w:rPr>
              <w:ins w:id="4885" w:author="." w:date="2009-05-30T03:16:00Z"/>
            </w:rPr>
          </w:rPrChange>
        </w:rPr>
      </w:pPr>
      <w:ins w:id="4886" w:author="." w:date="2009-05-30T03:16:00Z">
        <w:r>
          <w:rPr>
            <w:rFonts w:ascii="Times New Roman" w:hAnsi="Times New Roman"/>
            <w:noProof/>
            <w:rPrChange w:id="4887" w:author="." w:date="2009-05-30T00:43:00Z">
              <w:rPr>
                <w:rFonts w:ascii="Times New Roman" w:hAnsi="Times New Roman"/>
              </w:rPr>
            </w:rPrChange>
          </w:rPr>
          <w:t>102.</w:t>
        </w:r>
        <w:r>
          <w:rPr>
            <w:rFonts w:ascii="Times New Roman" w:hAnsi="Times New Roman"/>
            <w:noProof/>
            <w:rPrChange w:id="4888" w:author="." w:date="2009-05-30T00:43:00Z">
              <w:rPr>
                <w:rFonts w:ascii="Times New Roman" w:hAnsi="Times New Roman"/>
              </w:rPr>
            </w:rPrChange>
          </w:rPr>
          <w:tab/>
          <w:t xml:space="preserve">Sotomayor, B. </w:t>
        </w:r>
        <w:r w:rsidRPr="0033544C">
          <w:rPr>
            <w:rFonts w:ascii="Times New Roman" w:hAnsi="Times New Roman"/>
            <w:i/>
            <w:noProof/>
            <w:rPrChange w:id="4889" w:author="." w:date="2009-05-30T00:43:00Z">
              <w:rPr>
                <w:rFonts w:ascii="Times New Roman" w:hAnsi="Times New Roman"/>
              </w:rPr>
            </w:rPrChange>
          </w:rPr>
          <w:t>The Globus Toolkit 4 Programmer's Tutorial</w:t>
        </w:r>
        <w:r>
          <w:rPr>
            <w:rFonts w:ascii="Times New Roman" w:hAnsi="Times New Roman"/>
            <w:noProof/>
            <w:rPrChange w:id="4890" w:author="." w:date="2009-05-30T00:43:00Z">
              <w:rPr>
                <w:rFonts w:ascii="Times New Roman" w:hAnsi="Times New Roman"/>
              </w:rPr>
            </w:rPrChange>
          </w:rPr>
          <w:t xml:space="preserve">.  2005; Available from: </w:t>
        </w:r>
        <w:r>
          <w:rPr>
            <w:rFonts w:ascii="Times New Roman" w:hAnsi="Times New Roman"/>
            <w:noProof/>
          </w:rPr>
          <w:fldChar w:fldCharType="begin"/>
        </w:r>
        <w:r w:rsidR="00CF1EDE">
          <w:rPr>
            <w:rFonts w:ascii="Times New Roman" w:hAnsi="Times New Roman"/>
            <w:noProof/>
          </w:rPr>
          <w:instrText xml:space="preserve"> HYPERLINK "http://gdp.globus.org/gt4-tutorial/" </w:instrText>
        </w:r>
        <w:r>
          <w:rPr>
            <w:rFonts w:ascii="Times New Roman" w:hAnsi="Times New Roman"/>
            <w:noProof/>
          </w:rPr>
          <w:fldChar w:fldCharType="separate"/>
        </w:r>
        <w:r w:rsidRPr="0033544C">
          <w:rPr>
            <w:rStyle w:val="Hyperlink"/>
            <w:noProof/>
            <w:rPrChange w:id="4891" w:author="." w:date="2009-05-30T00:43:00Z">
              <w:rPr>
                <w:rFonts w:ascii="Times New Roman" w:hAnsi="Times New Roman"/>
              </w:rPr>
            </w:rPrChange>
          </w:rPr>
          <w:t>http://gdp.globus.org/gt4-tutorial/</w:t>
        </w:r>
        <w:r>
          <w:rPr>
            <w:rFonts w:ascii="Times New Roman" w:hAnsi="Times New Roman"/>
            <w:noProof/>
          </w:rPr>
          <w:fldChar w:fldCharType="end"/>
        </w:r>
        <w:r>
          <w:rPr>
            <w:rFonts w:ascii="Times New Roman" w:hAnsi="Times New Roman"/>
            <w:noProof/>
            <w:rPrChange w:id="4892" w:author="." w:date="2009-05-30T00:43:00Z">
              <w:rPr>
                <w:rFonts w:ascii="Times New Roman" w:hAnsi="Times New Roman"/>
              </w:rPr>
            </w:rPrChange>
          </w:rPr>
          <w:t>.</w:t>
        </w:r>
      </w:ins>
    </w:p>
    <w:p w:rsidR="00CF1EDE" w:rsidRPr="00CF1EDE" w:rsidRDefault="0033544C" w:rsidP="00CF1EDE">
      <w:pPr>
        <w:ind w:left="720" w:hanging="720"/>
        <w:rPr>
          <w:ins w:id="4893" w:author="." w:date="2009-05-30T03:16:00Z"/>
          <w:rFonts w:ascii="Times New Roman" w:hAnsi="Times New Roman"/>
          <w:noProof/>
          <w:rPrChange w:id="4894" w:author="." w:date="2009-05-30T00:43:00Z">
            <w:rPr>
              <w:ins w:id="4895" w:author="." w:date="2009-05-30T03:16:00Z"/>
            </w:rPr>
          </w:rPrChange>
        </w:rPr>
      </w:pPr>
      <w:ins w:id="4896" w:author="." w:date="2009-05-30T03:16:00Z">
        <w:r>
          <w:rPr>
            <w:rFonts w:ascii="Times New Roman" w:hAnsi="Times New Roman"/>
            <w:noProof/>
            <w:rPrChange w:id="4897" w:author="." w:date="2009-05-30T00:43:00Z">
              <w:rPr>
                <w:rFonts w:ascii="Times New Roman" w:hAnsi="Times New Roman"/>
              </w:rPr>
            </w:rPrChange>
          </w:rPr>
          <w:t>103.</w:t>
        </w:r>
        <w:r>
          <w:rPr>
            <w:rFonts w:ascii="Times New Roman" w:hAnsi="Times New Roman"/>
            <w:noProof/>
            <w:rPrChange w:id="4898" w:author="." w:date="2009-05-30T00:43:00Z">
              <w:rPr>
                <w:rFonts w:ascii="Times New Roman" w:hAnsi="Times New Roman"/>
              </w:rPr>
            </w:rPrChange>
          </w:rPr>
          <w:tab/>
          <w:t xml:space="preserve">Welch, V., </w:t>
        </w:r>
        <w:r w:rsidRPr="0033544C">
          <w:rPr>
            <w:rFonts w:ascii="Times New Roman" w:hAnsi="Times New Roman"/>
            <w:i/>
            <w:noProof/>
            <w:rPrChange w:id="4899" w:author="." w:date="2009-05-30T00:43:00Z">
              <w:rPr>
                <w:rFonts w:ascii="Times New Roman" w:hAnsi="Times New Roman"/>
              </w:rPr>
            </w:rPrChange>
          </w:rPr>
          <w:t>Globus Toolkit Version 4 Grid Security Infrastructure: A Standards Perspective</w:t>
        </w:r>
        <w:r>
          <w:rPr>
            <w:rFonts w:ascii="Times New Roman" w:hAnsi="Times New Roman"/>
            <w:noProof/>
            <w:rPrChange w:id="4900" w:author="." w:date="2009-05-30T00:43:00Z">
              <w:rPr>
                <w:rFonts w:ascii="Times New Roman" w:hAnsi="Times New Roman"/>
              </w:rPr>
            </w:rPrChange>
          </w:rPr>
          <w:t>. 2005.</w:t>
        </w:r>
      </w:ins>
    </w:p>
    <w:p w:rsidR="00CF1EDE" w:rsidRPr="00CF1EDE" w:rsidRDefault="0033544C" w:rsidP="00CF1EDE">
      <w:pPr>
        <w:ind w:left="720" w:hanging="720"/>
        <w:rPr>
          <w:ins w:id="4901" w:author="." w:date="2009-05-30T03:16:00Z"/>
          <w:rFonts w:ascii="Times New Roman" w:hAnsi="Times New Roman"/>
          <w:noProof/>
          <w:rPrChange w:id="4902" w:author="." w:date="2009-05-30T00:43:00Z">
            <w:rPr>
              <w:ins w:id="4903" w:author="." w:date="2009-05-30T03:16:00Z"/>
            </w:rPr>
          </w:rPrChange>
        </w:rPr>
      </w:pPr>
      <w:ins w:id="4904" w:author="." w:date="2009-05-30T03:16:00Z">
        <w:r>
          <w:rPr>
            <w:rFonts w:ascii="Times New Roman" w:hAnsi="Times New Roman"/>
            <w:noProof/>
            <w:rPrChange w:id="4905" w:author="." w:date="2009-05-30T00:43:00Z">
              <w:rPr>
                <w:rFonts w:ascii="Times New Roman" w:hAnsi="Times New Roman"/>
              </w:rPr>
            </w:rPrChange>
          </w:rPr>
          <w:t>104.</w:t>
        </w:r>
        <w:r>
          <w:rPr>
            <w:rFonts w:ascii="Times New Roman" w:hAnsi="Times New Roman"/>
            <w:noProof/>
            <w:rPrChange w:id="4906" w:author="." w:date="2009-05-30T00:43:00Z">
              <w:rPr>
                <w:rFonts w:ascii="Times New Roman" w:hAnsi="Times New Roman"/>
              </w:rPr>
            </w:rPrChange>
          </w:rPr>
          <w:tab/>
          <w:t xml:space="preserve">Mahemoff, M., </w:t>
        </w:r>
        <w:r w:rsidRPr="0033544C">
          <w:rPr>
            <w:rFonts w:ascii="Times New Roman" w:hAnsi="Times New Roman"/>
            <w:i/>
            <w:noProof/>
            <w:rPrChange w:id="4907" w:author="." w:date="2009-05-30T00:43:00Z">
              <w:rPr>
                <w:rFonts w:ascii="Times New Roman" w:hAnsi="Times New Roman"/>
              </w:rPr>
            </w:rPrChange>
          </w:rPr>
          <w:t>Ajax Design Patterns</w:t>
        </w:r>
        <w:r>
          <w:rPr>
            <w:rFonts w:ascii="Times New Roman" w:hAnsi="Times New Roman"/>
            <w:noProof/>
            <w:rPrChange w:id="4908" w:author="." w:date="2009-05-30T00:43:00Z">
              <w:rPr>
                <w:rFonts w:ascii="Times New Roman" w:hAnsi="Times New Roman"/>
              </w:rPr>
            </w:rPrChange>
          </w:rPr>
          <w:t>. 2006: O'Reilly Media, Inc.</w:t>
        </w:r>
      </w:ins>
    </w:p>
    <w:p w:rsidR="00CF1EDE" w:rsidRPr="00CF1EDE" w:rsidRDefault="0033544C" w:rsidP="00CF1EDE">
      <w:pPr>
        <w:ind w:left="720" w:hanging="720"/>
        <w:rPr>
          <w:ins w:id="4909" w:author="." w:date="2009-05-30T03:16:00Z"/>
          <w:rFonts w:ascii="Times New Roman" w:hAnsi="Times New Roman"/>
          <w:noProof/>
          <w:rPrChange w:id="4910" w:author="." w:date="2009-05-30T00:43:00Z">
            <w:rPr>
              <w:ins w:id="4911" w:author="." w:date="2009-05-30T03:16:00Z"/>
            </w:rPr>
          </w:rPrChange>
        </w:rPr>
      </w:pPr>
      <w:ins w:id="4912" w:author="." w:date="2009-05-30T03:16:00Z">
        <w:r>
          <w:rPr>
            <w:rFonts w:ascii="Times New Roman" w:hAnsi="Times New Roman"/>
            <w:noProof/>
            <w:rPrChange w:id="4913" w:author="." w:date="2009-05-30T00:43:00Z">
              <w:rPr>
                <w:rFonts w:ascii="Times New Roman" w:hAnsi="Times New Roman"/>
              </w:rPr>
            </w:rPrChange>
          </w:rPr>
          <w:t>105.</w:t>
        </w:r>
        <w:r>
          <w:rPr>
            <w:rFonts w:ascii="Times New Roman" w:hAnsi="Times New Roman"/>
            <w:noProof/>
            <w:rPrChange w:id="4914" w:author="." w:date="2009-05-30T00:43:00Z">
              <w:rPr>
                <w:rFonts w:ascii="Times New Roman" w:hAnsi="Times New Roman"/>
              </w:rPr>
            </w:rPrChange>
          </w:rPr>
          <w:tab/>
          <w:t xml:space="preserve">Kaplan, A., G.C. Fox, and G. von Laszewski, </w:t>
        </w:r>
        <w:r w:rsidRPr="0033544C">
          <w:rPr>
            <w:rFonts w:ascii="Times New Roman" w:hAnsi="Times New Roman"/>
            <w:i/>
            <w:noProof/>
            <w:rPrChange w:id="4915" w:author="." w:date="2009-05-30T00:43:00Z">
              <w:rPr>
                <w:rFonts w:ascii="Times New Roman" w:hAnsi="Times New Roman"/>
              </w:rPr>
            </w:rPrChange>
          </w:rPr>
          <w:t>GridTorrent Framework: A High-performance Data Transfer and Data Sharing Framework for Scientific Computing</w:t>
        </w:r>
        <w:r>
          <w:rPr>
            <w:rFonts w:ascii="Times New Roman" w:hAnsi="Times New Roman"/>
            <w:noProof/>
            <w:rPrChange w:id="4916" w:author="." w:date="2009-05-30T00:43:00Z">
              <w:rPr>
                <w:rFonts w:ascii="Times New Roman" w:hAnsi="Times New Roman"/>
              </w:rPr>
            </w:rPrChange>
          </w:rPr>
          <w:t xml:space="preserve">, in </w:t>
        </w:r>
        <w:r w:rsidRPr="0033544C">
          <w:rPr>
            <w:rFonts w:ascii="Times New Roman" w:hAnsi="Times New Roman"/>
            <w:i/>
            <w:noProof/>
            <w:rPrChange w:id="4917" w:author="." w:date="2009-05-30T00:43:00Z">
              <w:rPr>
                <w:rFonts w:ascii="Times New Roman" w:hAnsi="Times New Roman"/>
              </w:rPr>
            </w:rPrChange>
          </w:rPr>
          <w:t>GCE07 Workshop</w:t>
        </w:r>
        <w:r>
          <w:rPr>
            <w:rFonts w:ascii="Times New Roman" w:hAnsi="Times New Roman"/>
            <w:noProof/>
            <w:rPrChange w:id="4918" w:author="." w:date="2009-05-30T00:43:00Z">
              <w:rPr>
                <w:rFonts w:ascii="Times New Roman" w:hAnsi="Times New Roman"/>
              </w:rPr>
            </w:rPrChange>
          </w:rPr>
          <w:t>. 2007: Reno Nevada.</w:t>
        </w:r>
      </w:ins>
    </w:p>
    <w:p w:rsidR="00CF1EDE" w:rsidRPr="00CF1EDE" w:rsidRDefault="0033544C" w:rsidP="00CF1EDE">
      <w:pPr>
        <w:ind w:left="720" w:hanging="720"/>
        <w:rPr>
          <w:ins w:id="4919" w:author="." w:date="2009-05-30T03:16:00Z"/>
          <w:rFonts w:ascii="Times New Roman" w:hAnsi="Times New Roman"/>
          <w:noProof/>
          <w:rPrChange w:id="4920" w:author="." w:date="2009-05-30T00:43:00Z">
            <w:rPr>
              <w:ins w:id="4921" w:author="." w:date="2009-05-30T03:16:00Z"/>
            </w:rPr>
          </w:rPrChange>
        </w:rPr>
      </w:pPr>
      <w:ins w:id="4922" w:author="." w:date="2009-05-30T03:16:00Z">
        <w:r>
          <w:rPr>
            <w:rFonts w:ascii="Times New Roman" w:hAnsi="Times New Roman"/>
            <w:noProof/>
            <w:rPrChange w:id="4923" w:author="." w:date="2009-05-30T00:43:00Z">
              <w:rPr>
                <w:rFonts w:ascii="Times New Roman" w:hAnsi="Times New Roman"/>
              </w:rPr>
            </w:rPrChange>
          </w:rPr>
          <w:t>106.</w:t>
        </w:r>
        <w:r>
          <w:rPr>
            <w:rFonts w:ascii="Times New Roman" w:hAnsi="Times New Roman"/>
            <w:noProof/>
            <w:rPrChange w:id="4924" w:author="." w:date="2009-05-30T00:43:00Z">
              <w:rPr>
                <w:rFonts w:ascii="Times New Roman" w:hAnsi="Times New Roman"/>
              </w:rPr>
            </w:rPrChange>
          </w:rPr>
          <w:tab/>
          <w:t xml:space="preserve">Gu, Y., </w:t>
        </w:r>
        <w:r w:rsidRPr="0033544C">
          <w:rPr>
            <w:rFonts w:ascii="Times New Roman" w:hAnsi="Times New Roman"/>
            <w:i/>
            <w:noProof/>
            <w:rPrChange w:id="4925" w:author="." w:date="2009-05-30T00:43:00Z">
              <w:rPr>
                <w:rFonts w:ascii="Times New Roman" w:hAnsi="Times New Roman"/>
              </w:rPr>
            </w:rPrChange>
          </w:rPr>
          <w:t>UDT: A High Performance Data Transport Protocol</w:t>
        </w:r>
        <w:r>
          <w:rPr>
            <w:rFonts w:ascii="Times New Roman" w:hAnsi="Times New Roman"/>
            <w:noProof/>
            <w:rPrChange w:id="4926" w:author="." w:date="2009-05-30T00:43:00Z">
              <w:rPr>
                <w:rFonts w:ascii="Times New Roman" w:hAnsi="Times New Roman"/>
              </w:rPr>
            </w:rPrChange>
          </w:rPr>
          <w:t>. 2005, University of Illinois.</w:t>
        </w:r>
      </w:ins>
    </w:p>
    <w:p w:rsidR="00CF1EDE" w:rsidRPr="00CF1EDE" w:rsidRDefault="0033544C" w:rsidP="00CF1EDE">
      <w:pPr>
        <w:ind w:left="720" w:hanging="720"/>
        <w:rPr>
          <w:ins w:id="4927" w:author="." w:date="2009-05-30T03:16:00Z"/>
          <w:rFonts w:ascii="Times New Roman" w:hAnsi="Times New Roman"/>
          <w:noProof/>
          <w:rPrChange w:id="4928" w:author="." w:date="2009-05-30T00:43:00Z">
            <w:rPr>
              <w:ins w:id="4929" w:author="." w:date="2009-05-30T03:16:00Z"/>
            </w:rPr>
          </w:rPrChange>
        </w:rPr>
      </w:pPr>
      <w:ins w:id="4930" w:author="." w:date="2009-05-30T03:16:00Z">
        <w:r>
          <w:rPr>
            <w:rFonts w:ascii="Times New Roman" w:hAnsi="Times New Roman"/>
            <w:noProof/>
            <w:rPrChange w:id="4931" w:author="." w:date="2009-05-30T00:43:00Z">
              <w:rPr>
                <w:rFonts w:ascii="Times New Roman" w:hAnsi="Times New Roman"/>
              </w:rPr>
            </w:rPrChange>
          </w:rPr>
          <w:t>107.</w:t>
        </w:r>
        <w:r>
          <w:rPr>
            <w:rFonts w:ascii="Times New Roman" w:hAnsi="Times New Roman"/>
            <w:noProof/>
            <w:rPrChange w:id="4932" w:author="." w:date="2009-05-30T00:43:00Z">
              <w:rPr>
                <w:rFonts w:ascii="Times New Roman" w:hAnsi="Times New Roman"/>
              </w:rPr>
            </w:rPrChange>
          </w:rPr>
          <w:tab/>
        </w:r>
        <w:r w:rsidRPr="0033544C">
          <w:rPr>
            <w:rFonts w:ascii="Times New Roman" w:hAnsi="Times New Roman"/>
            <w:i/>
            <w:noProof/>
            <w:rPrChange w:id="4933" w:author="." w:date="2009-05-30T00:43:00Z">
              <w:rPr>
                <w:rFonts w:ascii="Times New Roman" w:hAnsi="Times New Roman"/>
              </w:rPr>
            </w:rPrChange>
          </w:rPr>
          <w:t>Service-oriented architecture (SOA) definition</w:t>
        </w:r>
        <w:r>
          <w:rPr>
            <w:rFonts w:ascii="Times New Roman" w:hAnsi="Times New Roman"/>
            <w:noProof/>
            <w:rPrChange w:id="4934" w:author="." w:date="2009-05-30T00:43:00Z">
              <w:rPr>
                <w:rFonts w:ascii="Times New Roman" w:hAnsi="Times New Roman"/>
              </w:rPr>
            </w:rPrChange>
          </w:rPr>
          <w:t xml:space="preserve">.  2007; Available from: </w:t>
        </w:r>
        <w:r>
          <w:rPr>
            <w:rFonts w:ascii="Times New Roman" w:hAnsi="Times New Roman"/>
            <w:noProof/>
          </w:rPr>
          <w:fldChar w:fldCharType="begin"/>
        </w:r>
        <w:r w:rsidR="00CF1EDE">
          <w:rPr>
            <w:rFonts w:ascii="Times New Roman" w:hAnsi="Times New Roman"/>
            <w:noProof/>
          </w:rPr>
          <w:instrText xml:space="preserve"> HYPERLINK "http://www.service-architecture.com/web-services/articles/service-oriented_architecture_soa_definition.html" </w:instrText>
        </w:r>
        <w:r>
          <w:rPr>
            <w:rFonts w:ascii="Times New Roman" w:hAnsi="Times New Roman"/>
            <w:noProof/>
          </w:rPr>
          <w:fldChar w:fldCharType="separate"/>
        </w:r>
        <w:r w:rsidRPr="0033544C">
          <w:rPr>
            <w:rStyle w:val="Hyperlink"/>
            <w:noProof/>
            <w:rPrChange w:id="4935" w:author="." w:date="2009-05-30T00:43:00Z">
              <w:rPr>
                <w:rFonts w:ascii="Times New Roman" w:hAnsi="Times New Roman"/>
              </w:rPr>
            </w:rPrChange>
          </w:rPr>
          <w:t>http://www.service-architecture.com/web-services/articles/service-oriented_architecture_soa_definition.html</w:t>
        </w:r>
        <w:r>
          <w:rPr>
            <w:rFonts w:ascii="Times New Roman" w:hAnsi="Times New Roman"/>
            <w:noProof/>
          </w:rPr>
          <w:fldChar w:fldCharType="end"/>
        </w:r>
        <w:r>
          <w:rPr>
            <w:rFonts w:ascii="Times New Roman" w:hAnsi="Times New Roman"/>
            <w:noProof/>
            <w:rPrChange w:id="4936" w:author="." w:date="2009-05-30T00:43:00Z">
              <w:rPr>
                <w:rFonts w:ascii="Times New Roman" w:hAnsi="Times New Roman"/>
              </w:rPr>
            </w:rPrChange>
          </w:rPr>
          <w:t>.</w:t>
        </w:r>
      </w:ins>
    </w:p>
    <w:p w:rsidR="00CF1EDE" w:rsidRPr="00CF1EDE" w:rsidRDefault="0033544C" w:rsidP="00CF1EDE">
      <w:pPr>
        <w:ind w:left="720" w:hanging="720"/>
        <w:rPr>
          <w:ins w:id="4937" w:author="." w:date="2009-05-30T03:16:00Z"/>
          <w:rFonts w:ascii="Times New Roman" w:hAnsi="Times New Roman"/>
          <w:noProof/>
          <w:rPrChange w:id="4938" w:author="." w:date="2009-05-30T00:43:00Z">
            <w:rPr>
              <w:ins w:id="4939" w:author="." w:date="2009-05-30T03:16:00Z"/>
            </w:rPr>
          </w:rPrChange>
        </w:rPr>
      </w:pPr>
      <w:ins w:id="4940" w:author="." w:date="2009-05-30T03:16:00Z">
        <w:r>
          <w:rPr>
            <w:rFonts w:ascii="Times New Roman" w:hAnsi="Times New Roman"/>
            <w:noProof/>
            <w:rPrChange w:id="4941" w:author="." w:date="2009-05-30T00:43:00Z">
              <w:rPr>
                <w:rFonts w:ascii="Times New Roman" w:hAnsi="Times New Roman"/>
              </w:rPr>
            </w:rPrChange>
          </w:rPr>
          <w:t>108.</w:t>
        </w:r>
        <w:r>
          <w:rPr>
            <w:rFonts w:ascii="Times New Roman" w:hAnsi="Times New Roman"/>
            <w:noProof/>
            <w:rPrChange w:id="4942" w:author="." w:date="2009-05-30T00:43:00Z">
              <w:rPr>
                <w:rFonts w:ascii="Times New Roman" w:hAnsi="Times New Roman"/>
              </w:rPr>
            </w:rPrChange>
          </w:rPr>
          <w:tab/>
          <w:t xml:space="preserve">Novotny, J., S. Tuecke, and V. Welch, </w:t>
        </w:r>
        <w:r w:rsidRPr="0033544C">
          <w:rPr>
            <w:rFonts w:ascii="Times New Roman" w:hAnsi="Times New Roman"/>
            <w:i/>
            <w:noProof/>
            <w:rPrChange w:id="4943" w:author="." w:date="2009-05-30T00:43:00Z">
              <w:rPr>
                <w:rFonts w:ascii="Times New Roman" w:hAnsi="Times New Roman"/>
              </w:rPr>
            </w:rPrChange>
          </w:rPr>
          <w:t>An Online Credential Repository for the Grid: MyProxy</w:t>
        </w:r>
        <w:r>
          <w:rPr>
            <w:rFonts w:ascii="Times New Roman" w:hAnsi="Times New Roman"/>
            <w:noProof/>
            <w:rPrChange w:id="4944" w:author="." w:date="2009-05-30T00:43:00Z">
              <w:rPr>
                <w:rFonts w:ascii="Times New Roman" w:hAnsi="Times New Roman"/>
              </w:rPr>
            </w:rPrChange>
          </w:rPr>
          <w:t xml:space="preserve">, in </w:t>
        </w:r>
        <w:r w:rsidRPr="0033544C">
          <w:rPr>
            <w:rFonts w:ascii="Times New Roman" w:hAnsi="Times New Roman"/>
            <w:i/>
            <w:noProof/>
            <w:rPrChange w:id="4945" w:author="." w:date="2009-05-30T00:43:00Z">
              <w:rPr>
                <w:rFonts w:ascii="Times New Roman" w:hAnsi="Times New Roman"/>
              </w:rPr>
            </w:rPrChange>
          </w:rPr>
          <w:t>Proceedings of the 10th IEEE International Symposium on High Performance Distributed Computing</w:t>
        </w:r>
        <w:r>
          <w:rPr>
            <w:rFonts w:ascii="Times New Roman" w:hAnsi="Times New Roman"/>
            <w:noProof/>
            <w:rPrChange w:id="4946" w:author="." w:date="2009-05-30T00:43:00Z">
              <w:rPr>
                <w:rFonts w:ascii="Times New Roman" w:hAnsi="Times New Roman"/>
              </w:rPr>
            </w:rPrChange>
          </w:rPr>
          <w:t>. 2001, IEEE Computer Society.</w:t>
        </w:r>
      </w:ins>
    </w:p>
    <w:p w:rsidR="00CF1EDE" w:rsidRPr="00CF1EDE" w:rsidRDefault="0033544C" w:rsidP="00CF1EDE">
      <w:pPr>
        <w:ind w:left="720" w:hanging="720"/>
        <w:rPr>
          <w:ins w:id="4947" w:author="." w:date="2009-05-30T03:16:00Z"/>
          <w:rFonts w:ascii="Times New Roman" w:hAnsi="Times New Roman"/>
          <w:noProof/>
          <w:rPrChange w:id="4948" w:author="." w:date="2009-05-30T00:43:00Z">
            <w:rPr>
              <w:ins w:id="4949" w:author="." w:date="2009-05-30T03:16:00Z"/>
            </w:rPr>
          </w:rPrChange>
        </w:rPr>
      </w:pPr>
      <w:ins w:id="4950" w:author="." w:date="2009-05-30T03:16:00Z">
        <w:r>
          <w:rPr>
            <w:rFonts w:ascii="Times New Roman" w:hAnsi="Times New Roman"/>
            <w:noProof/>
            <w:rPrChange w:id="4951" w:author="." w:date="2009-05-30T00:43:00Z">
              <w:rPr>
                <w:rFonts w:ascii="Times New Roman" w:hAnsi="Times New Roman"/>
              </w:rPr>
            </w:rPrChange>
          </w:rPr>
          <w:t>109.</w:t>
        </w:r>
        <w:r>
          <w:rPr>
            <w:rFonts w:ascii="Times New Roman" w:hAnsi="Times New Roman"/>
            <w:noProof/>
            <w:rPrChange w:id="4952" w:author="." w:date="2009-05-30T00:43:00Z">
              <w:rPr>
                <w:rFonts w:ascii="Times New Roman" w:hAnsi="Times New Roman"/>
              </w:rPr>
            </w:rPrChange>
          </w:rPr>
          <w:tab/>
        </w:r>
        <w:r w:rsidRPr="0033544C">
          <w:rPr>
            <w:rFonts w:ascii="Times New Roman" w:hAnsi="Times New Roman"/>
            <w:i/>
            <w:noProof/>
            <w:rPrChange w:id="4953" w:author="." w:date="2009-05-30T00:43:00Z">
              <w:rPr>
                <w:rFonts w:ascii="Times New Roman" w:hAnsi="Times New Roman"/>
              </w:rPr>
            </w:rPrChange>
          </w:rPr>
          <w:t>Plos One: Publishing science, accelerating research</w:t>
        </w:r>
        <w:r>
          <w:rPr>
            <w:rFonts w:ascii="Times New Roman" w:hAnsi="Times New Roman"/>
            <w:noProof/>
            <w:rPrChange w:id="4954"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"http://www.plosone.org/" </w:instrText>
        </w:r>
        <w:r>
          <w:rPr>
            <w:rFonts w:ascii="Times New Roman" w:hAnsi="Times New Roman"/>
            <w:noProof/>
          </w:rPr>
          <w:fldChar w:fldCharType="separate"/>
        </w:r>
        <w:r w:rsidRPr="0033544C">
          <w:rPr>
            <w:rStyle w:val="Hyperlink"/>
            <w:noProof/>
            <w:rPrChange w:id="4955" w:author="." w:date="2009-05-30T00:43:00Z">
              <w:rPr>
                <w:rFonts w:ascii="Times New Roman" w:hAnsi="Times New Roman"/>
              </w:rPr>
            </w:rPrChange>
          </w:rPr>
          <w:t>http://www.plosone.org/</w:t>
        </w:r>
        <w:r>
          <w:rPr>
            <w:rFonts w:ascii="Times New Roman" w:hAnsi="Times New Roman"/>
            <w:noProof/>
          </w:rPr>
          <w:fldChar w:fldCharType="end"/>
        </w:r>
        <w:r>
          <w:rPr>
            <w:rFonts w:ascii="Times New Roman" w:hAnsi="Times New Roman"/>
            <w:noProof/>
            <w:rPrChange w:id="4956" w:author="." w:date="2009-05-30T00:43:00Z">
              <w:rPr>
                <w:rFonts w:ascii="Times New Roman" w:hAnsi="Times New Roman"/>
              </w:rPr>
            </w:rPrChange>
          </w:rPr>
          <w:t>.</w:t>
        </w:r>
      </w:ins>
    </w:p>
    <w:p w:rsidR="00CF1EDE" w:rsidRPr="00CF1EDE" w:rsidRDefault="0033544C" w:rsidP="00CF1EDE">
      <w:pPr>
        <w:ind w:left="720" w:hanging="720"/>
        <w:rPr>
          <w:ins w:id="4957" w:author="." w:date="2009-05-30T03:16:00Z"/>
          <w:rFonts w:ascii="Times New Roman" w:hAnsi="Times New Roman"/>
          <w:noProof/>
          <w:rPrChange w:id="4958" w:author="." w:date="2009-05-30T00:43:00Z">
            <w:rPr>
              <w:ins w:id="4959" w:author="." w:date="2009-05-30T03:16:00Z"/>
            </w:rPr>
          </w:rPrChange>
        </w:rPr>
      </w:pPr>
      <w:ins w:id="4960" w:author="." w:date="2009-05-30T03:16:00Z">
        <w:r>
          <w:rPr>
            <w:rFonts w:ascii="Times New Roman" w:hAnsi="Times New Roman"/>
            <w:noProof/>
            <w:rPrChange w:id="4961" w:author="." w:date="2009-05-30T00:43:00Z">
              <w:rPr>
                <w:rFonts w:ascii="Times New Roman" w:hAnsi="Times New Roman"/>
              </w:rPr>
            </w:rPrChange>
          </w:rPr>
          <w:t>110.</w:t>
        </w:r>
        <w:r>
          <w:rPr>
            <w:rFonts w:ascii="Times New Roman" w:hAnsi="Times New Roman"/>
            <w:noProof/>
            <w:rPrChange w:id="4962" w:author="." w:date="2009-05-30T00:43:00Z">
              <w:rPr>
                <w:rFonts w:ascii="Times New Roman" w:hAnsi="Times New Roman"/>
              </w:rPr>
            </w:rPrChange>
          </w:rPr>
          <w:tab/>
          <w:t xml:space="preserve">Waldrop, M.M. </w:t>
        </w:r>
        <w:r w:rsidRPr="0033544C">
          <w:rPr>
            <w:rFonts w:ascii="Times New Roman" w:hAnsi="Times New Roman"/>
            <w:i/>
            <w:noProof/>
            <w:rPrChange w:id="4963" w:author="." w:date="2009-05-30T00:43:00Z">
              <w:rPr>
                <w:rFonts w:ascii="Times New Roman" w:hAnsi="Times New Roman"/>
              </w:rPr>
            </w:rPrChange>
          </w:rPr>
          <w:t xml:space="preserve">Science 2.0 -- Is Open Access Science the Future? </w:t>
        </w:r>
        <w:r>
          <w:rPr>
            <w:rFonts w:ascii="Times New Roman" w:hAnsi="Times New Roman"/>
            <w:noProof/>
            <w:rPrChange w:id="4964" w:author="." w:date="2009-05-30T00:43:00Z">
              <w:rPr>
                <w:rFonts w:ascii="Times New Roman" w:hAnsi="Times New Roman"/>
              </w:rPr>
            </w:rPrChange>
          </w:rPr>
          <w:t xml:space="preserve">.  April, 2008; Available from: </w:t>
        </w:r>
        <w:r>
          <w:rPr>
            <w:rFonts w:ascii="Times New Roman" w:hAnsi="Times New Roman"/>
            <w:noProof/>
          </w:rPr>
          <w:fldChar w:fldCharType="begin"/>
        </w:r>
        <w:r w:rsidR="00CF1EDE">
          <w:rPr>
            <w:rFonts w:ascii="Times New Roman" w:hAnsi="Times New Roman"/>
            <w:noProof/>
          </w:rPr>
          <w:instrText xml:space="preserve"> HYPERLINK "http://www.sciam.com/article.cfm?id=science-2-point-0" </w:instrText>
        </w:r>
        <w:r>
          <w:rPr>
            <w:rFonts w:ascii="Times New Roman" w:hAnsi="Times New Roman"/>
            <w:noProof/>
          </w:rPr>
          <w:fldChar w:fldCharType="separate"/>
        </w:r>
        <w:r w:rsidRPr="0033544C">
          <w:rPr>
            <w:rStyle w:val="Hyperlink"/>
            <w:noProof/>
            <w:rPrChange w:id="4965" w:author="." w:date="2009-05-30T00:43:00Z">
              <w:rPr>
                <w:rFonts w:ascii="Times New Roman" w:hAnsi="Times New Roman"/>
              </w:rPr>
            </w:rPrChange>
          </w:rPr>
          <w:t>http://www.sciam.com/article.cfm?id=science-2-point-0</w:t>
        </w:r>
        <w:r>
          <w:rPr>
            <w:rFonts w:ascii="Times New Roman" w:hAnsi="Times New Roman"/>
            <w:noProof/>
          </w:rPr>
          <w:fldChar w:fldCharType="end"/>
        </w:r>
        <w:r>
          <w:rPr>
            <w:rFonts w:ascii="Times New Roman" w:hAnsi="Times New Roman"/>
            <w:noProof/>
            <w:rPrChange w:id="4966" w:author="." w:date="2009-05-30T00:43:00Z">
              <w:rPr>
                <w:rFonts w:ascii="Times New Roman" w:hAnsi="Times New Roman"/>
              </w:rPr>
            </w:rPrChange>
          </w:rPr>
          <w:t>.</w:t>
        </w:r>
      </w:ins>
    </w:p>
    <w:p w:rsidR="00CF1EDE" w:rsidRPr="00CF1EDE" w:rsidRDefault="0033544C" w:rsidP="00CF1EDE">
      <w:pPr>
        <w:ind w:left="720" w:hanging="720"/>
        <w:rPr>
          <w:ins w:id="4967" w:author="." w:date="2009-05-30T03:16:00Z"/>
          <w:rFonts w:ascii="Times New Roman" w:hAnsi="Times New Roman"/>
          <w:noProof/>
          <w:rPrChange w:id="4968" w:author="." w:date="2009-05-30T00:43:00Z">
            <w:rPr>
              <w:ins w:id="4969" w:author="." w:date="2009-05-30T03:16:00Z"/>
            </w:rPr>
          </w:rPrChange>
        </w:rPr>
      </w:pPr>
      <w:ins w:id="4970" w:author="." w:date="2009-05-30T03:16:00Z">
        <w:r>
          <w:rPr>
            <w:rFonts w:ascii="Times New Roman" w:hAnsi="Times New Roman"/>
            <w:noProof/>
            <w:rPrChange w:id="4971" w:author="." w:date="2009-05-30T00:43:00Z">
              <w:rPr>
                <w:rFonts w:ascii="Times New Roman" w:hAnsi="Times New Roman"/>
              </w:rPr>
            </w:rPrChange>
          </w:rPr>
          <w:lastRenderedPageBreak/>
          <w:t>111.</w:t>
        </w:r>
        <w:r>
          <w:rPr>
            <w:rFonts w:ascii="Times New Roman" w:hAnsi="Times New Roman"/>
            <w:noProof/>
            <w:rPrChange w:id="4972" w:author="." w:date="2009-05-30T00:43:00Z">
              <w:rPr>
                <w:rFonts w:ascii="Times New Roman" w:hAnsi="Times New Roman"/>
              </w:rPr>
            </w:rPrChange>
          </w:rPr>
          <w:tab/>
          <w:t xml:space="preserve">Rizzo, T., </w:t>
        </w:r>
        <w:r w:rsidRPr="0033544C">
          <w:rPr>
            <w:rFonts w:ascii="Times New Roman" w:hAnsi="Times New Roman"/>
            <w:i/>
            <w:noProof/>
            <w:rPrChange w:id="4973" w:author="." w:date="2009-05-30T00:43:00Z">
              <w:rPr>
                <w:rFonts w:ascii="Times New Roman" w:hAnsi="Times New Roman"/>
              </w:rPr>
            </w:rPrChange>
          </w:rPr>
          <w:t>Programming Microsoft Outlook and Microsoft Exchange</w:t>
        </w:r>
        <w:r>
          <w:rPr>
            <w:rFonts w:ascii="Times New Roman" w:hAnsi="Times New Roman"/>
            <w:noProof/>
            <w:rPrChange w:id="4974" w:author="." w:date="2009-05-30T00:43:00Z">
              <w:rPr>
                <w:rFonts w:ascii="Times New Roman" w:hAnsi="Times New Roman"/>
              </w:rPr>
            </w:rPrChange>
          </w:rPr>
          <w:t>. 1999: Microsoft Press Redmond, Wash.</w:t>
        </w:r>
      </w:ins>
    </w:p>
    <w:p w:rsidR="00CF1EDE" w:rsidRPr="00CF1EDE" w:rsidRDefault="0033544C" w:rsidP="00CF1EDE">
      <w:pPr>
        <w:ind w:left="720" w:hanging="720"/>
        <w:rPr>
          <w:ins w:id="4975" w:author="." w:date="2009-05-30T03:16:00Z"/>
          <w:rFonts w:ascii="Times New Roman" w:hAnsi="Times New Roman"/>
          <w:noProof/>
          <w:rPrChange w:id="4976" w:author="." w:date="2009-05-30T00:43:00Z">
            <w:rPr>
              <w:ins w:id="4977" w:author="." w:date="2009-05-30T03:16:00Z"/>
            </w:rPr>
          </w:rPrChange>
        </w:rPr>
      </w:pPr>
      <w:ins w:id="4978" w:author="." w:date="2009-05-30T03:16:00Z">
        <w:r>
          <w:rPr>
            <w:rFonts w:ascii="Times New Roman" w:hAnsi="Times New Roman"/>
            <w:noProof/>
            <w:rPrChange w:id="4979" w:author="." w:date="2009-05-30T00:43:00Z">
              <w:rPr>
                <w:rFonts w:ascii="Times New Roman" w:hAnsi="Times New Roman"/>
              </w:rPr>
            </w:rPrChange>
          </w:rPr>
          <w:t>112.</w:t>
        </w:r>
        <w:r>
          <w:rPr>
            <w:rFonts w:ascii="Times New Roman" w:hAnsi="Times New Roman"/>
            <w:noProof/>
            <w:rPrChange w:id="4980" w:author="." w:date="2009-05-30T00:43:00Z">
              <w:rPr>
                <w:rFonts w:ascii="Times New Roman" w:hAnsi="Times New Roman"/>
              </w:rPr>
            </w:rPrChange>
          </w:rPr>
          <w:tab/>
          <w:t xml:space="preserve">Antonovich, M., </w:t>
        </w:r>
        <w:r w:rsidRPr="0033544C">
          <w:rPr>
            <w:rFonts w:ascii="Times New Roman" w:hAnsi="Times New Roman"/>
            <w:i/>
            <w:noProof/>
            <w:rPrChange w:id="4981" w:author="." w:date="2009-05-30T00:43:00Z">
              <w:rPr>
                <w:rFonts w:ascii="Times New Roman" w:hAnsi="Times New Roman"/>
              </w:rPr>
            </w:rPrChange>
          </w:rPr>
          <w:t>Office and SharePoint 2007 User's Guide: Integrating SharePoint with Excel, Outlook, Access and Word</w:t>
        </w:r>
        <w:r>
          <w:rPr>
            <w:rFonts w:ascii="Times New Roman" w:hAnsi="Times New Roman"/>
            <w:noProof/>
            <w:rPrChange w:id="4982" w:author="." w:date="2009-05-30T00:43:00Z">
              <w:rPr>
                <w:rFonts w:ascii="Times New Roman" w:hAnsi="Times New Roman"/>
              </w:rPr>
            </w:rPrChange>
          </w:rPr>
          <w:t>. 2008: Apress.</w:t>
        </w:r>
      </w:ins>
    </w:p>
    <w:p w:rsidR="00CF1EDE" w:rsidRPr="00CF1EDE" w:rsidRDefault="0033544C" w:rsidP="00CF1EDE">
      <w:pPr>
        <w:ind w:left="720" w:hanging="720"/>
        <w:rPr>
          <w:ins w:id="4983" w:author="." w:date="2009-05-30T03:16:00Z"/>
          <w:rFonts w:ascii="Times New Roman" w:hAnsi="Times New Roman"/>
          <w:noProof/>
          <w:rPrChange w:id="4984" w:author="." w:date="2009-05-30T00:43:00Z">
            <w:rPr>
              <w:ins w:id="4985" w:author="." w:date="2009-05-30T03:16:00Z"/>
            </w:rPr>
          </w:rPrChange>
        </w:rPr>
      </w:pPr>
      <w:ins w:id="4986" w:author="." w:date="2009-05-30T03:16:00Z">
        <w:r>
          <w:rPr>
            <w:rFonts w:ascii="Times New Roman" w:hAnsi="Times New Roman"/>
            <w:noProof/>
            <w:rPrChange w:id="4987" w:author="." w:date="2009-05-30T00:43:00Z">
              <w:rPr>
                <w:rFonts w:ascii="Times New Roman" w:hAnsi="Times New Roman"/>
              </w:rPr>
            </w:rPrChange>
          </w:rPr>
          <w:t>113.</w:t>
        </w:r>
        <w:r>
          <w:rPr>
            <w:rFonts w:ascii="Times New Roman" w:hAnsi="Times New Roman"/>
            <w:noProof/>
            <w:rPrChange w:id="4988" w:author="." w:date="2009-05-30T00:43:00Z">
              <w:rPr>
                <w:rFonts w:ascii="Times New Roman" w:hAnsi="Times New Roman"/>
              </w:rPr>
            </w:rPrChange>
          </w:rPr>
          <w:tab/>
          <w:t xml:space="preserve">Vandyk, J. and M. Westgate, </w:t>
        </w:r>
        <w:r w:rsidRPr="0033544C">
          <w:rPr>
            <w:rFonts w:ascii="Times New Roman" w:hAnsi="Times New Roman"/>
            <w:i/>
            <w:noProof/>
            <w:rPrChange w:id="4989" w:author="." w:date="2009-05-30T00:43:00Z">
              <w:rPr>
                <w:rFonts w:ascii="Times New Roman" w:hAnsi="Times New Roman"/>
              </w:rPr>
            </w:rPrChange>
          </w:rPr>
          <w:t>Pro Drupal Development</w:t>
        </w:r>
        <w:r>
          <w:rPr>
            <w:rFonts w:ascii="Times New Roman" w:hAnsi="Times New Roman"/>
            <w:noProof/>
            <w:rPrChange w:id="4990" w:author="." w:date="2009-05-30T00:43:00Z">
              <w:rPr>
                <w:rFonts w:ascii="Times New Roman" w:hAnsi="Times New Roman"/>
              </w:rPr>
            </w:rPrChange>
          </w:rPr>
          <w:t>. 2007: Apress.</w:t>
        </w:r>
      </w:ins>
    </w:p>
    <w:p w:rsidR="00CF1EDE" w:rsidRPr="00CF1EDE" w:rsidRDefault="0033544C" w:rsidP="00CF1EDE">
      <w:pPr>
        <w:ind w:left="720" w:hanging="720"/>
        <w:rPr>
          <w:ins w:id="4991" w:author="." w:date="2009-05-30T03:16:00Z"/>
          <w:rFonts w:ascii="Times New Roman" w:hAnsi="Times New Roman"/>
          <w:noProof/>
          <w:rPrChange w:id="4992" w:author="." w:date="2009-05-30T00:43:00Z">
            <w:rPr>
              <w:ins w:id="4993" w:author="." w:date="2009-05-30T03:16:00Z"/>
            </w:rPr>
          </w:rPrChange>
        </w:rPr>
      </w:pPr>
      <w:ins w:id="4994" w:author="." w:date="2009-05-30T03:16:00Z">
        <w:r>
          <w:rPr>
            <w:rFonts w:ascii="Times New Roman" w:hAnsi="Times New Roman"/>
            <w:noProof/>
            <w:rPrChange w:id="4995" w:author="." w:date="2009-05-30T00:43:00Z">
              <w:rPr>
                <w:rFonts w:ascii="Times New Roman" w:hAnsi="Times New Roman"/>
              </w:rPr>
            </w:rPrChange>
          </w:rPr>
          <w:t>114.</w:t>
        </w:r>
        <w:r>
          <w:rPr>
            <w:rFonts w:ascii="Times New Roman" w:hAnsi="Times New Roman"/>
            <w:noProof/>
            <w:rPrChange w:id="4996" w:author="." w:date="2009-05-30T00:43:00Z">
              <w:rPr>
                <w:rFonts w:ascii="Times New Roman" w:hAnsi="Times New Roman"/>
              </w:rPr>
            </w:rPrChange>
          </w:rPr>
          <w:tab/>
          <w:t xml:space="preserve">Farmer, J. and I. Dolphin, </w:t>
        </w:r>
        <w:r w:rsidRPr="0033544C">
          <w:rPr>
            <w:rFonts w:ascii="Times New Roman" w:hAnsi="Times New Roman"/>
            <w:i/>
            <w:noProof/>
            <w:rPrChange w:id="4997" w:author="." w:date="2009-05-30T00:43:00Z">
              <w:rPr>
                <w:rFonts w:ascii="Times New Roman" w:hAnsi="Times New Roman"/>
              </w:rPr>
            </w:rPrChange>
          </w:rPr>
          <w:t>Sakai: eLearning and More</w:t>
        </w:r>
        <w:r>
          <w:rPr>
            <w:rFonts w:ascii="Times New Roman" w:hAnsi="Times New Roman"/>
            <w:noProof/>
            <w:rPrChange w:id="4998" w:author="." w:date="2009-05-30T00:43:00Z">
              <w:rPr>
                <w:rFonts w:ascii="Times New Roman" w:hAnsi="Times New Roman"/>
              </w:rPr>
            </w:rPrChange>
          </w:rPr>
          <w:t xml:space="preserve">, in </w:t>
        </w:r>
        <w:r w:rsidRPr="0033544C">
          <w:rPr>
            <w:rFonts w:ascii="Times New Roman" w:hAnsi="Times New Roman"/>
            <w:i/>
            <w:noProof/>
            <w:rPrChange w:id="4999" w:author="." w:date="2009-05-30T00:43:00Z">
              <w:rPr>
                <w:rFonts w:ascii="Times New Roman" w:hAnsi="Times New Roman"/>
              </w:rPr>
            </w:rPrChange>
          </w:rPr>
          <w:t>EUNIS 2005-Leadership and Strategy in a Cyber-Infrastructure World</w:t>
        </w:r>
        <w:r>
          <w:rPr>
            <w:rFonts w:ascii="Times New Roman" w:hAnsi="Times New Roman"/>
            <w:noProof/>
            <w:rPrChange w:id="5000" w:author="." w:date="2009-05-30T00:43:00Z">
              <w:rPr>
                <w:rFonts w:ascii="Times New Roman" w:hAnsi="Times New Roman"/>
              </w:rPr>
            </w:rPrChange>
          </w:rPr>
          <w:t>. 2005: Manchester, UK.</w:t>
        </w:r>
      </w:ins>
    </w:p>
    <w:p w:rsidR="00CF1EDE" w:rsidRPr="00CF1EDE" w:rsidRDefault="0033544C" w:rsidP="00CF1EDE">
      <w:pPr>
        <w:ind w:left="720" w:hanging="720"/>
        <w:rPr>
          <w:ins w:id="5001" w:author="." w:date="2009-05-30T03:16:00Z"/>
          <w:rFonts w:ascii="Times New Roman" w:hAnsi="Times New Roman"/>
          <w:noProof/>
          <w:rPrChange w:id="5002" w:author="." w:date="2009-05-30T00:43:00Z">
            <w:rPr>
              <w:ins w:id="5003" w:author="." w:date="2009-05-30T03:16:00Z"/>
            </w:rPr>
          </w:rPrChange>
        </w:rPr>
      </w:pPr>
      <w:ins w:id="5004" w:author="." w:date="2009-05-30T03:16:00Z">
        <w:r>
          <w:rPr>
            <w:rFonts w:ascii="Times New Roman" w:hAnsi="Times New Roman"/>
            <w:noProof/>
            <w:rPrChange w:id="5005" w:author="." w:date="2009-05-30T00:43:00Z">
              <w:rPr>
                <w:rFonts w:ascii="Times New Roman" w:hAnsi="Times New Roman"/>
              </w:rPr>
            </w:rPrChange>
          </w:rPr>
          <w:t>115.</w:t>
        </w:r>
        <w:r>
          <w:rPr>
            <w:rFonts w:ascii="Times New Roman" w:hAnsi="Times New Roman"/>
            <w:noProof/>
            <w:rPrChange w:id="5006" w:author="." w:date="2009-05-30T00:43:00Z">
              <w:rPr>
                <w:rFonts w:ascii="Times New Roman" w:hAnsi="Times New Roman"/>
              </w:rPr>
            </w:rPrChange>
          </w:rPr>
          <w:tab/>
          <w:t xml:space="preserve">Gilster, R., </w:t>
        </w:r>
        <w:r w:rsidRPr="0033544C">
          <w:rPr>
            <w:rFonts w:ascii="Times New Roman" w:hAnsi="Times New Roman"/>
            <w:i/>
            <w:noProof/>
            <w:rPrChange w:id="5007" w:author="." w:date="2009-05-30T00:43:00Z">
              <w:rPr>
                <w:rFonts w:ascii="Times New Roman" w:hAnsi="Times New Roman"/>
              </w:rPr>
            </w:rPrChange>
          </w:rPr>
          <w:t>Microsoft® Office SharePoint® Server 2007: A Beginner's Guide (Beginner's Guide (Osborne Mcgraw Hill)).</w:t>
        </w:r>
        <w:r>
          <w:rPr>
            <w:rFonts w:ascii="Times New Roman" w:hAnsi="Times New Roman"/>
            <w:noProof/>
            <w:rPrChange w:id="5008" w:author="." w:date="2009-05-30T00:43:00Z">
              <w:rPr>
                <w:rFonts w:ascii="Times New Roman" w:hAnsi="Times New Roman"/>
              </w:rPr>
            </w:rPrChange>
          </w:rPr>
          <w:t xml:space="preserve"> 2007.</w:t>
        </w:r>
      </w:ins>
    </w:p>
    <w:p w:rsidR="00CF1EDE" w:rsidRPr="00CF1EDE" w:rsidRDefault="0033544C" w:rsidP="00CF1EDE">
      <w:pPr>
        <w:ind w:left="720" w:hanging="720"/>
        <w:rPr>
          <w:ins w:id="5009" w:author="." w:date="2009-05-30T03:16:00Z"/>
          <w:rFonts w:ascii="Times New Roman" w:hAnsi="Times New Roman"/>
          <w:noProof/>
          <w:rPrChange w:id="5010" w:author="." w:date="2009-05-30T00:43:00Z">
            <w:rPr>
              <w:ins w:id="5011" w:author="." w:date="2009-05-30T03:16:00Z"/>
            </w:rPr>
          </w:rPrChange>
        </w:rPr>
      </w:pPr>
      <w:ins w:id="5012" w:author="." w:date="2009-05-30T03:16:00Z">
        <w:r>
          <w:rPr>
            <w:rFonts w:ascii="Times New Roman" w:hAnsi="Times New Roman"/>
            <w:noProof/>
            <w:rPrChange w:id="5013" w:author="." w:date="2009-05-30T00:43:00Z">
              <w:rPr>
                <w:rFonts w:ascii="Times New Roman" w:hAnsi="Times New Roman"/>
              </w:rPr>
            </w:rPrChange>
          </w:rPr>
          <w:t>116.</w:t>
        </w:r>
        <w:r>
          <w:rPr>
            <w:rFonts w:ascii="Times New Roman" w:hAnsi="Times New Roman"/>
            <w:noProof/>
            <w:rPrChange w:id="5014" w:author="." w:date="2009-05-30T00:43:00Z">
              <w:rPr>
                <w:rFonts w:ascii="Times New Roman" w:hAnsi="Times New Roman"/>
              </w:rPr>
            </w:rPrChange>
          </w:rPr>
          <w:tab/>
          <w:t xml:space="preserve">Mercer, D., </w:t>
        </w:r>
        <w:r w:rsidRPr="0033544C">
          <w:rPr>
            <w:rFonts w:ascii="Times New Roman" w:hAnsi="Times New Roman"/>
            <w:i/>
            <w:noProof/>
            <w:rPrChange w:id="5015" w:author="." w:date="2009-05-30T00:43:00Z">
              <w:rPr>
                <w:rFonts w:ascii="Times New Roman" w:hAnsi="Times New Roman"/>
              </w:rPr>
            </w:rPrChange>
          </w:rPr>
          <w:t>Building Powerful and Robust Websites with Drupal 6: Build your own professional blog, forum, portal or community website with Drupal 6</w:t>
        </w:r>
        <w:r>
          <w:rPr>
            <w:rFonts w:ascii="Times New Roman" w:hAnsi="Times New Roman"/>
            <w:noProof/>
            <w:rPrChange w:id="5016" w:author="." w:date="2009-05-30T00:43:00Z">
              <w:rPr>
                <w:rFonts w:ascii="Times New Roman" w:hAnsi="Times New Roman"/>
              </w:rPr>
            </w:rPrChange>
          </w:rPr>
          <w:t>. 2008: Packt Publishing.</w:t>
        </w:r>
      </w:ins>
    </w:p>
    <w:p w:rsidR="00CF1EDE" w:rsidRPr="00CF1EDE" w:rsidRDefault="0033544C" w:rsidP="00CF1EDE">
      <w:pPr>
        <w:ind w:left="720" w:hanging="720"/>
        <w:rPr>
          <w:ins w:id="5017" w:author="." w:date="2009-05-30T03:16:00Z"/>
          <w:rFonts w:ascii="Times New Roman" w:hAnsi="Times New Roman"/>
          <w:noProof/>
          <w:rPrChange w:id="5018" w:author="." w:date="2009-05-30T00:43:00Z">
            <w:rPr>
              <w:ins w:id="5019" w:author="." w:date="2009-05-30T03:16:00Z"/>
            </w:rPr>
          </w:rPrChange>
        </w:rPr>
      </w:pPr>
      <w:ins w:id="5020" w:author="." w:date="2009-05-30T03:16:00Z">
        <w:r>
          <w:rPr>
            <w:rFonts w:ascii="Times New Roman" w:hAnsi="Times New Roman"/>
            <w:noProof/>
            <w:rPrChange w:id="5021" w:author="." w:date="2009-05-30T00:43:00Z">
              <w:rPr>
                <w:rFonts w:ascii="Times New Roman" w:hAnsi="Times New Roman"/>
              </w:rPr>
            </w:rPrChange>
          </w:rPr>
          <w:t>117.</w:t>
        </w:r>
        <w:r>
          <w:rPr>
            <w:rFonts w:ascii="Times New Roman" w:hAnsi="Times New Roman"/>
            <w:noProof/>
            <w:rPrChange w:id="5022" w:author="." w:date="2009-05-30T00:43:00Z">
              <w:rPr>
                <w:rFonts w:ascii="Times New Roman" w:hAnsi="Times New Roman"/>
              </w:rPr>
            </w:rPrChange>
          </w:rPr>
          <w:tab/>
        </w:r>
        <w:r w:rsidRPr="0033544C">
          <w:rPr>
            <w:rFonts w:ascii="Times New Roman" w:hAnsi="Times New Roman"/>
            <w:i/>
            <w:noProof/>
            <w:rPrChange w:id="5023" w:author="." w:date="2009-05-30T00:43:00Z">
              <w:rPr>
                <w:rFonts w:ascii="Times New Roman" w:hAnsi="Times New Roman"/>
              </w:rPr>
            </w:rPrChange>
          </w:rPr>
          <w:t>Sakai Project</w:t>
        </w:r>
        <w:r>
          <w:rPr>
            <w:rFonts w:ascii="Times New Roman" w:hAnsi="Times New Roman"/>
            <w:noProof/>
            <w:rPrChange w:id="5024"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"http://sakaiproject.org" </w:instrText>
        </w:r>
        <w:r>
          <w:rPr>
            <w:rFonts w:ascii="Times New Roman" w:hAnsi="Times New Roman"/>
            <w:noProof/>
          </w:rPr>
          <w:fldChar w:fldCharType="separate"/>
        </w:r>
        <w:r w:rsidRPr="0033544C">
          <w:rPr>
            <w:rStyle w:val="Hyperlink"/>
            <w:noProof/>
            <w:rPrChange w:id="5025" w:author="." w:date="2009-05-30T00:43:00Z">
              <w:rPr>
                <w:rFonts w:ascii="Times New Roman" w:hAnsi="Times New Roman"/>
              </w:rPr>
            </w:rPrChange>
          </w:rPr>
          <w:t>http://sakaiproject.org</w:t>
        </w:r>
        <w:r>
          <w:rPr>
            <w:rFonts w:ascii="Times New Roman" w:hAnsi="Times New Roman"/>
            <w:noProof/>
          </w:rPr>
          <w:fldChar w:fldCharType="end"/>
        </w:r>
        <w:r>
          <w:rPr>
            <w:rFonts w:ascii="Times New Roman" w:hAnsi="Times New Roman"/>
            <w:noProof/>
            <w:rPrChange w:id="5026" w:author="." w:date="2009-05-30T00:43:00Z">
              <w:rPr>
                <w:rFonts w:ascii="Times New Roman" w:hAnsi="Times New Roman"/>
              </w:rPr>
            </w:rPrChange>
          </w:rPr>
          <w:t>.</w:t>
        </w:r>
      </w:ins>
    </w:p>
    <w:p w:rsidR="00CF1EDE" w:rsidRPr="00CF1EDE" w:rsidRDefault="0033544C" w:rsidP="00CF1EDE">
      <w:pPr>
        <w:ind w:left="720" w:hanging="720"/>
        <w:rPr>
          <w:ins w:id="5027" w:author="." w:date="2009-05-30T03:16:00Z"/>
          <w:rFonts w:ascii="Times New Roman" w:hAnsi="Times New Roman"/>
          <w:noProof/>
          <w:rPrChange w:id="5028" w:author="." w:date="2009-05-30T00:43:00Z">
            <w:rPr>
              <w:ins w:id="5029" w:author="." w:date="2009-05-30T03:16:00Z"/>
            </w:rPr>
          </w:rPrChange>
        </w:rPr>
      </w:pPr>
      <w:ins w:id="5030" w:author="." w:date="2009-05-30T03:16:00Z">
        <w:r>
          <w:rPr>
            <w:rFonts w:ascii="Times New Roman" w:hAnsi="Times New Roman"/>
            <w:noProof/>
            <w:rPrChange w:id="5031" w:author="." w:date="2009-05-30T00:43:00Z">
              <w:rPr>
                <w:rFonts w:ascii="Times New Roman" w:hAnsi="Times New Roman"/>
              </w:rPr>
            </w:rPrChange>
          </w:rPr>
          <w:t>118.</w:t>
        </w:r>
        <w:r>
          <w:rPr>
            <w:rFonts w:ascii="Times New Roman" w:hAnsi="Times New Roman"/>
            <w:noProof/>
            <w:rPrChange w:id="5032" w:author="." w:date="2009-05-30T00:43:00Z">
              <w:rPr>
                <w:rFonts w:ascii="Times New Roman" w:hAnsi="Times New Roman"/>
              </w:rPr>
            </w:rPrChange>
          </w:rPr>
          <w:tab/>
        </w:r>
        <w:r w:rsidRPr="0033544C">
          <w:rPr>
            <w:rFonts w:ascii="Times New Roman" w:hAnsi="Times New Roman"/>
            <w:i/>
            <w:noProof/>
            <w:rPrChange w:id="5033" w:author="." w:date="2009-05-30T00:43:00Z">
              <w:rPr>
                <w:rFonts w:ascii="Times New Roman" w:hAnsi="Times New Roman"/>
              </w:rPr>
            </w:rPrChange>
          </w:rPr>
          <w:t>OpenWetWare</w:t>
        </w:r>
        <w:r>
          <w:rPr>
            <w:rFonts w:ascii="Times New Roman" w:hAnsi="Times New Roman"/>
            <w:noProof/>
            <w:rPrChange w:id="5034"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"http://openwetware.org/" </w:instrText>
        </w:r>
        <w:r>
          <w:rPr>
            <w:rFonts w:ascii="Times New Roman" w:hAnsi="Times New Roman"/>
            <w:noProof/>
          </w:rPr>
          <w:fldChar w:fldCharType="separate"/>
        </w:r>
        <w:r w:rsidRPr="0033544C">
          <w:rPr>
            <w:rStyle w:val="Hyperlink"/>
            <w:noProof/>
            <w:rPrChange w:id="5035" w:author="." w:date="2009-05-30T00:43:00Z">
              <w:rPr>
                <w:rFonts w:ascii="Times New Roman" w:hAnsi="Times New Roman"/>
              </w:rPr>
            </w:rPrChange>
          </w:rPr>
          <w:t>http://openwetware.org/</w:t>
        </w:r>
        <w:r>
          <w:rPr>
            <w:rFonts w:ascii="Times New Roman" w:hAnsi="Times New Roman"/>
            <w:noProof/>
          </w:rPr>
          <w:fldChar w:fldCharType="end"/>
        </w:r>
        <w:r>
          <w:rPr>
            <w:rFonts w:ascii="Times New Roman" w:hAnsi="Times New Roman"/>
            <w:noProof/>
            <w:rPrChange w:id="5036" w:author="." w:date="2009-05-30T00:43:00Z">
              <w:rPr>
                <w:rFonts w:ascii="Times New Roman" w:hAnsi="Times New Roman"/>
              </w:rPr>
            </w:rPrChange>
          </w:rPr>
          <w:t>.</w:t>
        </w:r>
      </w:ins>
    </w:p>
    <w:p w:rsidR="00CF1EDE" w:rsidRPr="00CF1EDE" w:rsidRDefault="0033544C" w:rsidP="00CF1EDE">
      <w:pPr>
        <w:ind w:left="720" w:hanging="720"/>
        <w:rPr>
          <w:ins w:id="5037" w:author="." w:date="2009-05-30T03:16:00Z"/>
          <w:rFonts w:ascii="Times New Roman" w:hAnsi="Times New Roman"/>
          <w:noProof/>
          <w:rPrChange w:id="5038" w:author="." w:date="2009-05-30T00:43:00Z">
            <w:rPr>
              <w:ins w:id="5039" w:author="." w:date="2009-05-30T03:16:00Z"/>
            </w:rPr>
          </w:rPrChange>
        </w:rPr>
      </w:pPr>
      <w:ins w:id="5040" w:author="." w:date="2009-05-30T03:16:00Z">
        <w:r>
          <w:rPr>
            <w:rFonts w:ascii="Times New Roman" w:hAnsi="Times New Roman"/>
            <w:noProof/>
            <w:rPrChange w:id="5041" w:author="." w:date="2009-05-30T00:43:00Z">
              <w:rPr>
                <w:rFonts w:ascii="Times New Roman" w:hAnsi="Times New Roman"/>
              </w:rPr>
            </w:rPrChange>
          </w:rPr>
          <w:t>119.</w:t>
        </w:r>
        <w:r>
          <w:rPr>
            <w:rFonts w:ascii="Times New Roman" w:hAnsi="Times New Roman"/>
            <w:noProof/>
            <w:rPrChange w:id="5042" w:author="." w:date="2009-05-30T00:43:00Z">
              <w:rPr>
                <w:rFonts w:ascii="Times New Roman" w:hAnsi="Times New Roman"/>
              </w:rPr>
            </w:rPrChange>
          </w:rPr>
          <w:tab/>
          <w:t xml:space="preserve">Lampson, B., </w:t>
        </w:r>
        <w:r w:rsidRPr="0033544C">
          <w:rPr>
            <w:rFonts w:ascii="Times New Roman" w:hAnsi="Times New Roman"/>
            <w:i/>
            <w:noProof/>
            <w:rPrChange w:id="5043" w:author="." w:date="2009-05-30T00:43:00Z">
              <w:rPr>
                <w:rFonts w:ascii="Times New Roman" w:hAnsi="Times New Roman"/>
              </w:rPr>
            </w:rPrChange>
          </w:rPr>
          <w:t>Protection.</w:t>
        </w:r>
        <w:r>
          <w:rPr>
            <w:rFonts w:ascii="Times New Roman" w:hAnsi="Times New Roman"/>
            <w:noProof/>
            <w:rPrChange w:id="5044" w:author="." w:date="2009-05-30T00:43:00Z">
              <w:rPr>
                <w:rFonts w:ascii="Times New Roman" w:hAnsi="Times New Roman"/>
              </w:rPr>
            </w:rPrChange>
          </w:rPr>
          <w:t xml:space="preserve"> ACM SIGOPS Operating Systems Review, 1974. </w:t>
        </w:r>
        <w:r w:rsidRPr="0033544C">
          <w:rPr>
            <w:rFonts w:ascii="Times New Roman" w:hAnsi="Times New Roman"/>
            <w:b/>
            <w:noProof/>
            <w:rPrChange w:id="5045" w:author="." w:date="2009-05-30T00:43:00Z">
              <w:rPr>
                <w:rFonts w:ascii="Times New Roman" w:hAnsi="Times New Roman"/>
              </w:rPr>
            </w:rPrChange>
          </w:rPr>
          <w:t>8</w:t>
        </w:r>
        <w:r>
          <w:rPr>
            <w:rFonts w:ascii="Times New Roman" w:hAnsi="Times New Roman"/>
            <w:noProof/>
            <w:rPrChange w:id="5046" w:author="." w:date="2009-05-30T00:43:00Z">
              <w:rPr>
                <w:rFonts w:ascii="Times New Roman" w:hAnsi="Times New Roman"/>
              </w:rPr>
            </w:rPrChange>
          </w:rPr>
          <w:t>(1): p. 18-24.</w:t>
        </w:r>
      </w:ins>
    </w:p>
    <w:p w:rsidR="00CF1EDE" w:rsidRPr="00CF1EDE" w:rsidRDefault="0033544C" w:rsidP="00CF1EDE">
      <w:pPr>
        <w:ind w:left="720" w:hanging="720"/>
        <w:rPr>
          <w:ins w:id="5047" w:author="." w:date="2009-05-30T03:16:00Z"/>
          <w:rFonts w:ascii="Times New Roman" w:hAnsi="Times New Roman"/>
          <w:noProof/>
          <w:rPrChange w:id="5048" w:author="." w:date="2009-05-30T00:43:00Z">
            <w:rPr>
              <w:ins w:id="5049" w:author="." w:date="2009-05-30T03:16:00Z"/>
            </w:rPr>
          </w:rPrChange>
        </w:rPr>
      </w:pPr>
      <w:ins w:id="5050" w:author="." w:date="2009-05-30T03:16:00Z">
        <w:r>
          <w:rPr>
            <w:rFonts w:ascii="Times New Roman" w:hAnsi="Times New Roman"/>
            <w:noProof/>
            <w:rPrChange w:id="5051" w:author="." w:date="2009-05-30T00:43:00Z">
              <w:rPr>
                <w:rFonts w:ascii="Times New Roman" w:hAnsi="Times New Roman"/>
              </w:rPr>
            </w:rPrChange>
          </w:rPr>
          <w:t>120.</w:t>
        </w:r>
        <w:r>
          <w:rPr>
            <w:rFonts w:ascii="Times New Roman" w:hAnsi="Times New Roman"/>
            <w:noProof/>
            <w:rPrChange w:id="5052" w:author="." w:date="2009-05-30T00:43:00Z">
              <w:rPr>
                <w:rFonts w:ascii="Times New Roman" w:hAnsi="Times New Roman"/>
              </w:rPr>
            </w:rPrChange>
          </w:rPr>
          <w:tab/>
          <w:t xml:space="preserve">Bishop, M., </w:t>
        </w:r>
        <w:r w:rsidRPr="0033544C">
          <w:rPr>
            <w:rFonts w:ascii="Times New Roman" w:hAnsi="Times New Roman"/>
            <w:i/>
            <w:noProof/>
            <w:rPrChange w:id="5053" w:author="." w:date="2009-05-30T00:43:00Z">
              <w:rPr>
                <w:rFonts w:ascii="Times New Roman" w:hAnsi="Times New Roman"/>
              </w:rPr>
            </w:rPrChange>
          </w:rPr>
          <w:t>Introduction to Computer Security</w:t>
        </w:r>
        <w:r>
          <w:rPr>
            <w:rFonts w:ascii="Times New Roman" w:hAnsi="Times New Roman"/>
            <w:noProof/>
            <w:rPrChange w:id="5054" w:author="." w:date="2009-05-30T00:43:00Z">
              <w:rPr>
                <w:rFonts w:ascii="Times New Roman" w:hAnsi="Times New Roman"/>
              </w:rPr>
            </w:rPrChange>
          </w:rPr>
          <w:t>. 2004: Addison-Wesley Professional.</w:t>
        </w:r>
      </w:ins>
    </w:p>
    <w:p w:rsidR="00CF1EDE" w:rsidRPr="00CF1EDE" w:rsidRDefault="0033544C" w:rsidP="00CF1EDE">
      <w:pPr>
        <w:ind w:left="720" w:hanging="720"/>
        <w:rPr>
          <w:ins w:id="5055" w:author="." w:date="2009-05-30T03:16:00Z"/>
          <w:rFonts w:ascii="Times New Roman" w:hAnsi="Times New Roman"/>
          <w:noProof/>
          <w:rPrChange w:id="5056" w:author="." w:date="2009-05-30T00:43:00Z">
            <w:rPr>
              <w:ins w:id="5057" w:author="." w:date="2009-05-30T03:16:00Z"/>
            </w:rPr>
          </w:rPrChange>
        </w:rPr>
      </w:pPr>
      <w:ins w:id="5058" w:author="." w:date="2009-05-30T03:16:00Z">
        <w:r>
          <w:rPr>
            <w:rFonts w:ascii="Times New Roman" w:hAnsi="Times New Roman"/>
            <w:noProof/>
            <w:rPrChange w:id="5059" w:author="." w:date="2009-05-30T00:43:00Z">
              <w:rPr>
                <w:rFonts w:ascii="Times New Roman" w:hAnsi="Times New Roman"/>
              </w:rPr>
            </w:rPrChange>
          </w:rPr>
          <w:t>121.</w:t>
        </w:r>
        <w:r>
          <w:rPr>
            <w:rFonts w:ascii="Times New Roman" w:hAnsi="Times New Roman"/>
            <w:noProof/>
            <w:rPrChange w:id="5060" w:author="." w:date="2009-05-30T00:43:00Z">
              <w:rPr>
                <w:rFonts w:ascii="Times New Roman" w:hAnsi="Times New Roman"/>
              </w:rPr>
            </w:rPrChange>
          </w:rPr>
          <w:tab/>
          <w:t xml:space="preserve">Ferraiolo, D.F., R.D. Kuhn, and R. Chandramouli, </w:t>
        </w:r>
        <w:r w:rsidRPr="0033544C">
          <w:rPr>
            <w:rFonts w:ascii="Times New Roman" w:hAnsi="Times New Roman"/>
            <w:i/>
            <w:noProof/>
            <w:rPrChange w:id="5061" w:author="." w:date="2009-05-30T00:43:00Z">
              <w:rPr>
                <w:rFonts w:ascii="Times New Roman" w:hAnsi="Times New Roman"/>
              </w:rPr>
            </w:rPrChange>
          </w:rPr>
          <w:t>Role-Based Access Control, Second Edition</w:t>
        </w:r>
        <w:r>
          <w:rPr>
            <w:rFonts w:ascii="Times New Roman" w:hAnsi="Times New Roman"/>
            <w:noProof/>
            <w:rPrChange w:id="5062" w:author="." w:date="2009-05-30T00:43:00Z">
              <w:rPr>
                <w:rFonts w:ascii="Times New Roman" w:hAnsi="Times New Roman"/>
              </w:rPr>
            </w:rPrChange>
          </w:rPr>
          <w:t>. 2007: Artech House, Inc.</w:t>
        </w:r>
      </w:ins>
    </w:p>
    <w:p w:rsidR="00CF1EDE" w:rsidRPr="00CF1EDE" w:rsidRDefault="0033544C" w:rsidP="00CF1EDE">
      <w:pPr>
        <w:ind w:left="720" w:hanging="720"/>
        <w:rPr>
          <w:ins w:id="5063" w:author="." w:date="2009-05-30T03:16:00Z"/>
          <w:rFonts w:ascii="Times New Roman" w:hAnsi="Times New Roman"/>
          <w:noProof/>
          <w:rPrChange w:id="5064" w:author="." w:date="2009-05-30T00:43:00Z">
            <w:rPr>
              <w:ins w:id="5065" w:author="." w:date="2009-05-30T03:16:00Z"/>
            </w:rPr>
          </w:rPrChange>
        </w:rPr>
      </w:pPr>
      <w:ins w:id="5066" w:author="." w:date="2009-05-30T03:16:00Z">
        <w:r>
          <w:rPr>
            <w:rFonts w:ascii="Times New Roman" w:hAnsi="Times New Roman"/>
            <w:noProof/>
            <w:rPrChange w:id="5067" w:author="." w:date="2009-05-30T00:43:00Z">
              <w:rPr>
                <w:rFonts w:ascii="Times New Roman" w:hAnsi="Times New Roman"/>
              </w:rPr>
            </w:rPrChange>
          </w:rPr>
          <w:t>122.</w:t>
        </w:r>
        <w:r>
          <w:rPr>
            <w:rFonts w:ascii="Times New Roman" w:hAnsi="Times New Roman"/>
            <w:noProof/>
            <w:rPrChange w:id="5068" w:author="." w:date="2009-05-30T00:43:00Z">
              <w:rPr>
                <w:rFonts w:ascii="Times New Roman" w:hAnsi="Times New Roman"/>
              </w:rPr>
            </w:rPrChange>
          </w:rPr>
          <w:tab/>
          <w:t xml:space="preserve">Ferraiolo, D., J. Cugini, and D. Kuhn. </w:t>
        </w:r>
        <w:r w:rsidRPr="0033544C">
          <w:rPr>
            <w:rFonts w:ascii="Times New Roman" w:hAnsi="Times New Roman"/>
            <w:i/>
            <w:noProof/>
            <w:rPrChange w:id="5069" w:author="." w:date="2009-05-30T00:43:00Z">
              <w:rPr>
                <w:rFonts w:ascii="Times New Roman" w:hAnsi="Times New Roman"/>
              </w:rPr>
            </w:rPrChange>
          </w:rPr>
          <w:t>Role-Based Access Control (RBAC): Features and Motivations</w:t>
        </w:r>
        <w:r>
          <w:rPr>
            <w:rFonts w:ascii="Times New Roman" w:hAnsi="Times New Roman"/>
            <w:noProof/>
            <w:rPrChange w:id="5070" w:author="." w:date="2009-05-30T00:43:00Z">
              <w:rPr>
                <w:rFonts w:ascii="Times New Roman" w:hAnsi="Times New Roman"/>
              </w:rPr>
            </w:rPrChange>
          </w:rPr>
          <w:t xml:space="preserve">. in </w:t>
        </w:r>
        <w:r w:rsidRPr="0033544C">
          <w:rPr>
            <w:rFonts w:ascii="Times New Roman" w:hAnsi="Times New Roman"/>
            <w:i/>
            <w:noProof/>
            <w:rPrChange w:id="5071" w:author="." w:date="2009-05-30T00:43:00Z">
              <w:rPr>
                <w:rFonts w:ascii="Times New Roman" w:hAnsi="Times New Roman"/>
              </w:rPr>
            </w:rPrChange>
          </w:rPr>
          <w:t>Proceedings of the Eleventh Annual Computer Security Applications Conference</w:t>
        </w:r>
        <w:r>
          <w:rPr>
            <w:rFonts w:ascii="Times New Roman" w:hAnsi="Times New Roman"/>
            <w:noProof/>
            <w:rPrChange w:id="5072" w:author="." w:date="2009-05-30T00:43:00Z">
              <w:rPr>
                <w:rFonts w:ascii="Times New Roman" w:hAnsi="Times New Roman"/>
              </w:rPr>
            </w:rPrChange>
          </w:rPr>
          <w:t>. 1995.</w:t>
        </w:r>
      </w:ins>
    </w:p>
    <w:p w:rsidR="00CF1EDE" w:rsidRPr="00CF1EDE" w:rsidRDefault="0033544C" w:rsidP="00CF1EDE">
      <w:pPr>
        <w:ind w:left="720" w:hanging="720"/>
        <w:rPr>
          <w:ins w:id="5073" w:author="." w:date="2009-05-30T03:16:00Z"/>
          <w:rFonts w:ascii="Times New Roman" w:hAnsi="Times New Roman"/>
          <w:noProof/>
          <w:rPrChange w:id="5074" w:author="." w:date="2009-05-30T00:43:00Z">
            <w:rPr>
              <w:ins w:id="5075" w:author="." w:date="2009-05-30T03:16:00Z"/>
            </w:rPr>
          </w:rPrChange>
        </w:rPr>
      </w:pPr>
      <w:ins w:id="5076" w:author="." w:date="2009-05-30T03:16:00Z">
        <w:r>
          <w:rPr>
            <w:rFonts w:ascii="Times New Roman" w:hAnsi="Times New Roman"/>
            <w:noProof/>
            <w:rPrChange w:id="5077" w:author="." w:date="2009-05-30T00:43:00Z">
              <w:rPr>
                <w:rFonts w:ascii="Times New Roman" w:hAnsi="Times New Roman"/>
              </w:rPr>
            </w:rPrChange>
          </w:rPr>
          <w:t>123.</w:t>
        </w:r>
        <w:r>
          <w:rPr>
            <w:rFonts w:ascii="Times New Roman" w:hAnsi="Times New Roman"/>
            <w:noProof/>
            <w:rPrChange w:id="5078" w:author="." w:date="2009-05-30T00:43:00Z">
              <w:rPr>
                <w:rFonts w:ascii="Times New Roman" w:hAnsi="Times New Roman"/>
              </w:rPr>
            </w:rPrChange>
          </w:rPr>
          <w:tab/>
          <w:t xml:space="preserve">Sandhu, R.S., et al., </w:t>
        </w:r>
        <w:r w:rsidRPr="0033544C">
          <w:rPr>
            <w:rFonts w:ascii="Times New Roman" w:hAnsi="Times New Roman"/>
            <w:i/>
            <w:noProof/>
            <w:rPrChange w:id="5079" w:author="." w:date="2009-05-30T00:43:00Z">
              <w:rPr>
                <w:rFonts w:ascii="Times New Roman" w:hAnsi="Times New Roman"/>
              </w:rPr>
            </w:rPrChange>
          </w:rPr>
          <w:t>Role-Based Access Control Models.</w:t>
        </w:r>
        <w:r>
          <w:rPr>
            <w:rFonts w:ascii="Times New Roman" w:hAnsi="Times New Roman"/>
            <w:noProof/>
            <w:rPrChange w:id="5080" w:author="." w:date="2009-05-30T00:43:00Z">
              <w:rPr>
                <w:rFonts w:ascii="Times New Roman" w:hAnsi="Times New Roman"/>
              </w:rPr>
            </w:rPrChange>
          </w:rPr>
          <w:t xml:space="preserve"> Computer, 1996. </w:t>
        </w:r>
        <w:r w:rsidRPr="0033544C">
          <w:rPr>
            <w:rFonts w:ascii="Times New Roman" w:hAnsi="Times New Roman"/>
            <w:b/>
            <w:noProof/>
            <w:rPrChange w:id="5081" w:author="." w:date="2009-05-30T00:43:00Z">
              <w:rPr>
                <w:rFonts w:ascii="Times New Roman" w:hAnsi="Times New Roman"/>
              </w:rPr>
            </w:rPrChange>
          </w:rPr>
          <w:t>29</w:t>
        </w:r>
        <w:r>
          <w:rPr>
            <w:rFonts w:ascii="Times New Roman" w:hAnsi="Times New Roman"/>
            <w:noProof/>
            <w:rPrChange w:id="5082" w:author="." w:date="2009-05-30T00:43:00Z">
              <w:rPr>
                <w:rFonts w:ascii="Times New Roman" w:hAnsi="Times New Roman"/>
              </w:rPr>
            </w:rPrChange>
          </w:rPr>
          <w:t>(2): p. 38-47.</w:t>
        </w:r>
      </w:ins>
    </w:p>
    <w:p w:rsidR="00CF1EDE" w:rsidRPr="00CF1EDE" w:rsidRDefault="0033544C" w:rsidP="00CF1EDE">
      <w:pPr>
        <w:ind w:left="720" w:hanging="720"/>
        <w:rPr>
          <w:ins w:id="5083" w:author="." w:date="2009-05-30T03:16:00Z"/>
          <w:rFonts w:ascii="Times New Roman" w:hAnsi="Times New Roman"/>
          <w:noProof/>
          <w:rPrChange w:id="5084" w:author="." w:date="2009-05-30T00:43:00Z">
            <w:rPr>
              <w:ins w:id="5085" w:author="." w:date="2009-05-30T03:16:00Z"/>
            </w:rPr>
          </w:rPrChange>
        </w:rPr>
      </w:pPr>
      <w:ins w:id="5086" w:author="." w:date="2009-05-30T03:16:00Z">
        <w:r>
          <w:rPr>
            <w:rFonts w:ascii="Times New Roman" w:hAnsi="Times New Roman"/>
            <w:noProof/>
            <w:rPrChange w:id="5087" w:author="." w:date="2009-05-30T00:43:00Z">
              <w:rPr>
                <w:rFonts w:ascii="Times New Roman" w:hAnsi="Times New Roman"/>
              </w:rPr>
            </w:rPrChange>
          </w:rPr>
          <w:t>124.</w:t>
        </w:r>
        <w:r>
          <w:rPr>
            <w:rFonts w:ascii="Times New Roman" w:hAnsi="Times New Roman"/>
            <w:noProof/>
            <w:rPrChange w:id="5088" w:author="." w:date="2009-05-30T00:43:00Z">
              <w:rPr>
                <w:rFonts w:ascii="Times New Roman" w:hAnsi="Times New Roman"/>
              </w:rPr>
            </w:rPrChange>
          </w:rPr>
          <w:tab/>
          <w:t xml:space="preserve">Chadwick, D.W. and A. Otenko, </w:t>
        </w:r>
        <w:r w:rsidRPr="0033544C">
          <w:rPr>
            <w:rFonts w:ascii="Times New Roman" w:hAnsi="Times New Roman"/>
            <w:i/>
            <w:noProof/>
            <w:rPrChange w:id="5089" w:author="." w:date="2009-05-30T00:43:00Z">
              <w:rPr>
                <w:rFonts w:ascii="Times New Roman" w:hAnsi="Times New Roman"/>
              </w:rPr>
            </w:rPrChange>
          </w:rPr>
          <w:t>The PERMIS X. 509 role based privilege management infrastructure.</w:t>
        </w:r>
        <w:r>
          <w:rPr>
            <w:rFonts w:ascii="Times New Roman" w:hAnsi="Times New Roman"/>
            <w:noProof/>
            <w:rPrChange w:id="5090" w:author="." w:date="2009-05-30T00:43:00Z">
              <w:rPr>
                <w:rFonts w:ascii="Times New Roman" w:hAnsi="Times New Roman"/>
              </w:rPr>
            </w:rPrChange>
          </w:rPr>
          <w:t xml:space="preserve"> Future Generation Computer Systems, 2003. </w:t>
        </w:r>
        <w:r w:rsidRPr="0033544C">
          <w:rPr>
            <w:rFonts w:ascii="Times New Roman" w:hAnsi="Times New Roman"/>
            <w:b/>
            <w:noProof/>
            <w:rPrChange w:id="5091" w:author="." w:date="2009-05-30T00:43:00Z">
              <w:rPr>
                <w:rFonts w:ascii="Times New Roman" w:hAnsi="Times New Roman"/>
              </w:rPr>
            </w:rPrChange>
          </w:rPr>
          <w:t>19</w:t>
        </w:r>
        <w:r>
          <w:rPr>
            <w:rFonts w:ascii="Times New Roman" w:hAnsi="Times New Roman"/>
            <w:noProof/>
            <w:rPrChange w:id="5092" w:author="." w:date="2009-05-30T00:43:00Z">
              <w:rPr>
                <w:rFonts w:ascii="Times New Roman" w:hAnsi="Times New Roman"/>
              </w:rPr>
            </w:rPrChange>
          </w:rPr>
          <w:t>(2): p. 277-289.</w:t>
        </w:r>
      </w:ins>
    </w:p>
    <w:p w:rsidR="00CF1EDE" w:rsidRPr="00CF1EDE" w:rsidRDefault="0033544C" w:rsidP="00CF1EDE">
      <w:pPr>
        <w:ind w:left="720" w:hanging="720"/>
        <w:rPr>
          <w:ins w:id="5093" w:author="." w:date="2009-05-30T03:16:00Z"/>
          <w:rFonts w:ascii="Times New Roman" w:hAnsi="Times New Roman"/>
          <w:noProof/>
          <w:rPrChange w:id="5094" w:author="." w:date="2009-05-30T00:43:00Z">
            <w:rPr>
              <w:ins w:id="5095" w:author="." w:date="2009-05-30T03:16:00Z"/>
            </w:rPr>
          </w:rPrChange>
        </w:rPr>
      </w:pPr>
      <w:ins w:id="5096" w:author="." w:date="2009-05-30T03:16:00Z">
        <w:r>
          <w:rPr>
            <w:rFonts w:ascii="Times New Roman" w:hAnsi="Times New Roman"/>
            <w:noProof/>
            <w:rPrChange w:id="5097" w:author="." w:date="2009-05-30T00:43:00Z">
              <w:rPr>
                <w:rFonts w:ascii="Times New Roman" w:hAnsi="Times New Roman"/>
              </w:rPr>
            </w:rPrChange>
          </w:rPr>
          <w:t>125.</w:t>
        </w:r>
        <w:r>
          <w:rPr>
            <w:rFonts w:ascii="Times New Roman" w:hAnsi="Times New Roman"/>
            <w:noProof/>
            <w:rPrChange w:id="5098" w:author="." w:date="2009-05-30T00:43:00Z">
              <w:rPr>
                <w:rFonts w:ascii="Times New Roman" w:hAnsi="Times New Roman"/>
              </w:rPr>
            </w:rPrChange>
          </w:rPr>
          <w:tab/>
          <w:t xml:space="preserve">Dommel, H. and J. Garcia-Luna-Aceves. </w:t>
        </w:r>
        <w:r w:rsidRPr="0033544C">
          <w:rPr>
            <w:rFonts w:ascii="Times New Roman" w:hAnsi="Times New Roman"/>
            <w:i/>
            <w:noProof/>
            <w:rPrChange w:id="5099" w:author="." w:date="2009-05-30T00:43:00Z">
              <w:rPr>
                <w:rFonts w:ascii="Times New Roman" w:hAnsi="Times New Roman"/>
              </w:rPr>
            </w:rPrChange>
          </w:rPr>
          <w:t>Design Issues for Floor Control Protocols</w:t>
        </w:r>
        <w:r>
          <w:rPr>
            <w:rFonts w:ascii="Times New Roman" w:hAnsi="Times New Roman"/>
            <w:noProof/>
            <w:rPrChange w:id="5100" w:author="." w:date="2009-05-30T00:43:00Z">
              <w:rPr>
                <w:rFonts w:ascii="Times New Roman" w:hAnsi="Times New Roman"/>
              </w:rPr>
            </w:rPrChange>
          </w:rPr>
          <w:t xml:space="preserve">. in </w:t>
        </w:r>
        <w:r w:rsidRPr="0033544C">
          <w:rPr>
            <w:rFonts w:ascii="Times New Roman" w:hAnsi="Times New Roman"/>
            <w:i/>
            <w:noProof/>
            <w:rPrChange w:id="5101" w:author="." w:date="2009-05-30T00:43:00Z">
              <w:rPr>
                <w:rFonts w:ascii="Times New Roman" w:hAnsi="Times New Roman"/>
              </w:rPr>
            </w:rPrChange>
          </w:rPr>
          <w:t>Proceedings of SPIE Multimedia and Networking</w:t>
        </w:r>
        <w:r>
          <w:rPr>
            <w:rFonts w:ascii="Times New Roman" w:hAnsi="Times New Roman"/>
            <w:noProof/>
            <w:rPrChange w:id="5102" w:author="." w:date="2009-05-30T00:43:00Z">
              <w:rPr>
                <w:rFonts w:ascii="Times New Roman" w:hAnsi="Times New Roman"/>
              </w:rPr>
            </w:rPrChange>
          </w:rPr>
          <w:t>. 1995: SPIE.</w:t>
        </w:r>
      </w:ins>
    </w:p>
    <w:p w:rsidR="00CF1EDE" w:rsidRPr="00CF1EDE" w:rsidRDefault="0033544C" w:rsidP="00CF1EDE">
      <w:pPr>
        <w:ind w:left="720" w:hanging="720"/>
        <w:rPr>
          <w:ins w:id="5103" w:author="." w:date="2009-05-30T03:16:00Z"/>
          <w:rFonts w:ascii="Times New Roman" w:hAnsi="Times New Roman"/>
          <w:noProof/>
          <w:rPrChange w:id="5104" w:author="." w:date="2009-05-30T00:43:00Z">
            <w:rPr>
              <w:ins w:id="5105" w:author="." w:date="2009-05-30T03:16:00Z"/>
            </w:rPr>
          </w:rPrChange>
        </w:rPr>
      </w:pPr>
      <w:ins w:id="5106" w:author="." w:date="2009-05-30T03:16:00Z">
        <w:r>
          <w:rPr>
            <w:rFonts w:ascii="Times New Roman" w:hAnsi="Times New Roman"/>
            <w:noProof/>
            <w:rPrChange w:id="5107" w:author="." w:date="2009-05-30T00:43:00Z">
              <w:rPr>
                <w:rFonts w:ascii="Times New Roman" w:hAnsi="Times New Roman"/>
              </w:rPr>
            </w:rPrChange>
          </w:rPr>
          <w:t>126.</w:t>
        </w:r>
        <w:r>
          <w:rPr>
            <w:rFonts w:ascii="Times New Roman" w:hAnsi="Times New Roman"/>
            <w:noProof/>
            <w:rPrChange w:id="5108" w:author="." w:date="2009-05-30T00:43:00Z">
              <w:rPr>
                <w:rFonts w:ascii="Times New Roman" w:hAnsi="Times New Roman"/>
              </w:rPr>
            </w:rPrChange>
          </w:rPr>
          <w:tab/>
          <w:t xml:space="preserve">Dommel, H. and J. Garcia-Luna-Aceves, </w:t>
        </w:r>
        <w:r w:rsidRPr="0033544C">
          <w:rPr>
            <w:rFonts w:ascii="Times New Roman" w:hAnsi="Times New Roman"/>
            <w:i/>
            <w:noProof/>
            <w:rPrChange w:id="5109" w:author="." w:date="2009-05-30T00:43:00Z">
              <w:rPr>
                <w:rFonts w:ascii="Times New Roman" w:hAnsi="Times New Roman"/>
              </w:rPr>
            </w:rPrChange>
          </w:rPr>
          <w:t>Floor control for multimedia conferencing and collaboration.</w:t>
        </w:r>
        <w:r>
          <w:rPr>
            <w:rFonts w:ascii="Times New Roman" w:hAnsi="Times New Roman"/>
            <w:noProof/>
            <w:rPrChange w:id="5110" w:author="." w:date="2009-05-30T00:43:00Z">
              <w:rPr>
                <w:rFonts w:ascii="Times New Roman" w:hAnsi="Times New Roman"/>
              </w:rPr>
            </w:rPrChange>
          </w:rPr>
          <w:t xml:space="preserve"> Multimedia Systems, 1997. </w:t>
        </w:r>
        <w:r w:rsidRPr="0033544C">
          <w:rPr>
            <w:rFonts w:ascii="Times New Roman" w:hAnsi="Times New Roman"/>
            <w:b/>
            <w:noProof/>
            <w:rPrChange w:id="5111" w:author="." w:date="2009-05-30T00:43:00Z">
              <w:rPr>
                <w:rFonts w:ascii="Times New Roman" w:hAnsi="Times New Roman"/>
              </w:rPr>
            </w:rPrChange>
          </w:rPr>
          <w:t>5</w:t>
        </w:r>
        <w:r>
          <w:rPr>
            <w:rFonts w:ascii="Times New Roman" w:hAnsi="Times New Roman"/>
            <w:noProof/>
            <w:rPrChange w:id="5112" w:author="." w:date="2009-05-30T00:43:00Z">
              <w:rPr>
                <w:rFonts w:ascii="Times New Roman" w:hAnsi="Times New Roman"/>
              </w:rPr>
            </w:rPrChange>
          </w:rPr>
          <w:t>(1): p. 23-38.</w:t>
        </w:r>
      </w:ins>
    </w:p>
    <w:p w:rsidR="00CF1EDE" w:rsidRPr="00CF1EDE" w:rsidRDefault="0033544C" w:rsidP="00CF1EDE">
      <w:pPr>
        <w:ind w:left="720" w:hanging="720"/>
        <w:rPr>
          <w:ins w:id="5113" w:author="." w:date="2009-05-30T03:16:00Z"/>
          <w:rFonts w:ascii="Times New Roman" w:hAnsi="Times New Roman"/>
          <w:noProof/>
          <w:rPrChange w:id="5114" w:author="." w:date="2009-05-30T00:43:00Z">
            <w:rPr>
              <w:ins w:id="5115" w:author="." w:date="2009-05-30T03:16:00Z"/>
            </w:rPr>
          </w:rPrChange>
        </w:rPr>
      </w:pPr>
      <w:ins w:id="5116" w:author="." w:date="2009-05-30T03:16:00Z">
        <w:r>
          <w:rPr>
            <w:rFonts w:ascii="Times New Roman" w:hAnsi="Times New Roman"/>
            <w:noProof/>
            <w:rPrChange w:id="5117" w:author="." w:date="2009-05-30T00:43:00Z">
              <w:rPr>
                <w:rFonts w:ascii="Times New Roman" w:hAnsi="Times New Roman"/>
              </w:rPr>
            </w:rPrChange>
          </w:rPr>
          <w:t>127.</w:t>
        </w:r>
        <w:r>
          <w:rPr>
            <w:rFonts w:ascii="Times New Roman" w:hAnsi="Times New Roman"/>
            <w:noProof/>
            <w:rPrChange w:id="5118" w:author="." w:date="2009-05-30T00:43:00Z">
              <w:rPr>
                <w:rFonts w:ascii="Times New Roman" w:hAnsi="Times New Roman"/>
              </w:rPr>
            </w:rPrChange>
          </w:rPr>
          <w:tab/>
          <w:t xml:space="preserve">Koskelainen, P., et al., </w:t>
        </w:r>
        <w:r w:rsidRPr="0033544C">
          <w:rPr>
            <w:rFonts w:ascii="Times New Roman" w:hAnsi="Times New Roman"/>
            <w:i/>
            <w:noProof/>
            <w:rPrChange w:id="5119" w:author="." w:date="2009-05-30T00:43:00Z">
              <w:rPr>
                <w:rFonts w:ascii="Times New Roman" w:hAnsi="Times New Roman"/>
              </w:rPr>
            </w:rPrChange>
          </w:rPr>
          <w:t>Requirements for Floor Control Protocols</w:t>
        </w:r>
        <w:r>
          <w:rPr>
            <w:rFonts w:ascii="Times New Roman" w:hAnsi="Times New Roman"/>
            <w:noProof/>
            <w:rPrChange w:id="5120" w:author="." w:date="2009-05-30T00:43:00Z">
              <w:rPr>
                <w:rFonts w:ascii="Times New Roman" w:hAnsi="Times New Roman"/>
              </w:rPr>
            </w:rPrChange>
          </w:rPr>
          <w:t xml:space="preserve">, in </w:t>
        </w:r>
        <w:r w:rsidRPr="0033544C">
          <w:rPr>
            <w:rFonts w:ascii="Times New Roman" w:hAnsi="Times New Roman"/>
            <w:i/>
            <w:noProof/>
            <w:rPrChange w:id="5121" w:author="." w:date="2009-05-30T00:43:00Z">
              <w:rPr>
                <w:rFonts w:ascii="Times New Roman" w:hAnsi="Times New Roman"/>
              </w:rPr>
            </w:rPrChange>
          </w:rPr>
          <w:t>RFC Editor United States</w:t>
        </w:r>
        <w:r>
          <w:rPr>
            <w:rFonts w:ascii="Times New Roman" w:hAnsi="Times New Roman"/>
            <w:noProof/>
            <w:rPrChange w:id="5122" w:author="." w:date="2009-05-30T00:43:00Z">
              <w:rPr>
                <w:rFonts w:ascii="Times New Roman" w:hAnsi="Times New Roman"/>
              </w:rPr>
            </w:rPrChange>
          </w:rPr>
          <w:t>. 2006, RFC 4376, February 2006.</w:t>
        </w:r>
      </w:ins>
    </w:p>
    <w:p w:rsidR="00CF1EDE" w:rsidRPr="00CF1EDE" w:rsidRDefault="0033544C" w:rsidP="00CF1EDE">
      <w:pPr>
        <w:ind w:left="720" w:hanging="720"/>
        <w:rPr>
          <w:ins w:id="5123" w:author="." w:date="2009-05-30T03:16:00Z"/>
          <w:rFonts w:ascii="Times New Roman" w:hAnsi="Times New Roman"/>
          <w:noProof/>
          <w:rPrChange w:id="5124" w:author="." w:date="2009-05-30T00:43:00Z">
            <w:rPr>
              <w:ins w:id="5125" w:author="." w:date="2009-05-30T03:16:00Z"/>
            </w:rPr>
          </w:rPrChange>
        </w:rPr>
      </w:pPr>
      <w:ins w:id="5126" w:author="." w:date="2009-05-30T03:16:00Z">
        <w:r>
          <w:rPr>
            <w:rFonts w:ascii="Times New Roman" w:hAnsi="Times New Roman"/>
            <w:noProof/>
            <w:rPrChange w:id="5127" w:author="." w:date="2009-05-30T00:43:00Z">
              <w:rPr>
                <w:rFonts w:ascii="Times New Roman" w:hAnsi="Times New Roman"/>
              </w:rPr>
            </w:rPrChange>
          </w:rPr>
          <w:t>128.</w:t>
        </w:r>
        <w:r>
          <w:rPr>
            <w:rFonts w:ascii="Times New Roman" w:hAnsi="Times New Roman"/>
            <w:noProof/>
            <w:rPrChange w:id="5128" w:author="." w:date="2009-05-30T00:43:00Z">
              <w:rPr>
                <w:rFonts w:ascii="Times New Roman" w:hAnsi="Times New Roman"/>
              </w:rPr>
            </w:rPrChange>
          </w:rPr>
          <w:tab/>
        </w:r>
        <w:r w:rsidRPr="0033544C">
          <w:rPr>
            <w:rFonts w:ascii="Times New Roman" w:hAnsi="Times New Roman"/>
            <w:i/>
            <w:noProof/>
            <w:rPrChange w:id="5129" w:author="." w:date="2009-05-30T00:43:00Z">
              <w:rPr>
                <w:rFonts w:ascii="Times New Roman" w:hAnsi="Times New Roman"/>
              </w:rPr>
            </w:rPrChange>
          </w:rPr>
          <w:t>W3C World Wide Web Consortium</w:t>
        </w:r>
        <w:r>
          <w:rPr>
            <w:rFonts w:ascii="Times New Roman" w:hAnsi="Times New Roman"/>
            <w:noProof/>
            <w:rPrChange w:id="5130"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"http://www.w3.org/" </w:instrText>
        </w:r>
        <w:r>
          <w:rPr>
            <w:rFonts w:ascii="Times New Roman" w:hAnsi="Times New Roman"/>
            <w:noProof/>
          </w:rPr>
          <w:fldChar w:fldCharType="separate"/>
        </w:r>
        <w:r w:rsidRPr="0033544C">
          <w:rPr>
            <w:rStyle w:val="Hyperlink"/>
            <w:noProof/>
            <w:rPrChange w:id="5131" w:author="." w:date="2009-05-30T00:43:00Z">
              <w:rPr>
                <w:rFonts w:ascii="Times New Roman" w:hAnsi="Times New Roman"/>
              </w:rPr>
            </w:rPrChange>
          </w:rPr>
          <w:t>http://www.w3.org/</w:t>
        </w:r>
        <w:r>
          <w:rPr>
            <w:rFonts w:ascii="Times New Roman" w:hAnsi="Times New Roman"/>
            <w:noProof/>
          </w:rPr>
          <w:fldChar w:fldCharType="end"/>
        </w:r>
        <w:r>
          <w:rPr>
            <w:rFonts w:ascii="Times New Roman" w:hAnsi="Times New Roman"/>
            <w:noProof/>
            <w:rPrChange w:id="5132" w:author="." w:date="2009-05-30T00:43:00Z">
              <w:rPr>
                <w:rFonts w:ascii="Times New Roman" w:hAnsi="Times New Roman"/>
              </w:rPr>
            </w:rPrChange>
          </w:rPr>
          <w:t>.</w:t>
        </w:r>
      </w:ins>
    </w:p>
    <w:p w:rsidR="00CF1EDE" w:rsidRPr="00CF1EDE" w:rsidRDefault="0033544C" w:rsidP="00CF1EDE">
      <w:pPr>
        <w:ind w:left="720" w:hanging="720"/>
        <w:rPr>
          <w:ins w:id="5133" w:author="." w:date="2009-05-30T03:16:00Z"/>
          <w:rFonts w:ascii="Times New Roman" w:hAnsi="Times New Roman"/>
          <w:noProof/>
          <w:rPrChange w:id="5134" w:author="." w:date="2009-05-30T00:43:00Z">
            <w:rPr>
              <w:ins w:id="5135" w:author="." w:date="2009-05-30T03:16:00Z"/>
            </w:rPr>
          </w:rPrChange>
        </w:rPr>
      </w:pPr>
      <w:ins w:id="5136" w:author="." w:date="2009-05-30T03:16:00Z">
        <w:r>
          <w:rPr>
            <w:rFonts w:ascii="Times New Roman" w:hAnsi="Times New Roman"/>
            <w:noProof/>
            <w:rPrChange w:id="5137" w:author="." w:date="2009-05-30T00:43:00Z">
              <w:rPr>
                <w:rFonts w:ascii="Times New Roman" w:hAnsi="Times New Roman"/>
              </w:rPr>
            </w:rPrChange>
          </w:rPr>
          <w:t>129.</w:t>
        </w:r>
        <w:r>
          <w:rPr>
            <w:rFonts w:ascii="Times New Roman" w:hAnsi="Times New Roman"/>
            <w:noProof/>
            <w:rPrChange w:id="5138" w:author="." w:date="2009-05-30T00:43:00Z">
              <w:rPr>
                <w:rFonts w:ascii="Times New Roman" w:hAnsi="Times New Roman"/>
              </w:rPr>
            </w:rPrChange>
          </w:rPr>
          <w:tab/>
          <w:t xml:space="preserve">Bellwood, T., L. Clement, and C. von Riegen, </w:t>
        </w:r>
        <w:r w:rsidRPr="0033544C">
          <w:rPr>
            <w:rFonts w:ascii="Times New Roman" w:hAnsi="Times New Roman"/>
            <w:i/>
            <w:noProof/>
            <w:rPrChange w:id="5139" w:author="." w:date="2009-05-30T00:43:00Z">
              <w:rPr>
                <w:rFonts w:ascii="Times New Roman" w:hAnsi="Times New Roman"/>
              </w:rPr>
            </w:rPrChange>
          </w:rPr>
          <w:t>UDDI Version 3.0. 1: UDDI Spec Technical Committee Specification</w:t>
        </w:r>
        <w:r>
          <w:rPr>
            <w:rFonts w:ascii="Times New Roman" w:hAnsi="Times New Roman"/>
            <w:noProof/>
            <w:rPrChange w:id="5140" w:author="." w:date="2009-05-30T00:43:00Z">
              <w:rPr>
                <w:rFonts w:ascii="Times New Roman" w:hAnsi="Times New Roman"/>
              </w:rPr>
            </w:rPrChange>
          </w:rPr>
          <w:t>. 2003.</w:t>
        </w:r>
      </w:ins>
    </w:p>
    <w:p w:rsidR="00CF1EDE" w:rsidRPr="00CF1EDE" w:rsidRDefault="0033544C" w:rsidP="00CF1EDE">
      <w:pPr>
        <w:ind w:left="720" w:hanging="720"/>
        <w:rPr>
          <w:ins w:id="5141" w:author="." w:date="2009-05-30T03:16:00Z"/>
          <w:rFonts w:ascii="Times New Roman" w:hAnsi="Times New Roman"/>
          <w:noProof/>
          <w:rPrChange w:id="5142" w:author="." w:date="2009-05-30T00:43:00Z">
            <w:rPr>
              <w:ins w:id="5143" w:author="." w:date="2009-05-30T03:16:00Z"/>
            </w:rPr>
          </w:rPrChange>
        </w:rPr>
      </w:pPr>
      <w:ins w:id="5144" w:author="." w:date="2009-05-30T03:16:00Z">
        <w:r>
          <w:rPr>
            <w:rFonts w:ascii="Times New Roman" w:hAnsi="Times New Roman"/>
            <w:noProof/>
            <w:rPrChange w:id="5145" w:author="." w:date="2009-05-30T00:43:00Z">
              <w:rPr>
                <w:rFonts w:ascii="Times New Roman" w:hAnsi="Times New Roman"/>
              </w:rPr>
            </w:rPrChange>
          </w:rPr>
          <w:t>130.</w:t>
        </w:r>
        <w:r>
          <w:rPr>
            <w:rFonts w:ascii="Times New Roman" w:hAnsi="Times New Roman"/>
            <w:noProof/>
            <w:rPrChange w:id="5146" w:author="." w:date="2009-05-30T00:43:00Z">
              <w:rPr>
                <w:rFonts w:ascii="Times New Roman" w:hAnsi="Times New Roman"/>
              </w:rPr>
            </w:rPrChange>
          </w:rPr>
          <w:tab/>
          <w:t xml:space="preserve">Curbera, F., et al., </w:t>
        </w:r>
        <w:r w:rsidRPr="0033544C">
          <w:rPr>
            <w:rFonts w:ascii="Times New Roman" w:hAnsi="Times New Roman"/>
            <w:i/>
            <w:noProof/>
            <w:rPrChange w:id="5147" w:author="." w:date="2009-05-30T00:43:00Z">
              <w:rPr>
                <w:rFonts w:ascii="Times New Roman" w:hAnsi="Times New Roman"/>
              </w:rPr>
            </w:rPrChange>
          </w:rPr>
          <w:t>Unraveling the Web Services Web: An Introduction to SOAP, WSDL, and UDDI.</w:t>
        </w:r>
        <w:r>
          <w:rPr>
            <w:rFonts w:ascii="Times New Roman" w:hAnsi="Times New Roman"/>
            <w:noProof/>
            <w:rPrChange w:id="5148" w:author="." w:date="2009-05-30T00:43:00Z">
              <w:rPr>
                <w:rFonts w:ascii="Times New Roman" w:hAnsi="Times New Roman"/>
              </w:rPr>
            </w:rPrChange>
          </w:rPr>
          <w:t xml:space="preserve"> IEEE Internet Computing, 2002. </w:t>
        </w:r>
        <w:r w:rsidRPr="0033544C">
          <w:rPr>
            <w:rFonts w:ascii="Times New Roman" w:hAnsi="Times New Roman"/>
            <w:b/>
            <w:noProof/>
            <w:rPrChange w:id="5149" w:author="." w:date="2009-05-30T00:43:00Z">
              <w:rPr>
                <w:rFonts w:ascii="Times New Roman" w:hAnsi="Times New Roman"/>
              </w:rPr>
            </w:rPrChange>
          </w:rPr>
          <w:t>6</w:t>
        </w:r>
        <w:r>
          <w:rPr>
            <w:rFonts w:ascii="Times New Roman" w:hAnsi="Times New Roman"/>
            <w:noProof/>
            <w:rPrChange w:id="5150" w:author="." w:date="2009-05-30T00:43:00Z">
              <w:rPr>
                <w:rFonts w:ascii="Times New Roman" w:hAnsi="Times New Roman"/>
              </w:rPr>
            </w:rPrChange>
          </w:rPr>
          <w:t>(2): p. 86-93.</w:t>
        </w:r>
      </w:ins>
    </w:p>
    <w:p w:rsidR="00CF1EDE" w:rsidRPr="00CF1EDE" w:rsidRDefault="0033544C" w:rsidP="00CF1EDE">
      <w:pPr>
        <w:ind w:left="720" w:hanging="720"/>
        <w:rPr>
          <w:ins w:id="5151" w:author="." w:date="2009-05-30T03:16:00Z"/>
          <w:rFonts w:ascii="Times New Roman" w:hAnsi="Times New Roman"/>
          <w:noProof/>
          <w:rPrChange w:id="5152" w:author="." w:date="2009-05-30T00:43:00Z">
            <w:rPr>
              <w:ins w:id="5153" w:author="." w:date="2009-05-30T03:16:00Z"/>
            </w:rPr>
          </w:rPrChange>
        </w:rPr>
      </w:pPr>
      <w:ins w:id="5154" w:author="." w:date="2009-05-30T03:16:00Z">
        <w:r>
          <w:rPr>
            <w:rFonts w:ascii="Times New Roman" w:hAnsi="Times New Roman"/>
            <w:noProof/>
            <w:rPrChange w:id="5155" w:author="." w:date="2009-05-30T00:43:00Z">
              <w:rPr>
                <w:rFonts w:ascii="Times New Roman" w:hAnsi="Times New Roman"/>
              </w:rPr>
            </w:rPrChange>
          </w:rPr>
          <w:t>131.</w:t>
        </w:r>
        <w:r>
          <w:rPr>
            <w:rFonts w:ascii="Times New Roman" w:hAnsi="Times New Roman"/>
            <w:noProof/>
            <w:rPrChange w:id="5156" w:author="." w:date="2009-05-30T00:43:00Z">
              <w:rPr>
                <w:rFonts w:ascii="Times New Roman" w:hAnsi="Times New Roman"/>
              </w:rPr>
            </w:rPrChange>
          </w:rPr>
          <w:tab/>
          <w:t xml:space="preserve">Erl, T., </w:t>
        </w:r>
        <w:r w:rsidRPr="0033544C">
          <w:rPr>
            <w:rFonts w:ascii="Times New Roman" w:hAnsi="Times New Roman"/>
            <w:i/>
            <w:noProof/>
            <w:rPrChange w:id="5157" w:author="." w:date="2009-05-30T00:43:00Z">
              <w:rPr>
                <w:rFonts w:ascii="Times New Roman" w:hAnsi="Times New Roman"/>
              </w:rPr>
            </w:rPrChange>
          </w:rPr>
          <w:t>Service-Oriented Architecture: A Field Guide to Integrating XML and Web Services</w:t>
        </w:r>
        <w:r>
          <w:rPr>
            <w:rFonts w:ascii="Times New Roman" w:hAnsi="Times New Roman"/>
            <w:noProof/>
            <w:rPrChange w:id="5158" w:author="." w:date="2009-05-30T00:43:00Z">
              <w:rPr>
                <w:rFonts w:ascii="Times New Roman" w:hAnsi="Times New Roman"/>
              </w:rPr>
            </w:rPrChange>
          </w:rPr>
          <w:t>. 2004: Prentice Hall PTR Upper Saddle River, NJ, USA.</w:t>
        </w:r>
      </w:ins>
    </w:p>
    <w:p w:rsidR="00CF1EDE" w:rsidRPr="00CF1EDE" w:rsidRDefault="0033544C" w:rsidP="00CF1EDE">
      <w:pPr>
        <w:ind w:left="720" w:hanging="720"/>
        <w:rPr>
          <w:ins w:id="5159" w:author="." w:date="2009-05-30T03:16:00Z"/>
          <w:rFonts w:ascii="Times New Roman" w:hAnsi="Times New Roman"/>
          <w:noProof/>
          <w:rPrChange w:id="5160" w:author="." w:date="2009-05-30T00:43:00Z">
            <w:rPr>
              <w:ins w:id="5161" w:author="." w:date="2009-05-30T03:16:00Z"/>
            </w:rPr>
          </w:rPrChange>
        </w:rPr>
      </w:pPr>
      <w:ins w:id="5162" w:author="." w:date="2009-05-30T03:16:00Z">
        <w:r>
          <w:rPr>
            <w:rFonts w:ascii="Times New Roman" w:hAnsi="Times New Roman"/>
            <w:noProof/>
            <w:rPrChange w:id="5163" w:author="." w:date="2009-05-30T00:43:00Z">
              <w:rPr>
                <w:rFonts w:ascii="Times New Roman" w:hAnsi="Times New Roman"/>
              </w:rPr>
            </w:rPrChange>
          </w:rPr>
          <w:t>132.</w:t>
        </w:r>
        <w:r>
          <w:rPr>
            <w:rFonts w:ascii="Times New Roman" w:hAnsi="Times New Roman"/>
            <w:noProof/>
            <w:rPrChange w:id="5164" w:author="." w:date="2009-05-30T00:43:00Z">
              <w:rPr>
                <w:rFonts w:ascii="Times New Roman" w:hAnsi="Times New Roman"/>
              </w:rPr>
            </w:rPrChange>
          </w:rPr>
          <w:tab/>
        </w:r>
        <w:r w:rsidRPr="0033544C">
          <w:rPr>
            <w:rFonts w:ascii="Times New Roman" w:hAnsi="Times New Roman"/>
            <w:i/>
            <w:noProof/>
            <w:rPrChange w:id="5165" w:author="." w:date="2009-05-30T00:43:00Z">
              <w:rPr>
                <w:rFonts w:ascii="Times New Roman" w:hAnsi="Times New Roman"/>
              </w:rPr>
            </w:rPrChange>
          </w:rPr>
          <w:t>Corba: A Guide to Common Object Request Broker Architecture</w:t>
        </w:r>
        <w:r>
          <w:rPr>
            <w:rFonts w:ascii="Times New Roman" w:hAnsi="Times New Roman"/>
            <w:noProof/>
            <w:rPrChange w:id="5166" w:author="." w:date="2009-05-30T00:43:00Z">
              <w:rPr>
                <w:rFonts w:ascii="Times New Roman" w:hAnsi="Times New Roman"/>
              </w:rPr>
            </w:rPrChange>
          </w:rPr>
          <w:t>, ed. R. Ben-Natan. 1995: McGraw-Hill, Inc. 353.</w:t>
        </w:r>
      </w:ins>
    </w:p>
    <w:p w:rsidR="00CF1EDE" w:rsidRPr="00CF1EDE" w:rsidRDefault="0033544C" w:rsidP="00CF1EDE">
      <w:pPr>
        <w:ind w:left="720" w:hanging="720"/>
        <w:rPr>
          <w:ins w:id="5167" w:author="." w:date="2009-05-30T03:16:00Z"/>
          <w:rFonts w:ascii="Times New Roman" w:hAnsi="Times New Roman"/>
          <w:noProof/>
          <w:rPrChange w:id="5168" w:author="." w:date="2009-05-30T00:43:00Z">
            <w:rPr>
              <w:ins w:id="5169" w:author="." w:date="2009-05-30T03:16:00Z"/>
            </w:rPr>
          </w:rPrChange>
        </w:rPr>
      </w:pPr>
      <w:ins w:id="5170" w:author="." w:date="2009-05-30T03:16:00Z">
        <w:r>
          <w:rPr>
            <w:rFonts w:ascii="Times New Roman" w:hAnsi="Times New Roman"/>
            <w:noProof/>
            <w:rPrChange w:id="5171" w:author="." w:date="2009-05-30T00:43:00Z">
              <w:rPr>
                <w:rFonts w:ascii="Times New Roman" w:hAnsi="Times New Roman"/>
              </w:rPr>
            </w:rPrChange>
          </w:rPr>
          <w:t>133.</w:t>
        </w:r>
        <w:r>
          <w:rPr>
            <w:rFonts w:ascii="Times New Roman" w:hAnsi="Times New Roman"/>
            <w:noProof/>
            <w:rPrChange w:id="5172" w:author="." w:date="2009-05-30T00:43:00Z">
              <w:rPr>
                <w:rFonts w:ascii="Times New Roman" w:hAnsi="Times New Roman"/>
              </w:rPr>
            </w:rPrChange>
          </w:rPr>
          <w:tab/>
          <w:t xml:space="preserve">Redmond, F., </w:t>
        </w:r>
        <w:r w:rsidRPr="0033544C">
          <w:rPr>
            <w:rFonts w:ascii="Times New Roman" w:hAnsi="Times New Roman"/>
            <w:i/>
            <w:noProof/>
            <w:rPrChange w:id="5173" w:author="." w:date="2009-05-30T00:43:00Z">
              <w:rPr>
                <w:rFonts w:ascii="Times New Roman" w:hAnsi="Times New Roman"/>
              </w:rPr>
            </w:rPrChange>
          </w:rPr>
          <w:t>Dcom: Microsoft Distributed Component Object Model with Cdrom</w:t>
        </w:r>
        <w:r>
          <w:rPr>
            <w:rFonts w:ascii="Times New Roman" w:hAnsi="Times New Roman"/>
            <w:noProof/>
            <w:rPrChange w:id="5174" w:author="." w:date="2009-05-30T00:43:00Z">
              <w:rPr>
                <w:rFonts w:ascii="Times New Roman" w:hAnsi="Times New Roman"/>
              </w:rPr>
            </w:rPrChange>
          </w:rPr>
          <w:t>. 1997: IDG Books Worldwide, Inc. Foster City, CA, USA.</w:t>
        </w:r>
      </w:ins>
    </w:p>
    <w:p w:rsidR="00CF1EDE" w:rsidRPr="00CF1EDE" w:rsidRDefault="0033544C" w:rsidP="00CF1EDE">
      <w:pPr>
        <w:ind w:left="720" w:hanging="720"/>
        <w:rPr>
          <w:ins w:id="5175" w:author="." w:date="2009-05-30T03:16:00Z"/>
          <w:rFonts w:ascii="Times New Roman" w:hAnsi="Times New Roman"/>
          <w:noProof/>
          <w:rPrChange w:id="5176" w:author="." w:date="2009-05-30T00:43:00Z">
            <w:rPr>
              <w:ins w:id="5177" w:author="." w:date="2009-05-30T03:16:00Z"/>
            </w:rPr>
          </w:rPrChange>
        </w:rPr>
      </w:pPr>
      <w:ins w:id="5178" w:author="." w:date="2009-05-30T03:16:00Z">
        <w:r>
          <w:rPr>
            <w:rFonts w:ascii="Times New Roman" w:hAnsi="Times New Roman"/>
            <w:noProof/>
            <w:rPrChange w:id="5179" w:author="." w:date="2009-05-30T00:43:00Z">
              <w:rPr>
                <w:rFonts w:ascii="Times New Roman" w:hAnsi="Times New Roman"/>
              </w:rPr>
            </w:rPrChange>
          </w:rPr>
          <w:lastRenderedPageBreak/>
          <w:t>134.</w:t>
        </w:r>
        <w:r>
          <w:rPr>
            <w:rFonts w:ascii="Times New Roman" w:hAnsi="Times New Roman"/>
            <w:noProof/>
            <w:rPrChange w:id="5180" w:author="." w:date="2009-05-30T00:43:00Z">
              <w:rPr>
                <w:rFonts w:ascii="Times New Roman" w:hAnsi="Times New Roman"/>
              </w:rPr>
            </w:rPrChange>
          </w:rPr>
          <w:tab/>
          <w:t xml:space="preserve">Sun Microsystems, </w:t>
        </w:r>
        <w:r w:rsidRPr="0033544C">
          <w:rPr>
            <w:rFonts w:ascii="Times New Roman" w:hAnsi="Times New Roman"/>
            <w:i/>
            <w:noProof/>
            <w:rPrChange w:id="5181" w:author="." w:date="2009-05-30T00:43:00Z">
              <w:rPr>
                <w:rFonts w:ascii="Times New Roman" w:hAnsi="Times New Roman"/>
              </w:rPr>
            </w:rPrChange>
          </w:rPr>
          <w:t>Java Remote Method Invocation Specification.</w:t>
        </w:r>
        <w:r>
          <w:rPr>
            <w:rFonts w:ascii="Times New Roman" w:hAnsi="Times New Roman"/>
            <w:noProof/>
            <w:rPrChange w:id="5182" w:author="." w:date="2009-05-30T00:43:00Z">
              <w:rPr>
                <w:rFonts w:ascii="Times New Roman" w:hAnsi="Times New Roman"/>
              </w:rPr>
            </w:rPrChange>
          </w:rPr>
          <w:t xml:space="preserve"> Sun Microsystems, Palo Alto, CA, 1997. </w:t>
        </w:r>
        <w:r w:rsidRPr="0033544C">
          <w:rPr>
            <w:rFonts w:ascii="Times New Roman" w:hAnsi="Times New Roman"/>
            <w:b/>
            <w:noProof/>
            <w:rPrChange w:id="5183" w:author="." w:date="2009-05-30T00:43:00Z">
              <w:rPr>
                <w:rFonts w:ascii="Times New Roman" w:hAnsi="Times New Roman"/>
              </w:rPr>
            </w:rPrChange>
          </w:rPr>
          <w:t>30</w:t>
        </w:r>
        <w:r>
          <w:rPr>
            <w:rFonts w:ascii="Times New Roman" w:hAnsi="Times New Roman"/>
            <w:noProof/>
            <w:rPrChange w:id="5184" w:author="." w:date="2009-05-30T00:43:00Z">
              <w:rPr>
                <w:rFonts w:ascii="Times New Roman" w:hAnsi="Times New Roman"/>
              </w:rPr>
            </w:rPrChange>
          </w:rPr>
          <w:t>: p. 31.</w:t>
        </w:r>
      </w:ins>
    </w:p>
    <w:p w:rsidR="00CF1EDE" w:rsidRPr="00CF1EDE" w:rsidRDefault="0033544C" w:rsidP="00CF1EDE">
      <w:pPr>
        <w:ind w:left="720" w:hanging="720"/>
        <w:rPr>
          <w:ins w:id="5185" w:author="." w:date="2009-05-30T03:16:00Z"/>
          <w:rFonts w:ascii="Times New Roman" w:hAnsi="Times New Roman"/>
          <w:noProof/>
          <w:rPrChange w:id="5186" w:author="." w:date="2009-05-30T00:43:00Z">
            <w:rPr>
              <w:ins w:id="5187" w:author="." w:date="2009-05-30T03:16:00Z"/>
            </w:rPr>
          </w:rPrChange>
        </w:rPr>
      </w:pPr>
      <w:ins w:id="5188" w:author="." w:date="2009-05-30T03:16:00Z">
        <w:r>
          <w:rPr>
            <w:rFonts w:ascii="Times New Roman" w:hAnsi="Times New Roman"/>
            <w:noProof/>
            <w:rPrChange w:id="5189" w:author="." w:date="2009-05-30T00:43:00Z">
              <w:rPr>
                <w:rFonts w:ascii="Times New Roman" w:hAnsi="Times New Roman"/>
              </w:rPr>
            </w:rPrChange>
          </w:rPr>
          <w:t>135.</w:t>
        </w:r>
        <w:r>
          <w:rPr>
            <w:rFonts w:ascii="Times New Roman" w:hAnsi="Times New Roman"/>
            <w:noProof/>
            <w:rPrChange w:id="5190" w:author="." w:date="2009-05-30T00:43:00Z">
              <w:rPr>
                <w:rFonts w:ascii="Times New Roman" w:hAnsi="Times New Roman"/>
              </w:rPr>
            </w:rPrChange>
          </w:rPr>
          <w:tab/>
          <w:t xml:space="preserve">Kirtland, M., </w:t>
        </w:r>
        <w:r w:rsidRPr="0033544C">
          <w:rPr>
            <w:rFonts w:ascii="Times New Roman" w:hAnsi="Times New Roman"/>
            <w:i/>
            <w:noProof/>
            <w:rPrChange w:id="5191" w:author="." w:date="2009-05-30T00:43:00Z">
              <w:rPr>
                <w:rFonts w:ascii="Times New Roman" w:hAnsi="Times New Roman"/>
              </w:rPr>
            </w:rPrChange>
          </w:rPr>
          <w:t>A Platform for Web Services.</w:t>
        </w:r>
        <w:r>
          <w:rPr>
            <w:rFonts w:ascii="Times New Roman" w:hAnsi="Times New Roman"/>
            <w:noProof/>
            <w:rPrChange w:id="5192" w:author="." w:date="2009-05-30T00:43:00Z">
              <w:rPr>
                <w:rFonts w:ascii="Times New Roman" w:hAnsi="Times New Roman"/>
              </w:rPr>
            </w:rPrChange>
          </w:rPr>
          <w:t xml:space="preserve"> Microsoft Developer Network, 2001.</w:t>
        </w:r>
      </w:ins>
    </w:p>
    <w:p w:rsidR="00CF1EDE" w:rsidRPr="00CF1EDE" w:rsidRDefault="0033544C" w:rsidP="00CF1EDE">
      <w:pPr>
        <w:ind w:left="720" w:hanging="720"/>
        <w:rPr>
          <w:ins w:id="5193" w:author="." w:date="2009-05-30T03:16:00Z"/>
          <w:rFonts w:ascii="Times New Roman" w:hAnsi="Times New Roman"/>
          <w:noProof/>
          <w:rPrChange w:id="5194" w:author="." w:date="2009-05-30T00:43:00Z">
            <w:rPr>
              <w:ins w:id="5195" w:author="." w:date="2009-05-30T03:16:00Z"/>
            </w:rPr>
          </w:rPrChange>
        </w:rPr>
      </w:pPr>
      <w:ins w:id="5196" w:author="." w:date="2009-05-30T03:16:00Z">
        <w:r>
          <w:rPr>
            <w:rFonts w:ascii="Times New Roman" w:hAnsi="Times New Roman"/>
            <w:noProof/>
            <w:rPrChange w:id="5197" w:author="." w:date="2009-05-30T00:43:00Z">
              <w:rPr>
                <w:rFonts w:ascii="Times New Roman" w:hAnsi="Times New Roman"/>
              </w:rPr>
            </w:rPrChange>
          </w:rPr>
          <w:t>136.</w:t>
        </w:r>
        <w:r>
          <w:rPr>
            <w:rFonts w:ascii="Times New Roman" w:hAnsi="Times New Roman"/>
            <w:noProof/>
            <w:rPrChange w:id="5198" w:author="." w:date="2009-05-30T00:43:00Z">
              <w:rPr>
                <w:rFonts w:ascii="Times New Roman" w:hAnsi="Times New Roman"/>
              </w:rPr>
            </w:rPrChange>
          </w:rPr>
          <w:tab/>
        </w:r>
        <w:r w:rsidRPr="0033544C">
          <w:rPr>
            <w:rFonts w:ascii="Times New Roman" w:hAnsi="Times New Roman"/>
            <w:i/>
            <w:noProof/>
            <w:rPrChange w:id="5199" w:author="." w:date="2009-05-30T00:43:00Z">
              <w:rPr>
                <w:rFonts w:ascii="Times New Roman" w:hAnsi="Times New Roman"/>
              </w:rPr>
            </w:rPrChange>
          </w:rPr>
          <w:t>List of Web Service Specifications</w:t>
        </w:r>
        <w:r>
          <w:rPr>
            <w:rFonts w:ascii="Times New Roman" w:hAnsi="Times New Roman"/>
            <w:noProof/>
            <w:rPrChange w:id="5200" w:author="." w:date="2009-05-30T00:43:00Z">
              <w:rPr>
                <w:rFonts w:ascii="Times New Roman" w:hAnsi="Times New Roman"/>
              </w:rPr>
            </w:rPrChange>
          </w:rPr>
          <w:t xml:space="preserve">.  2008; Available from: </w:t>
        </w:r>
        <w:r>
          <w:rPr>
            <w:rFonts w:ascii="Times New Roman" w:hAnsi="Times New Roman"/>
            <w:noProof/>
          </w:rPr>
          <w:fldChar w:fldCharType="begin"/>
        </w:r>
        <w:r w:rsidR="00CF1EDE">
          <w:rPr>
            <w:rFonts w:ascii="Times New Roman" w:hAnsi="Times New Roman"/>
            <w:noProof/>
          </w:rPr>
          <w:instrText xml:space="preserve"> HYPERLINK "http://en.wikipedia.org/wiki/List_of_Web_service_specifications" </w:instrText>
        </w:r>
        <w:r>
          <w:rPr>
            <w:rFonts w:ascii="Times New Roman" w:hAnsi="Times New Roman"/>
            <w:noProof/>
          </w:rPr>
          <w:fldChar w:fldCharType="separate"/>
        </w:r>
        <w:r w:rsidRPr="0033544C">
          <w:rPr>
            <w:rStyle w:val="Hyperlink"/>
            <w:noProof/>
            <w:rPrChange w:id="5201" w:author="." w:date="2009-05-30T00:43:00Z">
              <w:rPr>
                <w:rFonts w:ascii="Times New Roman" w:hAnsi="Times New Roman"/>
              </w:rPr>
            </w:rPrChange>
          </w:rPr>
          <w:t>http://en.wikipedia.org/wiki/List_of_Web_service_specifications</w:t>
        </w:r>
        <w:r>
          <w:rPr>
            <w:rFonts w:ascii="Times New Roman" w:hAnsi="Times New Roman"/>
            <w:noProof/>
          </w:rPr>
          <w:fldChar w:fldCharType="end"/>
        </w:r>
        <w:r>
          <w:rPr>
            <w:rFonts w:ascii="Times New Roman" w:hAnsi="Times New Roman"/>
            <w:noProof/>
            <w:rPrChange w:id="5202" w:author="." w:date="2009-05-30T00:43:00Z">
              <w:rPr>
                <w:rFonts w:ascii="Times New Roman" w:hAnsi="Times New Roman"/>
              </w:rPr>
            </w:rPrChange>
          </w:rPr>
          <w:t>.</w:t>
        </w:r>
      </w:ins>
    </w:p>
    <w:p w:rsidR="00CF1EDE" w:rsidRPr="00CF1EDE" w:rsidRDefault="0033544C" w:rsidP="00CF1EDE">
      <w:pPr>
        <w:ind w:left="720" w:hanging="720"/>
        <w:rPr>
          <w:ins w:id="5203" w:author="." w:date="2009-05-30T03:16:00Z"/>
          <w:rFonts w:ascii="Times New Roman" w:hAnsi="Times New Roman"/>
          <w:noProof/>
          <w:rPrChange w:id="5204" w:author="." w:date="2009-05-30T00:43:00Z">
            <w:rPr>
              <w:ins w:id="5205" w:author="." w:date="2009-05-30T03:16:00Z"/>
            </w:rPr>
          </w:rPrChange>
        </w:rPr>
      </w:pPr>
      <w:ins w:id="5206" w:author="." w:date="2009-05-30T03:16:00Z">
        <w:r>
          <w:rPr>
            <w:rFonts w:ascii="Times New Roman" w:hAnsi="Times New Roman"/>
            <w:noProof/>
            <w:rPrChange w:id="5207" w:author="." w:date="2009-05-30T00:43:00Z">
              <w:rPr>
                <w:rFonts w:ascii="Times New Roman" w:hAnsi="Times New Roman"/>
              </w:rPr>
            </w:rPrChange>
          </w:rPr>
          <w:t>137.</w:t>
        </w:r>
        <w:r>
          <w:rPr>
            <w:rFonts w:ascii="Times New Roman" w:hAnsi="Times New Roman"/>
            <w:noProof/>
            <w:rPrChange w:id="5208" w:author="." w:date="2009-05-30T00:43:00Z">
              <w:rPr>
                <w:rFonts w:ascii="Times New Roman" w:hAnsi="Times New Roman"/>
              </w:rPr>
            </w:rPrChange>
          </w:rPr>
          <w:tab/>
          <w:t xml:space="preserve">Pearlman, L., et al., </w:t>
        </w:r>
        <w:r w:rsidRPr="0033544C">
          <w:rPr>
            <w:rFonts w:ascii="Times New Roman" w:hAnsi="Times New Roman"/>
            <w:i/>
            <w:noProof/>
            <w:rPrChange w:id="5209" w:author="." w:date="2009-05-30T00:43:00Z">
              <w:rPr>
                <w:rFonts w:ascii="Times New Roman" w:hAnsi="Times New Roman"/>
              </w:rPr>
            </w:rPrChange>
          </w:rPr>
          <w:t>A Community Authorization Service for Group Collaboration</w:t>
        </w:r>
        <w:r>
          <w:rPr>
            <w:rFonts w:ascii="Times New Roman" w:hAnsi="Times New Roman"/>
            <w:noProof/>
            <w:rPrChange w:id="5210" w:author="." w:date="2009-05-30T00:43:00Z">
              <w:rPr>
                <w:rFonts w:ascii="Times New Roman" w:hAnsi="Times New Roman"/>
              </w:rPr>
            </w:rPrChange>
          </w:rPr>
          <w:t xml:space="preserve">, in </w:t>
        </w:r>
        <w:r w:rsidRPr="0033544C">
          <w:rPr>
            <w:rFonts w:ascii="Times New Roman" w:hAnsi="Times New Roman"/>
            <w:i/>
            <w:noProof/>
            <w:rPrChange w:id="5211" w:author="." w:date="2009-05-30T00:43:00Z">
              <w:rPr>
                <w:rFonts w:ascii="Times New Roman" w:hAnsi="Times New Roman"/>
              </w:rPr>
            </w:rPrChange>
          </w:rPr>
          <w:t>Proceedings of the 3rd International Workshop on Policies for Distributed Systems and Networks (POLICY'02)</w:t>
        </w:r>
        <w:r>
          <w:rPr>
            <w:rFonts w:ascii="Times New Roman" w:hAnsi="Times New Roman"/>
            <w:noProof/>
            <w:rPrChange w:id="5212" w:author="." w:date="2009-05-30T00:43:00Z">
              <w:rPr>
                <w:rFonts w:ascii="Times New Roman" w:hAnsi="Times New Roman"/>
              </w:rPr>
            </w:rPrChange>
          </w:rPr>
          <w:t>. 2002, IEEE Computer Society.</w:t>
        </w:r>
      </w:ins>
    </w:p>
    <w:p w:rsidR="00CF1EDE" w:rsidRPr="00CF1EDE" w:rsidRDefault="0033544C" w:rsidP="00CF1EDE">
      <w:pPr>
        <w:ind w:left="720" w:hanging="720"/>
        <w:rPr>
          <w:ins w:id="5213" w:author="." w:date="2009-05-30T03:16:00Z"/>
          <w:rFonts w:ascii="Times New Roman" w:hAnsi="Times New Roman"/>
          <w:noProof/>
          <w:rPrChange w:id="5214" w:author="." w:date="2009-05-30T00:43:00Z">
            <w:rPr>
              <w:ins w:id="5215" w:author="." w:date="2009-05-30T03:16:00Z"/>
            </w:rPr>
          </w:rPrChange>
        </w:rPr>
      </w:pPr>
      <w:ins w:id="5216" w:author="." w:date="2009-05-30T03:16:00Z">
        <w:r>
          <w:rPr>
            <w:rFonts w:ascii="Times New Roman" w:hAnsi="Times New Roman"/>
            <w:noProof/>
            <w:rPrChange w:id="5217" w:author="." w:date="2009-05-30T00:43:00Z">
              <w:rPr>
                <w:rFonts w:ascii="Times New Roman" w:hAnsi="Times New Roman"/>
              </w:rPr>
            </w:rPrChange>
          </w:rPr>
          <w:t>138.</w:t>
        </w:r>
        <w:r>
          <w:rPr>
            <w:rFonts w:ascii="Times New Roman" w:hAnsi="Times New Roman"/>
            <w:noProof/>
            <w:rPrChange w:id="5218" w:author="." w:date="2009-05-30T00:43:00Z">
              <w:rPr>
                <w:rFonts w:ascii="Times New Roman" w:hAnsi="Times New Roman"/>
              </w:rPr>
            </w:rPrChange>
          </w:rPr>
          <w:tab/>
          <w:t xml:space="preserve">Naedele, M., </w:t>
        </w:r>
        <w:r w:rsidRPr="0033544C">
          <w:rPr>
            <w:rFonts w:ascii="Times New Roman" w:hAnsi="Times New Roman"/>
            <w:i/>
            <w:noProof/>
            <w:rPrChange w:id="5219" w:author="." w:date="2009-05-30T00:43:00Z">
              <w:rPr>
                <w:rFonts w:ascii="Times New Roman" w:hAnsi="Times New Roman"/>
              </w:rPr>
            </w:rPrChange>
          </w:rPr>
          <w:t>Standards for XML and Web services security.</w:t>
        </w:r>
        <w:r>
          <w:rPr>
            <w:rFonts w:ascii="Times New Roman" w:hAnsi="Times New Roman"/>
            <w:noProof/>
            <w:rPrChange w:id="5220" w:author="." w:date="2009-05-30T00:43:00Z">
              <w:rPr>
                <w:rFonts w:ascii="Times New Roman" w:hAnsi="Times New Roman"/>
              </w:rPr>
            </w:rPrChange>
          </w:rPr>
          <w:t xml:space="preserve"> Computer, 2003. </w:t>
        </w:r>
        <w:r w:rsidRPr="0033544C">
          <w:rPr>
            <w:rFonts w:ascii="Times New Roman" w:hAnsi="Times New Roman"/>
            <w:b/>
            <w:noProof/>
            <w:rPrChange w:id="5221" w:author="." w:date="2009-05-30T00:43:00Z">
              <w:rPr>
                <w:rFonts w:ascii="Times New Roman" w:hAnsi="Times New Roman"/>
              </w:rPr>
            </w:rPrChange>
          </w:rPr>
          <w:t>36</w:t>
        </w:r>
        <w:r>
          <w:rPr>
            <w:rFonts w:ascii="Times New Roman" w:hAnsi="Times New Roman"/>
            <w:noProof/>
            <w:rPrChange w:id="5222" w:author="." w:date="2009-05-30T00:43:00Z">
              <w:rPr>
                <w:rFonts w:ascii="Times New Roman" w:hAnsi="Times New Roman"/>
              </w:rPr>
            </w:rPrChange>
          </w:rPr>
          <w:t>(4): p. 96-98.</w:t>
        </w:r>
      </w:ins>
    </w:p>
    <w:p w:rsidR="00CF1EDE" w:rsidRPr="00CF1EDE" w:rsidRDefault="0033544C" w:rsidP="00CF1EDE">
      <w:pPr>
        <w:ind w:left="720" w:hanging="720"/>
        <w:rPr>
          <w:ins w:id="5223" w:author="." w:date="2009-05-30T03:16:00Z"/>
          <w:rFonts w:ascii="Times New Roman" w:hAnsi="Times New Roman"/>
          <w:noProof/>
          <w:rPrChange w:id="5224" w:author="." w:date="2009-05-30T00:43:00Z">
            <w:rPr>
              <w:ins w:id="5225" w:author="." w:date="2009-05-30T03:16:00Z"/>
            </w:rPr>
          </w:rPrChange>
        </w:rPr>
      </w:pPr>
      <w:ins w:id="5226" w:author="." w:date="2009-05-30T03:16:00Z">
        <w:r>
          <w:rPr>
            <w:rFonts w:ascii="Times New Roman" w:hAnsi="Times New Roman"/>
            <w:noProof/>
            <w:rPrChange w:id="5227" w:author="." w:date="2009-05-30T00:43:00Z">
              <w:rPr>
                <w:rFonts w:ascii="Times New Roman" w:hAnsi="Times New Roman"/>
              </w:rPr>
            </w:rPrChange>
          </w:rPr>
          <w:t>139.</w:t>
        </w:r>
        <w:r>
          <w:rPr>
            <w:rFonts w:ascii="Times New Roman" w:hAnsi="Times New Roman"/>
            <w:noProof/>
            <w:rPrChange w:id="5228" w:author="." w:date="2009-05-30T00:43:00Z">
              <w:rPr>
                <w:rFonts w:ascii="Times New Roman" w:hAnsi="Times New Roman"/>
              </w:rPr>
            </w:rPrChange>
          </w:rPr>
          <w:tab/>
          <w:t xml:space="preserve">Lang, B., et al., </w:t>
        </w:r>
        <w:r w:rsidRPr="0033544C">
          <w:rPr>
            <w:rFonts w:ascii="Times New Roman" w:hAnsi="Times New Roman"/>
            <w:i/>
            <w:noProof/>
            <w:rPrChange w:id="5229" w:author="." w:date="2009-05-30T00:43:00Z">
              <w:rPr>
                <w:rFonts w:ascii="Times New Roman" w:hAnsi="Times New Roman"/>
              </w:rPr>
            </w:rPrChange>
          </w:rPr>
          <w:t>A Multipolicy Authorization Framework for Grid Security.</w:t>
        </w:r>
        <w:r>
          <w:rPr>
            <w:rFonts w:ascii="Times New Roman" w:hAnsi="Times New Roman"/>
            <w:noProof/>
            <w:rPrChange w:id="5230" w:author="." w:date="2009-05-30T00:43:00Z">
              <w:rPr>
                <w:rFonts w:ascii="Times New Roman" w:hAnsi="Times New Roman"/>
              </w:rPr>
            </w:rPrChange>
          </w:rPr>
          <w:t xml:space="preserve"> Proc. Fifth IEEE Symposium on Network Computing and Application, 2006.</w:t>
        </w:r>
      </w:ins>
    </w:p>
    <w:p w:rsidR="00CF1EDE" w:rsidRPr="00CF1EDE" w:rsidRDefault="0033544C" w:rsidP="00CF1EDE">
      <w:pPr>
        <w:ind w:left="720" w:hanging="720"/>
        <w:rPr>
          <w:ins w:id="5231" w:author="." w:date="2009-05-30T03:16:00Z"/>
          <w:rFonts w:ascii="Times New Roman" w:hAnsi="Times New Roman"/>
          <w:noProof/>
          <w:rPrChange w:id="5232" w:author="." w:date="2009-05-30T00:43:00Z">
            <w:rPr>
              <w:ins w:id="5233" w:author="." w:date="2009-05-30T03:16:00Z"/>
            </w:rPr>
          </w:rPrChange>
        </w:rPr>
      </w:pPr>
      <w:ins w:id="5234" w:author="." w:date="2009-05-30T03:16:00Z">
        <w:r>
          <w:rPr>
            <w:rFonts w:ascii="Times New Roman" w:hAnsi="Times New Roman"/>
            <w:noProof/>
            <w:rPrChange w:id="5235" w:author="." w:date="2009-05-30T00:43:00Z">
              <w:rPr>
                <w:rFonts w:ascii="Times New Roman" w:hAnsi="Times New Roman"/>
              </w:rPr>
            </w:rPrChange>
          </w:rPr>
          <w:t>140.</w:t>
        </w:r>
        <w:r>
          <w:rPr>
            <w:rFonts w:ascii="Times New Roman" w:hAnsi="Times New Roman"/>
            <w:noProof/>
            <w:rPrChange w:id="5236" w:author="." w:date="2009-05-30T00:43:00Z">
              <w:rPr>
                <w:rFonts w:ascii="Times New Roman" w:hAnsi="Times New Roman"/>
              </w:rPr>
            </w:rPrChange>
          </w:rPr>
          <w:tab/>
          <w:t xml:space="preserve">Neuman, B.C. and T. Ts'o, </w:t>
        </w:r>
        <w:r w:rsidRPr="0033544C">
          <w:rPr>
            <w:rFonts w:ascii="Times New Roman" w:hAnsi="Times New Roman"/>
            <w:i/>
            <w:noProof/>
            <w:rPrChange w:id="5237" w:author="." w:date="2009-05-30T00:43:00Z">
              <w:rPr>
                <w:rFonts w:ascii="Times New Roman" w:hAnsi="Times New Roman"/>
              </w:rPr>
            </w:rPrChange>
          </w:rPr>
          <w:t>Kerberos: An Authentication Service for Computer Networks.</w:t>
        </w:r>
        <w:r>
          <w:rPr>
            <w:rFonts w:ascii="Times New Roman" w:hAnsi="Times New Roman"/>
            <w:noProof/>
            <w:rPrChange w:id="5238" w:author="." w:date="2009-05-30T00:43:00Z">
              <w:rPr>
                <w:rFonts w:ascii="Times New Roman" w:hAnsi="Times New Roman"/>
              </w:rPr>
            </w:rPrChange>
          </w:rPr>
          <w:t xml:space="preserve"> Communications Magazine, IEEE, 1994. </w:t>
        </w:r>
        <w:r w:rsidRPr="0033544C">
          <w:rPr>
            <w:rFonts w:ascii="Times New Roman" w:hAnsi="Times New Roman"/>
            <w:b/>
            <w:noProof/>
            <w:rPrChange w:id="5239" w:author="." w:date="2009-05-30T00:43:00Z">
              <w:rPr>
                <w:rFonts w:ascii="Times New Roman" w:hAnsi="Times New Roman"/>
              </w:rPr>
            </w:rPrChange>
          </w:rPr>
          <w:t>32</w:t>
        </w:r>
        <w:r>
          <w:rPr>
            <w:rFonts w:ascii="Times New Roman" w:hAnsi="Times New Roman"/>
            <w:noProof/>
            <w:rPrChange w:id="5240" w:author="." w:date="2009-05-30T00:43:00Z">
              <w:rPr>
                <w:rFonts w:ascii="Times New Roman" w:hAnsi="Times New Roman"/>
              </w:rPr>
            </w:rPrChange>
          </w:rPr>
          <w:t>(9): p. 33-38.</w:t>
        </w:r>
      </w:ins>
    </w:p>
    <w:p w:rsidR="00CF1EDE" w:rsidRPr="00CF1EDE" w:rsidRDefault="0033544C" w:rsidP="00CF1EDE">
      <w:pPr>
        <w:ind w:left="720" w:hanging="720"/>
        <w:rPr>
          <w:ins w:id="5241" w:author="." w:date="2009-05-30T03:16:00Z"/>
          <w:rFonts w:ascii="Times New Roman" w:hAnsi="Times New Roman"/>
          <w:noProof/>
          <w:rPrChange w:id="5242" w:author="." w:date="2009-05-30T00:43:00Z">
            <w:rPr>
              <w:ins w:id="5243" w:author="." w:date="2009-05-30T03:16:00Z"/>
            </w:rPr>
          </w:rPrChange>
        </w:rPr>
      </w:pPr>
      <w:ins w:id="5244" w:author="." w:date="2009-05-30T03:16:00Z">
        <w:r>
          <w:rPr>
            <w:rFonts w:ascii="Times New Roman" w:hAnsi="Times New Roman"/>
            <w:noProof/>
            <w:rPrChange w:id="5245" w:author="." w:date="2009-05-30T00:43:00Z">
              <w:rPr>
                <w:rFonts w:ascii="Times New Roman" w:hAnsi="Times New Roman"/>
              </w:rPr>
            </w:rPrChange>
          </w:rPr>
          <w:t>141.</w:t>
        </w:r>
        <w:r>
          <w:rPr>
            <w:rFonts w:ascii="Times New Roman" w:hAnsi="Times New Roman"/>
            <w:noProof/>
            <w:rPrChange w:id="5246" w:author="." w:date="2009-05-30T00:43:00Z">
              <w:rPr>
                <w:rFonts w:ascii="Times New Roman" w:hAnsi="Times New Roman"/>
              </w:rPr>
            </w:rPrChange>
          </w:rPr>
          <w:tab/>
          <w:t xml:space="preserve">Thompson, M.R., A. Essiari, and S. Mudumbai, </w:t>
        </w:r>
        <w:r w:rsidRPr="0033544C">
          <w:rPr>
            <w:rFonts w:ascii="Times New Roman" w:hAnsi="Times New Roman"/>
            <w:i/>
            <w:noProof/>
            <w:rPrChange w:id="5247" w:author="." w:date="2009-05-30T00:43:00Z">
              <w:rPr>
                <w:rFonts w:ascii="Times New Roman" w:hAnsi="Times New Roman"/>
              </w:rPr>
            </w:rPrChange>
          </w:rPr>
          <w:t>Certificate-based authorization policy in a PKI environment.</w:t>
        </w:r>
        <w:r>
          <w:rPr>
            <w:rFonts w:ascii="Times New Roman" w:hAnsi="Times New Roman"/>
            <w:noProof/>
            <w:rPrChange w:id="5248" w:author="." w:date="2009-05-30T00:43:00Z">
              <w:rPr>
                <w:rFonts w:ascii="Times New Roman" w:hAnsi="Times New Roman"/>
              </w:rPr>
            </w:rPrChange>
          </w:rPr>
          <w:t xml:space="preserve"> ACM Transactions on Information and System Security (TISSEC), 2003. </w:t>
        </w:r>
        <w:r w:rsidRPr="0033544C">
          <w:rPr>
            <w:rFonts w:ascii="Times New Roman" w:hAnsi="Times New Roman"/>
            <w:b/>
            <w:noProof/>
            <w:rPrChange w:id="5249" w:author="." w:date="2009-05-30T00:43:00Z">
              <w:rPr>
                <w:rFonts w:ascii="Times New Roman" w:hAnsi="Times New Roman"/>
              </w:rPr>
            </w:rPrChange>
          </w:rPr>
          <w:t>6</w:t>
        </w:r>
        <w:r>
          <w:rPr>
            <w:rFonts w:ascii="Times New Roman" w:hAnsi="Times New Roman"/>
            <w:noProof/>
            <w:rPrChange w:id="5250" w:author="." w:date="2009-05-30T00:43:00Z">
              <w:rPr>
                <w:rFonts w:ascii="Times New Roman" w:hAnsi="Times New Roman"/>
              </w:rPr>
            </w:rPrChange>
          </w:rPr>
          <w:t>(4): p. 566-588.</w:t>
        </w:r>
      </w:ins>
    </w:p>
    <w:p w:rsidR="00CF1EDE" w:rsidRPr="00CF1EDE" w:rsidRDefault="0033544C" w:rsidP="00CF1EDE">
      <w:pPr>
        <w:ind w:left="720" w:hanging="720"/>
        <w:rPr>
          <w:ins w:id="5251" w:author="." w:date="2009-05-30T03:16:00Z"/>
          <w:rFonts w:ascii="Times New Roman" w:hAnsi="Times New Roman"/>
          <w:noProof/>
          <w:rPrChange w:id="5252" w:author="." w:date="2009-05-30T00:43:00Z">
            <w:rPr>
              <w:ins w:id="5253" w:author="." w:date="2009-05-30T03:16:00Z"/>
            </w:rPr>
          </w:rPrChange>
        </w:rPr>
      </w:pPr>
      <w:ins w:id="5254" w:author="." w:date="2009-05-30T03:16:00Z">
        <w:r>
          <w:rPr>
            <w:rFonts w:ascii="Times New Roman" w:hAnsi="Times New Roman"/>
            <w:noProof/>
            <w:rPrChange w:id="5255" w:author="." w:date="2009-05-30T00:43:00Z">
              <w:rPr>
                <w:rFonts w:ascii="Times New Roman" w:hAnsi="Times New Roman"/>
              </w:rPr>
            </w:rPrChange>
          </w:rPr>
          <w:t>142.</w:t>
        </w:r>
        <w:r>
          <w:rPr>
            <w:rFonts w:ascii="Times New Roman" w:hAnsi="Times New Roman"/>
            <w:noProof/>
            <w:rPrChange w:id="5256" w:author="." w:date="2009-05-30T00:43:00Z">
              <w:rPr>
                <w:rFonts w:ascii="Times New Roman" w:hAnsi="Times New Roman"/>
              </w:rPr>
            </w:rPrChange>
          </w:rPr>
          <w:tab/>
        </w:r>
        <w:r w:rsidRPr="0033544C">
          <w:rPr>
            <w:rFonts w:ascii="Times New Roman" w:hAnsi="Times New Roman"/>
            <w:i/>
            <w:noProof/>
            <w:rPrChange w:id="5257" w:author="." w:date="2009-05-30T00:43:00Z">
              <w:rPr>
                <w:rFonts w:ascii="Times New Roman" w:hAnsi="Times New Roman"/>
              </w:rPr>
            </w:rPrChange>
          </w:rPr>
          <w:t>Shibboleth</w:t>
        </w:r>
        <w:r>
          <w:rPr>
            <w:rFonts w:ascii="Times New Roman" w:hAnsi="Times New Roman"/>
            <w:noProof/>
            <w:rPrChange w:id="5258" w:author="." w:date="2009-05-30T00:43:00Z">
              <w:rPr>
                <w:rFonts w:ascii="Times New Roman" w:hAnsi="Times New Roman"/>
              </w:rPr>
            </w:rPrChange>
          </w:rPr>
          <w:t xml:space="preserve">. Available from: </w:t>
        </w:r>
        <w:r>
          <w:rPr>
            <w:rFonts w:ascii="Times New Roman" w:hAnsi="Times New Roman"/>
            <w:noProof/>
          </w:rPr>
          <w:fldChar w:fldCharType="begin"/>
        </w:r>
        <w:r w:rsidR="00CF1EDE">
          <w:rPr>
            <w:rFonts w:ascii="Times New Roman" w:hAnsi="Times New Roman"/>
            <w:noProof/>
          </w:rPr>
          <w:instrText xml:space="preserve"> HYPERLINK "http://shibboleth.internet2.edu/" </w:instrText>
        </w:r>
        <w:r>
          <w:rPr>
            <w:rFonts w:ascii="Times New Roman" w:hAnsi="Times New Roman"/>
            <w:noProof/>
          </w:rPr>
          <w:fldChar w:fldCharType="separate"/>
        </w:r>
        <w:r w:rsidRPr="0033544C">
          <w:rPr>
            <w:rStyle w:val="Hyperlink"/>
            <w:noProof/>
            <w:rPrChange w:id="5259" w:author="." w:date="2009-05-30T00:43:00Z">
              <w:rPr>
                <w:rFonts w:ascii="Times New Roman" w:hAnsi="Times New Roman"/>
              </w:rPr>
            </w:rPrChange>
          </w:rPr>
          <w:t>http://shibboleth.internet2.edu/</w:t>
        </w:r>
        <w:r>
          <w:rPr>
            <w:rFonts w:ascii="Times New Roman" w:hAnsi="Times New Roman"/>
            <w:noProof/>
          </w:rPr>
          <w:fldChar w:fldCharType="end"/>
        </w:r>
        <w:r>
          <w:rPr>
            <w:rFonts w:ascii="Times New Roman" w:hAnsi="Times New Roman"/>
            <w:noProof/>
            <w:rPrChange w:id="5260" w:author="." w:date="2009-05-30T00:43:00Z">
              <w:rPr>
                <w:rFonts w:ascii="Times New Roman" w:hAnsi="Times New Roman"/>
              </w:rPr>
            </w:rPrChange>
          </w:rPr>
          <w:t>.</w:t>
        </w:r>
      </w:ins>
    </w:p>
    <w:p w:rsidR="00CF1EDE" w:rsidRPr="00CF1EDE" w:rsidRDefault="0033544C" w:rsidP="00CF1EDE">
      <w:pPr>
        <w:ind w:left="720" w:hanging="720"/>
        <w:rPr>
          <w:ins w:id="5261" w:author="." w:date="2009-05-30T03:16:00Z"/>
          <w:rFonts w:ascii="Times New Roman" w:hAnsi="Times New Roman"/>
          <w:noProof/>
          <w:rPrChange w:id="5262" w:author="." w:date="2009-05-30T00:43:00Z">
            <w:rPr>
              <w:ins w:id="5263" w:author="." w:date="2009-05-30T03:16:00Z"/>
            </w:rPr>
          </w:rPrChange>
        </w:rPr>
      </w:pPr>
      <w:ins w:id="5264" w:author="." w:date="2009-05-30T03:16:00Z">
        <w:r>
          <w:rPr>
            <w:rFonts w:ascii="Times New Roman" w:hAnsi="Times New Roman"/>
            <w:noProof/>
            <w:rPrChange w:id="5265" w:author="." w:date="2009-05-30T00:43:00Z">
              <w:rPr>
                <w:rFonts w:ascii="Times New Roman" w:hAnsi="Times New Roman"/>
              </w:rPr>
            </w:rPrChange>
          </w:rPr>
          <w:t>143.</w:t>
        </w:r>
        <w:r>
          <w:rPr>
            <w:rFonts w:ascii="Times New Roman" w:hAnsi="Times New Roman"/>
            <w:noProof/>
            <w:rPrChange w:id="5266" w:author="." w:date="2009-05-30T00:43:00Z">
              <w:rPr>
                <w:rFonts w:ascii="Times New Roman" w:hAnsi="Times New Roman"/>
              </w:rPr>
            </w:rPrChange>
          </w:rPr>
          <w:tab/>
          <w:t xml:space="preserve">Welch, V., et al., </w:t>
        </w:r>
        <w:r w:rsidRPr="0033544C">
          <w:rPr>
            <w:rFonts w:ascii="Times New Roman" w:hAnsi="Times New Roman"/>
            <w:i/>
            <w:noProof/>
            <w:rPrChange w:id="5267" w:author="." w:date="2009-05-30T00:43:00Z">
              <w:rPr>
                <w:rFonts w:ascii="Times New Roman" w:hAnsi="Times New Roman"/>
              </w:rPr>
            </w:rPrChange>
          </w:rPr>
          <w:t>Attributes, Anonymity, and Access: Shibboleth and Globus Integration to Facilitate Grid Collaboration.</w:t>
        </w:r>
        <w:r>
          <w:rPr>
            <w:rFonts w:ascii="Times New Roman" w:hAnsi="Times New Roman"/>
            <w:noProof/>
            <w:rPrChange w:id="5268" w:author="." w:date="2009-05-30T00:43:00Z">
              <w:rPr>
                <w:rFonts w:ascii="Times New Roman" w:hAnsi="Times New Roman"/>
              </w:rPr>
            </w:rPrChange>
          </w:rPr>
          <w:t xml:space="preserve"> 4th Annual PKI R&amp;D Workshop, 2005.</w:t>
        </w:r>
      </w:ins>
    </w:p>
    <w:p w:rsidR="00CF1EDE" w:rsidRPr="00CF1EDE" w:rsidRDefault="0033544C" w:rsidP="00CF1EDE">
      <w:pPr>
        <w:ind w:left="720" w:hanging="720"/>
        <w:rPr>
          <w:ins w:id="5269" w:author="." w:date="2009-05-30T03:16:00Z"/>
          <w:rFonts w:ascii="Times New Roman" w:hAnsi="Times New Roman"/>
          <w:noProof/>
          <w:rPrChange w:id="5270" w:author="." w:date="2009-05-30T00:43:00Z">
            <w:rPr>
              <w:ins w:id="5271" w:author="." w:date="2009-05-30T03:16:00Z"/>
            </w:rPr>
          </w:rPrChange>
        </w:rPr>
      </w:pPr>
      <w:ins w:id="5272" w:author="." w:date="2009-05-30T03:16:00Z">
        <w:r>
          <w:rPr>
            <w:rFonts w:ascii="Times New Roman" w:hAnsi="Times New Roman"/>
            <w:noProof/>
            <w:rPrChange w:id="5273" w:author="." w:date="2009-05-30T00:43:00Z">
              <w:rPr>
                <w:rFonts w:ascii="Times New Roman" w:hAnsi="Times New Roman"/>
              </w:rPr>
            </w:rPrChange>
          </w:rPr>
          <w:t>144.</w:t>
        </w:r>
        <w:r>
          <w:rPr>
            <w:rFonts w:ascii="Times New Roman" w:hAnsi="Times New Roman"/>
            <w:noProof/>
            <w:rPrChange w:id="5274" w:author="." w:date="2009-05-30T00:43:00Z">
              <w:rPr>
                <w:rFonts w:ascii="Times New Roman" w:hAnsi="Times New Roman"/>
              </w:rPr>
            </w:rPrChange>
          </w:rPr>
          <w:tab/>
          <w:t xml:space="preserve">Barton, T., et al. </w:t>
        </w:r>
        <w:r w:rsidRPr="0033544C">
          <w:rPr>
            <w:rFonts w:ascii="Times New Roman" w:hAnsi="Times New Roman"/>
            <w:i/>
            <w:noProof/>
            <w:rPrChange w:id="5275" w:author="." w:date="2009-05-30T00:43:00Z">
              <w:rPr>
                <w:rFonts w:ascii="Times New Roman" w:hAnsi="Times New Roman"/>
              </w:rPr>
            </w:rPrChange>
          </w:rPr>
          <w:t>Identity Federation and Attribute-based Authorization through the Globus Toolkit, Shibboleth, Gridshib, and MyProxy</w:t>
        </w:r>
        <w:r>
          <w:rPr>
            <w:rFonts w:ascii="Times New Roman" w:hAnsi="Times New Roman"/>
            <w:noProof/>
            <w:rPrChange w:id="5276" w:author="." w:date="2009-05-30T00:43:00Z">
              <w:rPr>
                <w:rFonts w:ascii="Times New Roman" w:hAnsi="Times New Roman"/>
              </w:rPr>
            </w:rPrChange>
          </w:rPr>
          <w:t xml:space="preserve">. in </w:t>
        </w:r>
        <w:r w:rsidRPr="0033544C">
          <w:rPr>
            <w:rFonts w:ascii="Times New Roman" w:hAnsi="Times New Roman"/>
            <w:i/>
            <w:noProof/>
            <w:rPrChange w:id="5277" w:author="." w:date="2009-05-30T00:43:00Z">
              <w:rPr>
                <w:rFonts w:ascii="Times New Roman" w:hAnsi="Times New Roman"/>
              </w:rPr>
            </w:rPrChange>
          </w:rPr>
          <w:t>Proceedings of 5th Annual PKI R&amp;D Workshop</w:t>
        </w:r>
        <w:r>
          <w:rPr>
            <w:rFonts w:ascii="Times New Roman" w:hAnsi="Times New Roman"/>
            <w:noProof/>
            <w:rPrChange w:id="5278" w:author="." w:date="2009-05-30T00:43:00Z">
              <w:rPr>
                <w:rFonts w:ascii="Times New Roman" w:hAnsi="Times New Roman"/>
              </w:rPr>
            </w:rPrChange>
          </w:rPr>
          <w:t>. 2006.</w:t>
        </w:r>
      </w:ins>
    </w:p>
    <w:p w:rsidR="00CF1EDE" w:rsidRPr="00CF1EDE" w:rsidRDefault="0033544C" w:rsidP="00CF1EDE">
      <w:pPr>
        <w:ind w:left="720" w:hanging="720"/>
        <w:rPr>
          <w:ins w:id="5279" w:author="." w:date="2009-05-30T03:16:00Z"/>
          <w:rFonts w:ascii="Times New Roman" w:hAnsi="Times New Roman"/>
          <w:noProof/>
          <w:rPrChange w:id="5280" w:author="." w:date="2009-05-30T00:43:00Z">
            <w:rPr>
              <w:ins w:id="5281" w:author="." w:date="2009-05-30T03:16:00Z"/>
            </w:rPr>
          </w:rPrChange>
        </w:rPr>
      </w:pPr>
      <w:ins w:id="5282" w:author="." w:date="2009-05-30T03:16:00Z">
        <w:r>
          <w:rPr>
            <w:rFonts w:ascii="Times New Roman" w:hAnsi="Times New Roman"/>
            <w:noProof/>
            <w:rPrChange w:id="5283" w:author="." w:date="2009-05-30T00:43:00Z">
              <w:rPr>
                <w:rFonts w:ascii="Times New Roman" w:hAnsi="Times New Roman"/>
              </w:rPr>
            </w:rPrChange>
          </w:rPr>
          <w:t>145.</w:t>
        </w:r>
        <w:r>
          <w:rPr>
            <w:rFonts w:ascii="Times New Roman" w:hAnsi="Times New Roman"/>
            <w:noProof/>
            <w:rPrChange w:id="5284" w:author="." w:date="2009-05-30T00:43:00Z">
              <w:rPr>
                <w:rFonts w:ascii="Times New Roman" w:hAnsi="Times New Roman"/>
              </w:rPr>
            </w:rPrChange>
          </w:rPr>
          <w:tab/>
          <w:t xml:space="preserve">Alfieri, R., et al., </w:t>
        </w:r>
        <w:r w:rsidRPr="0033544C">
          <w:rPr>
            <w:rFonts w:ascii="Times New Roman" w:hAnsi="Times New Roman"/>
            <w:i/>
            <w:noProof/>
            <w:rPrChange w:id="5285" w:author="." w:date="2009-05-30T00:43:00Z">
              <w:rPr>
                <w:rFonts w:ascii="Times New Roman" w:hAnsi="Times New Roman"/>
              </w:rPr>
            </w:rPrChange>
          </w:rPr>
          <w:t>VOMS, an Authorization System for Virtual Organizations.</w:t>
        </w:r>
        <w:r>
          <w:rPr>
            <w:rFonts w:ascii="Times New Roman" w:hAnsi="Times New Roman"/>
            <w:noProof/>
            <w:rPrChange w:id="5286" w:author="." w:date="2009-05-30T00:43:00Z">
              <w:rPr>
                <w:rFonts w:ascii="Times New Roman" w:hAnsi="Times New Roman"/>
              </w:rPr>
            </w:rPrChange>
          </w:rPr>
          <w:t xml:space="preserve"> European Across Grids Conference, 2003. </w:t>
        </w:r>
        <w:r w:rsidRPr="0033544C">
          <w:rPr>
            <w:rFonts w:ascii="Times New Roman" w:hAnsi="Times New Roman"/>
            <w:b/>
            <w:noProof/>
            <w:rPrChange w:id="5287" w:author="." w:date="2009-05-30T00:43:00Z">
              <w:rPr>
                <w:rFonts w:ascii="Times New Roman" w:hAnsi="Times New Roman"/>
              </w:rPr>
            </w:rPrChange>
          </w:rPr>
          <w:t>2970</w:t>
        </w:r>
        <w:r>
          <w:rPr>
            <w:rFonts w:ascii="Times New Roman" w:hAnsi="Times New Roman"/>
            <w:noProof/>
            <w:rPrChange w:id="5288" w:author="." w:date="2009-05-30T00:43:00Z">
              <w:rPr>
                <w:rFonts w:ascii="Times New Roman" w:hAnsi="Times New Roman"/>
              </w:rPr>
            </w:rPrChange>
          </w:rPr>
          <w:t>: p. 33–40.</w:t>
        </w:r>
      </w:ins>
    </w:p>
    <w:p w:rsidR="00CF1EDE" w:rsidRPr="00CF1EDE" w:rsidRDefault="0033544C" w:rsidP="00CF1EDE">
      <w:pPr>
        <w:ind w:left="720" w:hanging="720"/>
        <w:rPr>
          <w:ins w:id="5289" w:author="." w:date="2009-05-30T03:16:00Z"/>
          <w:rFonts w:ascii="Times New Roman" w:hAnsi="Times New Roman"/>
          <w:noProof/>
          <w:rPrChange w:id="5290" w:author="." w:date="2009-05-30T00:43:00Z">
            <w:rPr>
              <w:ins w:id="5291" w:author="." w:date="2009-05-30T03:16:00Z"/>
            </w:rPr>
          </w:rPrChange>
        </w:rPr>
      </w:pPr>
      <w:ins w:id="5292" w:author="." w:date="2009-05-30T03:16:00Z">
        <w:r>
          <w:rPr>
            <w:rFonts w:ascii="Times New Roman" w:hAnsi="Times New Roman"/>
            <w:noProof/>
            <w:rPrChange w:id="5293" w:author="." w:date="2009-05-30T00:43:00Z">
              <w:rPr>
                <w:rFonts w:ascii="Times New Roman" w:hAnsi="Times New Roman"/>
              </w:rPr>
            </w:rPrChange>
          </w:rPr>
          <w:t>146.</w:t>
        </w:r>
        <w:r>
          <w:rPr>
            <w:rFonts w:ascii="Times New Roman" w:hAnsi="Times New Roman"/>
            <w:noProof/>
            <w:rPrChange w:id="5294" w:author="." w:date="2009-05-30T00:43:00Z">
              <w:rPr>
                <w:rFonts w:ascii="Times New Roman" w:hAnsi="Times New Roman"/>
              </w:rPr>
            </w:rPrChange>
          </w:rPr>
          <w:tab/>
          <w:t xml:space="preserve">Globus Alliance. </w:t>
        </w:r>
        <w:r w:rsidRPr="0033544C">
          <w:rPr>
            <w:rFonts w:ascii="Times New Roman" w:hAnsi="Times New Roman"/>
            <w:i/>
            <w:noProof/>
            <w:rPrChange w:id="5295" w:author="." w:date="2009-05-30T00:43:00Z">
              <w:rPr>
                <w:rFonts w:ascii="Times New Roman" w:hAnsi="Times New Roman"/>
              </w:rPr>
            </w:rPrChange>
          </w:rPr>
          <w:t>The Globus Project</w:t>
        </w:r>
        <w:r>
          <w:rPr>
            <w:rFonts w:ascii="Times New Roman" w:hAnsi="Times New Roman"/>
            <w:noProof/>
            <w:rPrChange w:id="5296" w:author="." w:date="2009-05-30T00:43:00Z">
              <w:rPr>
                <w:rFonts w:ascii="Times New Roman" w:hAnsi="Times New Roman"/>
              </w:rPr>
            </w:rPrChange>
          </w:rPr>
          <w:t xml:space="preserve">. ]; Available from: </w:t>
        </w:r>
        <w:r>
          <w:rPr>
            <w:rFonts w:ascii="Times New Roman" w:hAnsi="Times New Roman"/>
            <w:noProof/>
          </w:rPr>
          <w:fldChar w:fldCharType="begin"/>
        </w:r>
        <w:r w:rsidR="00CF1EDE">
          <w:rPr>
            <w:rFonts w:ascii="Times New Roman" w:hAnsi="Times New Roman"/>
            <w:noProof/>
          </w:rPr>
          <w:instrText xml:space="preserve"> HYPERLINK "http://www.globus.org/" </w:instrText>
        </w:r>
        <w:r>
          <w:rPr>
            <w:rFonts w:ascii="Times New Roman" w:hAnsi="Times New Roman"/>
            <w:noProof/>
          </w:rPr>
          <w:fldChar w:fldCharType="separate"/>
        </w:r>
        <w:r w:rsidRPr="0033544C">
          <w:rPr>
            <w:rStyle w:val="Hyperlink"/>
            <w:noProof/>
            <w:rPrChange w:id="5297" w:author="." w:date="2009-05-30T00:43:00Z">
              <w:rPr>
                <w:rFonts w:ascii="Times New Roman" w:hAnsi="Times New Roman"/>
              </w:rPr>
            </w:rPrChange>
          </w:rPr>
          <w:t>http://www.globus.org/</w:t>
        </w:r>
        <w:r>
          <w:rPr>
            <w:rFonts w:ascii="Times New Roman" w:hAnsi="Times New Roman"/>
            <w:noProof/>
          </w:rPr>
          <w:fldChar w:fldCharType="end"/>
        </w:r>
        <w:r>
          <w:rPr>
            <w:rFonts w:ascii="Times New Roman" w:hAnsi="Times New Roman"/>
            <w:noProof/>
            <w:rPrChange w:id="5298" w:author="." w:date="2009-05-30T00:43:00Z">
              <w:rPr>
                <w:rFonts w:ascii="Times New Roman" w:hAnsi="Times New Roman"/>
              </w:rPr>
            </w:rPrChange>
          </w:rPr>
          <w:t>.</w:t>
        </w:r>
      </w:ins>
    </w:p>
    <w:p w:rsidR="00CF1EDE" w:rsidRPr="00CF1EDE" w:rsidRDefault="0033544C" w:rsidP="00CF1EDE">
      <w:pPr>
        <w:ind w:left="720" w:hanging="720"/>
        <w:rPr>
          <w:ins w:id="5299" w:author="." w:date="2009-05-30T03:16:00Z"/>
          <w:rFonts w:ascii="Times New Roman" w:hAnsi="Times New Roman"/>
          <w:noProof/>
          <w:rPrChange w:id="5300" w:author="." w:date="2009-05-30T00:43:00Z">
            <w:rPr>
              <w:ins w:id="5301" w:author="." w:date="2009-05-30T03:16:00Z"/>
            </w:rPr>
          </w:rPrChange>
        </w:rPr>
      </w:pPr>
      <w:ins w:id="5302" w:author="." w:date="2009-05-30T03:16:00Z">
        <w:r>
          <w:rPr>
            <w:rFonts w:ascii="Times New Roman" w:hAnsi="Times New Roman"/>
            <w:noProof/>
            <w:rPrChange w:id="5303" w:author="." w:date="2009-05-30T00:43:00Z">
              <w:rPr>
                <w:rFonts w:ascii="Times New Roman" w:hAnsi="Times New Roman"/>
              </w:rPr>
            </w:rPrChange>
          </w:rPr>
          <w:t>147.</w:t>
        </w:r>
        <w:r>
          <w:rPr>
            <w:rFonts w:ascii="Times New Roman" w:hAnsi="Times New Roman"/>
            <w:noProof/>
            <w:rPrChange w:id="5304" w:author="." w:date="2009-05-30T00:43:00Z">
              <w:rPr>
                <w:rFonts w:ascii="Times New Roman" w:hAnsi="Times New Roman"/>
              </w:rPr>
            </w:rPrChange>
          </w:rPr>
          <w:tab/>
          <w:t xml:space="preserve">Katabi, D., M. Handley, and C. Rohrs, </w:t>
        </w:r>
        <w:r w:rsidRPr="0033544C">
          <w:rPr>
            <w:rFonts w:ascii="Times New Roman" w:hAnsi="Times New Roman"/>
            <w:i/>
            <w:noProof/>
            <w:rPrChange w:id="5305" w:author="." w:date="2009-05-30T00:43:00Z">
              <w:rPr>
                <w:rFonts w:ascii="Times New Roman" w:hAnsi="Times New Roman"/>
              </w:rPr>
            </w:rPrChange>
          </w:rPr>
          <w:t>Internet Congestion Control for Future High Bandwidth-Delay Product Environments.</w:t>
        </w:r>
        <w:r>
          <w:rPr>
            <w:rFonts w:ascii="Times New Roman" w:hAnsi="Times New Roman"/>
            <w:noProof/>
            <w:rPrChange w:id="5306" w:author="." w:date="2009-05-30T00:43:00Z">
              <w:rPr>
                <w:rFonts w:ascii="Times New Roman" w:hAnsi="Times New Roman"/>
              </w:rPr>
            </w:rPrChange>
          </w:rPr>
          <w:t xml:space="preserve"> Dina Katabi, Mark Handley, and Charles Rohrs, Internet Congestion Control for Future High Bandwidth-Delay Product Environments. ACM Sigcomm 2002, August 2002. URL </w:t>
        </w:r>
        <w:r>
          <w:rPr>
            <w:rFonts w:ascii="Times New Roman" w:hAnsi="Times New Roman"/>
            <w:noProof/>
          </w:rPr>
          <w:fldChar w:fldCharType="begin"/>
        </w:r>
        <w:r w:rsidR="00CF1EDE">
          <w:rPr>
            <w:rFonts w:ascii="Times New Roman" w:hAnsi="Times New Roman"/>
            <w:noProof/>
          </w:rPr>
          <w:instrText xml:space="preserve"> HYPERLINK "http://ana.lcs.mit.edu/dina/XCP/" </w:instrText>
        </w:r>
        <w:r>
          <w:rPr>
            <w:rFonts w:ascii="Times New Roman" w:hAnsi="Times New Roman"/>
            <w:noProof/>
          </w:rPr>
          <w:fldChar w:fldCharType="separate"/>
        </w:r>
        <w:r w:rsidRPr="0033544C">
          <w:rPr>
            <w:rStyle w:val="Hyperlink"/>
            <w:noProof/>
            <w:rPrChange w:id="5307" w:author="." w:date="2009-05-30T00:43:00Z">
              <w:rPr>
                <w:rFonts w:ascii="Times New Roman" w:hAnsi="Times New Roman"/>
              </w:rPr>
            </w:rPrChange>
          </w:rPr>
          <w:t>http://ana.lcs.mit.edu/dina/XCP/</w:t>
        </w:r>
        <w:r>
          <w:rPr>
            <w:rFonts w:ascii="Times New Roman" w:hAnsi="Times New Roman"/>
            <w:noProof/>
          </w:rPr>
          <w:fldChar w:fldCharType="end"/>
        </w:r>
        <w:r>
          <w:rPr>
            <w:rFonts w:ascii="Times New Roman" w:hAnsi="Times New Roman"/>
            <w:noProof/>
            <w:rPrChange w:id="5308" w:author="." w:date="2009-05-30T00:43:00Z">
              <w:rPr>
                <w:rFonts w:ascii="Times New Roman" w:hAnsi="Times New Roman"/>
              </w:rPr>
            </w:rPrChange>
          </w:rPr>
          <w:t>. 2002.</w:t>
        </w:r>
      </w:ins>
    </w:p>
    <w:p w:rsidR="00CF1EDE" w:rsidRPr="00CF1EDE" w:rsidRDefault="0033544C" w:rsidP="00CF1EDE">
      <w:pPr>
        <w:ind w:left="720" w:hanging="720"/>
        <w:rPr>
          <w:ins w:id="5309" w:author="." w:date="2009-05-30T03:16:00Z"/>
          <w:rFonts w:ascii="Times New Roman" w:hAnsi="Times New Roman"/>
          <w:noProof/>
          <w:rPrChange w:id="5310" w:author="." w:date="2009-05-30T00:43:00Z">
            <w:rPr>
              <w:ins w:id="5311" w:author="." w:date="2009-05-30T03:16:00Z"/>
            </w:rPr>
          </w:rPrChange>
        </w:rPr>
      </w:pPr>
      <w:ins w:id="5312" w:author="." w:date="2009-05-30T03:16:00Z">
        <w:r>
          <w:rPr>
            <w:rFonts w:ascii="Times New Roman" w:hAnsi="Times New Roman"/>
            <w:noProof/>
            <w:rPrChange w:id="5313" w:author="." w:date="2009-05-30T00:43:00Z">
              <w:rPr>
                <w:rFonts w:ascii="Times New Roman" w:hAnsi="Times New Roman"/>
              </w:rPr>
            </w:rPrChange>
          </w:rPr>
          <w:t>148.</w:t>
        </w:r>
        <w:r>
          <w:rPr>
            <w:rFonts w:ascii="Times New Roman" w:hAnsi="Times New Roman"/>
            <w:noProof/>
            <w:rPrChange w:id="5314" w:author="." w:date="2009-05-30T00:43:00Z">
              <w:rPr>
                <w:rFonts w:ascii="Times New Roman" w:hAnsi="Times New Roman"/>
              </w:rPr>
            </w:rPrChange>
          </w:rPr>
          <w:tab/>
          <w:t xml:space="preserve">Floyd, S., et al., </w:t>
        </w:r>
        <w:r w:rsidRPr="0033544C">
          <w:rPr>
            <w:rFonts w:ascii="Times New Roman" w:hAnsi="Times New Roman"/>
            <w:i/>
            <w:noProof/>
            <w:rPrChange w:id="5315" w:author="." w:date="2009-05-30T00:43:00Z">
              <w:rPr>
                <w:rFonts w:ascii="Times New Roman" w:hAnsi="Times New Roman"/>
              </w:rPr>
            </w:rPrChange>
          </w:rPr>
          <w:t>Equation-based congestion control for unicast applications.</w:t>
        </w:r>
        <w:r>
          <w:rPr>
            <w:rFonts w:ascii="Times New Roman" w:hAnsi="Times New Roman"/>
            <w:noProof/>
            <w:rPrChange w:id="5316" w:author="." w:date="2009-05-30T00:43:00Z">
              <w:rPr>
                <w:rFonts w:ascii="Times New Roman" w:hAnsi="Times New Roman"/>
              </w:rPr>
            </w:rPrChange>
          </w:rPr>
          <w:t xml:space="preserve"> Proceedings of the conference on Applications, Technologies, Architectures, and Protocols for Computer Communication, 2000: p. 43-56.</w:t>
        </w:r>
      </w:ins>
    </w:p>
    <w:p w:rsidR="00CF1EDE" w:rsidRPr="00CF1EDE" w:rsidRDefault="0033544C" w:rsidP="00CF1EDE">
      <w:pPr>
        <w:ind w:left="720" w:hanging="720"/>
        <w:rPr>
          <w:ins w:id="5317" w:author="." w:date="2009-05-30T03:16:00Z"/>
          <w:rFonts w:ascii="Times New Roman" w:hAnsi="Times New Roman"/>
          <w:noProof/>
          <w:rPrChange w:id="5318" w:author="." w:date="2009-05-30T00:43:00Z">
            <w:rPr>
              <w:ins w:id="5319" w:author="." w:date="2009-05-30T03:16:00Z"/>
            </w:rPr>
          </w:rPrChange>
        </w:rPr>
      </w:pPr>
      <w:ins w:id="5320" w:author="." w:date="2009-05-30T03:16:00Z">
        <w:r>
          <w:rPr>
            <w:rFonts w:ascii="Times New Roman" w:hAnsi="Times New Roman"/>
            <w:noProof/>
            <w:rPrChange w:id="5321" w:author="." w:date="2009-05-30T00:43:00Z">
              <w:rPr>
                <w:rFonts w:ascii="Times New Roman" w:hAnsi="Times New Roman"/>
              </w:rPr>
            </w:rPrChange>
          </w:rPr>
          <w:t>149.</w:t>
        </w:r>
        <w:r>
          <w:rPr>
            <w:rFonts w:ascii="Times New Roman" w:hAnsi="Times New Roman"/>
            <w:noProof/>
            <w:rPrChange w:id="5322" w:author="." w:date="2009-05-30T00:43:00Z">
              <w:rPr>
                <w:rFonts w:ascii="Times New Roman" w:hAnsi="Times New Roman"/>
              </w:rPr>
            </w:rPrChange>
          </w:rPr>
          <w:tab/>
          <w:t xml:space="preserve">Lim, S.B., et al., </w:t>
        </w:r>
        <w:r w:rsidRPr="0033544C">
          <w:rPr>
            <w:rFonts w:ascii="Times New Roman" w:hAnsi="Times New Roman"/>
            <w:i/>
            <w:noProof/>
            <w:rPrChange w:id="5323" w:author="." w:date="2009-05-30T00:43:00Z">
              <w:rPr>
                <w:rFonts w:ascii="Times New Roman" w:hAnsi="Times New Roman"/>
              </w:rPr>
            </w:rPrChange>
          </w:rPr>
          <w:t>GridFTP and Parallel TCP Support in NaradaBrokering.</w:t>
        </w:r>
        <w:r>
          <w:rPr>
            <w:rFonts w:ascii="Times New Roman" w:hAnsi="Times New Roman"/>
            <w:noProof/>
            <w:rPrChange w:id="5324" w:author="." w:date="2009-05-30T00:43:00Z">
              <w:rPr>
                <w:rFonts w:ascii="Times New Roman" w:hAnsi="Times New Roman"/>
              </w:rPr>
            </w:rPrChange>
          </w:rPr>
          <w:t xml:space="preserve"> Distributed And Parallel Computing: 6th International Conference on Algorithms and Architectures for Parallel Processing, ICA3PP, Melbourne, Australia, October 2-3, 2005: Proceedings, 2005.</w:t>
        </w:r>
      </w:ins>
    </w:p>
    <w:p w:rsidR="00CF1EDE" w:rsidRPr="00CF1EDE" w:rsidRDefault="0033544C" w:rsidP="00CF1EDE">
      <w:pPr>
        <w:ind w:left="720" w:hanging="720"/>
        <w:rPr>
          <w:ins w:id="5325" w:author="." w:date="2009-05-30T03:16:00Z"/>
          <w:rFonts w:ascii="Times New Roman" w:hAnsi="Times New Roman"/>
          <w:noProof/>
          <w:rPrChange w:id="5326" w:author="." w:date="2009-05-30T00:43:00Z">
            <w:rPr>
              <w:ins w:id="5327" w:author="." w:date="2009-05-30T03:16:00Z"/>
            </w:rPr>
          </w:rPrChange>
        </w:rPr>
      </w:pPr>
      <w:ins w:id="5328" w:author="." w:date="2009-05-30T03:16:00Z">
        <w:r>
          <w:rPr>
            <w:rFonts w:ascii="Times New Roman" w:hAnsi="Times New Roman"/>
            <w:noProof/>
            <w:rPrChange w:id="5329" w:author="." w:date="2009-05-30T00:43:00Z">
              <w:rPr>
                <w:rFonts w:ascii="Times New Roman" w:hAnsi="Times New Roman"/>
              </w:rPr>
            </w:rPrChange>
          </w:rPr>
          <w:t>150.</w:t>
        </w:r>
        <w:r>
          <w:rPr>
            <w:rFonts w:ascii="Times New Roman" w:hAnsi="Times New Roman"/>
            <w:noProof/>
            <w:rPrChange w:id="5330" w:author="." w:date="2009-05-30T00:43:00Z">
              <w:rPr>
                <w:rFonts w:ascii="Times New Roman" w:hAnsi="Times New Roman"/>
              </w:rPr>
            </w:rPrChange>
          </w:rPr>
          <w:tab/>
          <w:t xml:space="preserve">Burnap, P., Bulut, H., Pallickara, S., Fox, G., Walker, D., A. Kaplan, B. Yildiz, and Nacar, M. A. </w:t>
        </w:r>
        <w:r w:rsidRPr="0033544C">
          <w:rPr>
            <w:rFonts w:ascii="Times New Roman" w:hAnsi="Times New Roman"/>
            <w:i/>
            <w:noProof/>
            <w:rPrChange w:id="5331" w:author="." w:date="2009-05-30T00:43:00Z">
              <w:rPr>
                <w:rFonts w:ascii="Times New Roman" w:hAnsi="Times New Roman"/>
              </w:rPr>
            </w:rPrChange>
          </w:rPr>
          <w:t>Worldwide Messaging Support for High Performance Real-time Collaboration</w:t>
        </w:r>
        <w:r>
          <w:rPr>
            <w:rFonts w:ascii="Times New Roman" w:hAnsi="Times New Roman"/>
            <w:noProof/>
            <w:rPrChange w:id="5332" w:author="." w:date="2009-05-30T00:43:00Z">
              <w:rPr>
                <w:rFonts w:ascii="Times New Roman" w:hAnsi="Times New Roman"/>
              </w:rPr>
            </w:rPrChange>
          </w:rPr>
          <w:t xml:space="preserve">. in </w:t>
        </w:r>
        <w:r w:rsidRPr="0033544C">
          <w:rPr>
            <w:rFonts w:ascii="Times New Roman" w:hAnsi="Times New Roman"/>
            <w:i/>
            <w:noProof/>
            <w:rPrChange w:id="5333" w:author="." w:date="2009-05-30T00:43:00Z">
              <w:rPr>
                <w:rFonts w:ascii="Times New Roman" w:hAnsi="Times New Roman"/>
              </w:rPr>
            </w:rPrChange>
          </w:rPr>
          <w:t>The UK e-Science All Hands Meeting</w:t>
        </w:r>
        <w:r>
          <w:rPr>
            <w:rFonts w:ascii="Times New Roman" w:hAnsi="Times New Roman"/>
            <w:noProof/>
            <w:rPrChange w:id="5334" w:author="." w:date="2009-05-30T00:43:00Z">
              <w:rPr>
                <w:rFonts w:ascii="Times New Roman" w:hAnsi="Times New Roman"/>
              </w:rPr>
            </w:rPrChange>
          </w:rPr>
          <w:t>. 2005. Nottingham, UK.</w:t>
        </w:r>
      </w:ins>
    </w:p>
    <w:p w:rsidR="00CF1EDE" w:rsidRPr="00CF1EDE" w:rsidRDefault="0033544C" w:rsidP="00CF1EDE">
      <w:pPr>
        <w:ind w:left="720" w:hanging="720"/>
        <w:rPr>
          <w:ins w:id="5335" w:author="." w:date="2009-05-30T03:16:00Z"/>
          <w:rFonts w:ascii="Times New Roman" w:hAnsi="Times New Roman"/>
          <w:noProof/>
          <w:rPrChange w:id="5336" w:author="." w:date="2009-05-30T00:43:00Z">
            <w:rPr>
              <w:ins w:id="5337" w:author="." w:date="2009-05-30T03:16:00Z"/>
            </w:rPr>
          </w:rPrChange>
        </w:rPr>
      </w:pPr>
      <w:ins w:id="5338" w:author="." w:date="2009-05-30T03:16:00Z">
        <w:r>
          <w:rPr>
            <w:rFonts w:ascii="Times New Roman" w:hAnsi="Times New Roman"/>
            <w:noProof/>
            <w:rPrChange w:id="5339" w:author="." w:date="2009-05-30T00:43:00Z">
              <w:rPr>
                <w:rFonts w:ascii="Times New Roman" w:hAnsi="Times New Roman"/>
              </w:rPr>
            </w:rPrChange>
          </w:rPr>
          <w:lastRenderedPageBreak/>
          <w:t>151.</w:t>
        </w:r>
        <w:r>
          <w:rPr>
            <w:rFonts w:ascii="Times New Roman" w:hAnsi="Times New Roman"/>
            <w:noProof/>
            <w:rPrChange w:id="5340" w:author="." w:date="2009-05-30T00:43:00Z">
              <w:rPr>
                <w:rFonts w:ascii="Times New Roman" w:hAnsi="Times New Roman"/>
              </w:rPr>
            </w:rPrChange>
          </w:rPr>
          <w:tab/>
          <w:t xml:space="preserve">Al-Kiswany, S., et al., </w:t>
        </w:r>
        <w:r w:rsidRPr="0033544C">
          <w:rPr>
            <w:rFonts w:ascii="Times New Roman" w:hAnsi="Times New Roman"/>
            <w:i/>
            <w:noProof/>
            <w:rPrChange w:id="5341" w:author="." w:date="2009-05-30T00:43:00Z">
              <w:rPr>
                <w:rFonts w:ascii="Times New Roman" w:hAnsi="Times New Roman"/>
              </w:rPr>
            </w:rPrChange>
          </w:rPr>
          <w:t>Are P2P Data-Dissemination Techniques Viable in Today's Data-Intensive Scientific Collaborations?</w:t>
        </w:r>
        <w:r>
          <w:rPr>
            <w:rFonts w:ascii="Times New Roman" w:hAnsi="Times New Roman"/>
            <w:noProof/>
            <w:rPrChange w:id="5342" w:author="." w:date="2009-05-30T00:43:00Z">
              <w:rPr>
                <w:rFonts w:ascii="Times New Roman" w:hAnsi="Times New Roman"/>
              </w:rPr>
            </w:rPrChange>
          </w:rPr>
          <w:t xml:space="preserve"> Lecture Notes in Computer Science, 2007. </w:t>
        </w:r>
        <w:r w:rsidRPr="0033544C">
          <w:rPr>
            <w:rFonts w:ascii="Times New Roman" w:hAnsi="Times New Roman"/>
            <w:b/>
            <w:noProof/>
            <w:rPrChange w:id="5343" w:author="." w:date="2009-05-30T00:43:00Z">
              <w:rPr>
                <w:rFonts w:ascii="Times New Roman" w:hAnsi="Times New Roman"/>
              </w:rPr>
            </w:rPrChange>
          </w:rPr>
          <w:t>4641</w:t>
        </w:r>
        <w:r>
          <w:rPr>
            <w:rFonts w:ascii="Times New Roman" w:hAnsi="Times New Roman"/>
            <w:noProof/>
            <w:rPrChange w:id="5344" w:author="." w:date="2009-05-30T00:43:00Z">
              <w:rPr>
                <w:rFonts w:ascii="Times New Roman" w:hAnsi="Times New Roman"/>
              </w:rPr>
            </w:rPrChange>
          </w:rPr>
          <w:t>: p. 404.</w:t>
        </w:r>
      </w:ins>
    </w:p>
    <w:p w:rsidR="00CF1EDE" w:rsidRDefault="00CF1EDE" w:rsidP="00CF1EDE">
      <w:pPr>
        <w:ind w:left="720" w:hanging="720"/>
        <w:rPr>
          <w:ins w:id="5345" w:author="." w:date="2009-05-30T03:16:00Z"/>
          <w:rFonts w:ascii="Times New Roman" w:hAnsi="Times New Roman"/>
          <w:noProof/>
        </w:rPr>
      </w:pPr>
    </w:p>
    <w:p w:rsidR="005876AF" w:rsidRPr="005876AF" w:rsidDel="00CF1EDE" w:rsidRDefault="005876AF" w:rsidP="009D22B0">
      <w:pPr>
        <w:spacing w:line="480" w:lineRule="auto"/>
        <w:ind w:left="720" w:hanging="720"/>
        <w:rPr>
          <w:ins w:id="5346" w:author="." w:date="2009-05-30T03:16:00Z"/>
          <w:rFonts w:ascii="Times New Roman" w:hAnsi="Times New Roman"/>
          <w:noProof/>
        </w:rPr>
      </w:pPr>
      <w:ins w:id="5347" w:author="." w:date="2009-05-30T03:16:00Z">
        <w:r w:rsidRPr="005876AF" w:rsidDel="00CF1EDE">
          <w:rPr>
            <w:rFonts w:ascii="Times New Roman" w:hAnsi="Times New Roman"/>
            <w:noProof/>
          </w:rPr>
          <w:t>1.</w:t>
        </w:r>
        <w:r w:rsidRPr="005876AF" w:rsidDel="00CF1EDE">
          <w:rPr>
            <w:rFonts w:ascii="Times New Roman" w:hAnsi="Times New Roman"/>
            <w:noProof/>
          </w:rPr>
          <w:tab/>
          <w:t xml:space="preserve">Bell, G., J. Gray, and A. Szalay, </w:t>
        </w:r>
        <w:r w:rsidRPr="005876AF" w:rsidDel="00CF1EDE">
          <w:rPr>
            <w:rFonts w:ascii="Times New Roman" w:hAnsi="Times New Roman"/>
            <w:i/>
            <w:noProof/>
          </w:rPr>
          <w:t>Petascale Computational Systems.</w:t>
        </w:r>
        <w:r w:rsidRPr="005876AF" w:rsidDel="00CF1EDE">
          <w:rPr>
            <w:rFonts w:ascii="Times New Roman" w:hAnsi="Times New Roman"/>
            <w:noProof/>
          </w:rPr>
          <w:t xml:space="preserve"> Computer, 2006. </w:t>
        </w:r>
        <w:r w:rsidRPr="005876AF" w:rsidDel="00CF1EDE">
          <w:rPr>
            <w:rFonts w:ascii="Times New Roman" w:hAnsi="Times New Roman"/>
            <w:b/>
            <w:noProof/>
          </w:rPr>
          <w:t>39</w:t>
        </w:r>
        <w:r w:rsidRPr="005876AF" w:rsidDel="00CF1EDE">
          <w:rPr>
            <w:rFonts w:ascii="Times New Roman" w:hAnsi="Times New Roman"/>
            <w:noProof/>
          </w:rPr>
          <w:t>(1): p. 110-112.</w:t>
        </w:r>
      </w:ins>
    </w:p>
    <w:p w:rsidR="005876AF" w:rsidRPr="005876AF" w:rsidDel="00CF1EDE" w:rsidRDefault="005876AF" w:rsidP="009D22B0">
      <w:pPr>
        <w:spacing w:line="480" w:lineRule="auto"/>
        <w:ind w:left="720" w:hanging="720"/>
        <w:rPr>
          <w:ins w:id="5348" w:author="." w:date="2009-05-30T03:16:00Z"/>
          <w:rFonts w:ascii="Times New Roman" w:hAnsi="Times New Roman"/>
          <w:noProof/>
        </w:rPr>
      </w:pPr>
      <w:ins w:id="5349" w:author="." w:date="2009-05-30T03:16:00Z">
        <w:r w:rsidRPr="005876AF" w:rsidDel="00CF1EDE">
          <w:rPr>
            <w:rFonts w:ascii="Times New Roman" w:hAnsi="Times New Roman"/>
            <w:noProof/>
          </w:rPr>
          <w:t>2.</w:t>
        </w:r>
        <w:r w:rsidRPr="005876AF" w:rsidDel="00CF1EDE">
          <w:rPr>
            <w:rFonts w:ascii="Times New Roman" w:hAnsi="Times New Roman"/>
            <w:noProof/>
          </w:rPr>
          <w:tab/>
          <w:t xml:space="preserve">Foster, I. and C. Kesselman, </w:t>
        </w:r>
        <w:r w:rsidRPr="005876AF" w:rsidDel="00CF1EDE">
          <w:rPr>
            <w:rFonts w:ascii="Times New Roman" w:hAnsi="Times New Roman"/>
            <w:i/>
            <w:noProof/>
          </w:rPr>
          <w:t>The Grid: Blueprint for a New Computing Infrastructure</w:t>
        </w:r>
        <w:r w:rsidRPr="005876AF" w:rsidDel="00CF1EDE">
          <w:rPr>
            <w:rFonts w:ascii="Times New Roman" w:hAnsi="Times New Roman"/>
            <w:noProof/>
          </w:rPr>
          <w:t>. Morgan Kaufiuiann, San Francisco, CA. Vol. 211. 1999.</w:t>
        </w:r>
      </w:ins>
    </w:p>
    <w:p w:rsidR="005876AF" w:rsidRPr="005876AF" w:rsidDel="00CF1EDE" w:rsidRDefault="005876AF" w:rsidP="009D22B0">
      <w:pPr>
        <w:spacing w:line="480" w:lineRule="auto"/>
        <w:ind w:left="720" w:hanging="720"/>
        <w:rPr>
          <w:ins w:id="5350" w:author="." w:date="2009-05-30T03:16:00Z"/>
          <w:rFonts w:ascii="Times New Roman" w:hAnsi="Times New Roman"/>
          <w:noProof/>
        </w:rPr>
      </w:pPr>
      <w:ins w:id="5351" w:author="." w:date="2009-05-30T03:16:00Z">
        <w:r w:rsidRPr="005876AF" w:rsidDel="00CF1EDE">
          <w:rPr>
            <w:rFonts w:ascii="Times New Roman" w:hAnsi="Times New Roman"/>
            <w:noProof/>
          </w:rPr>
          <w:t>3.</w:t>
        </w:r>
        <w:r w:rsidRPr="005876AF" w:rsidDel="00CF1EDE">
          <w:rPr>
            <w:rFonts w:ascii="Times New Roman" w:hAnsi="Times New Roman"/>
            <w:noProof/>
          </w:rPr>
          <w:tab/>
          <w:t xml:space="preserve">Foster, I., et al., </w:t>
        </w:r>
        <w:r w:rsidRPr="005876AF" w:rsidDel="00CF1EDE">
          <w:rPr>
            <w:rFonts w:ascii="Times New Roman" w:hAnsi="Times New Roman"/>
            <w:i/>
            <w:noProof/>
          </w:rPr>
          <w:t>The Physiology of the Grid: An Open Grid Services Architecture for Distributed Systems Integration, June 2002.</w:t>
        </w:r>
        <w:r w:rsidRPr="005876AF" w:rsidDel="00CF1EDE">
          <w:rPr>
            <w:rFonts w:ascii="Times New Roman" w:hAnsi="Times New Roman"/>
            <w:noProof/>
          </w:rPr>
          <w:t xml:space="preserve"> Open Grid Service Infrastructure WG, Global Grid Forum, 2002.</w:t>
        </w:r>
      </w:ins>
    </w:p>
    <w:p w:rsidR="005876AF" w:rsidRPr="005876AF" w:rsidDel="00CF1EDE" w:rsidRDefault="005876AF" w:rsidP="009D22B0">
      <w:pPr>
        <w:spacing w:line="480" w:lineRule="auto"/>
        <w:ind w:left="720" w:hanging="720"/>
        <w:rPr>
          <w:ins w:id="5352" w:author="." w:date="2009-05-30T03:16:00Z"/>
          <w:rFonts w:ascii="Times New Roman" w:hAnsi="Times New Roman"/>
          <w:noProof/>
        </w:rPr>
      </w:pPr>
      <w:ins w:id="5353" w:author="." w:date="2009-05-30T03:16:00Z">
        <w:r w:rsidRPr="005876AF" w:rsidDel="00CF1EDE">
          <w:rPr>
            <w:rFonts w:ascii="Times New Roman" w:hAnsi="Times New Roman"/>
            <w:noProof/>
          </w:rPr>
          <w:t>4.</w:t>
        </w:r>
        <w:r w:rsidRPr="005876AF" w:rsidDel="00CF1EDE">
          <w:rPr>
            <w:rFonts w:ascii="Times New Roman" w:hAnsi="Times New Roman"/>
            <w:noProof/>
          </w:rPr>
          <w:tab/>
          <w:t xml:space="preserve">Foster, I., et al., </w:t>
        </w:r>
        <w:r w:rsidRPr="005876AF" w:rsidDel="00CF1EDE">
          <w:rPr>
            <w:rFonts w:ascii="Times New Roman" w:hAnsi="Times New Roman"/>
            <w:i/>
            <w:noProof/>
          </w:rPr>
          <w:t>A Security Architecture for Computational Grids</w:t>
        </w:r>
        <w:r w:rsidRPr="005876AF" w:rsidDel="00CF1EDE">
          <w:rPr>
            <w:rFonts w:ascii="Times New Roman" w:hAnsi="Times New Roman"/>
            <w:noProof/>
          </w:rPr>
          <w:t xml:space="preserve">, in </w:t>
        </w:r>
        <w:r w:rsidRPr="005876AF" w:rsidDel="00CF1EDE">
          <w:rPr>
            <w:rFonts w:ascii="Times New Roman" w:hAnsi="Times New Roman"/>
            <w:i/>
            <w:noProof/>
          </w:rPr>
          <w:t>Proceedings of the 5th ACM conference on Computer and communications security</w:t>
        </w:r>
        <w:r w:rsidRPr="005876AF" w:rsidDel="00CF1EDE">
          <w:rPr>
            <w:rFonts w:ascii="Times New Roman" w:hAnsi="Times New Roman"/>
            <w:noProof/>
          </w:rPr>
          <w:t>. 1998, ACM: San Francisco, California, United States.</w:t>
        </w:r>
      </w:ins>
    </w:p>
    <w:p w:rsidR="005876AF" w:rsidRPr="005876AF" w:rsidDel="00CF1EDE" w:rsidRDefault="005876AF" w:rsidP="009D22B0">
      <w:pPr>
        <w:spacing w:line="480" w:lineRule="auto"/>
        <w:ind w:left="720" w:hanging="720"/>
        <w:rPr>
          <w:ins w:id="5354" w:author="." w:date="2009-05-30T03:16:00Z"/>
          <w:rFonts w:ascii="Times New Roman" w:hAnsi="Times New Roman"/>
          <w:noProof/>
        </w:rPr>
      </w:pPr>
      <w:ins w:id="5355" w:author="." w:date="2009-05-30T03:16:00Z">
        <w:r w:rsidRPr="005876AF" w:rsidDel="00CF1EDE">
          <w:rPr>
            <w:rFonts w:ascii="Times New Roman" w:hAnsi="Times New Roman"/>
            <w:noProof/>
          </w:rPr>
          <w:t>5.</w:t>
        </w:r>
        <w:r w:rsidRPr="005876AF" w:rsidDel="00CF1EDE">
          <w:rPr>
            <w:rFonts w:ascii="Times New Roman" w:hAnsi="Times New Roman"/>
            <w:noProof/>
          </w:rPr>
          <w:tab/>
          <w:t xml:space="preserve">Foster, I., C. Kesselman, and S. Tuecke, </w:t>
        </w:r>
        <w:r w:rsidRPr="005876AF" w:rsidDel="00CF1EDE">
          <w:rPr>
            <w:rFonts w:ascii="Times New Roman" w:hAnsi="Times New Roman"/>
            <w:i/>
            <w:noProof/>
          </w:rPr>
          <w:t>The Anatomy of the Grid: Enabling Scalable Virtual Organizations.</w:t>
        </w:r>
        <w:r w:rsidRPr="005876AF" w:rsidDel="00CF1EDE">
          <w:rPr>
            <w:rFonts w:ascii="Times New Roman" w:hAnsi="Times New Roman"/>
            <w:noProof/>
          </w:rPr>
          <w:t xml:space="preserve"> International Journal of Supercomputer Applications, 2001. </w:t>
        </w:r>
        <w:r w:rsidRPr="005876AF" w:rsidDel="00CF1EDE">
          <w:rPr>
            <w:rFonts w:ascii="Times New Roman" w:hAnsi="Times New Roman"/>
            <w:b/>
            <w:noProof/>
          </w:rPr>
          <w:t>15</w:t>
        </w:r>
        <w:r w:rsidRPr="005876AF" w:rsidDel="00CF1EDE">
          <w:rPr>
            <w:rFonts w:ascii="Times New Roman" w:hAnsi="Times New Roman"/>
            <w:noProof/>
          </w:rPr>
          <w:t>(3): p. 200–222.</w:t>
        </w:r>
      </w:ins>
    </w:p>
    <w:p w:rsidR="005876AF" w:rsidRPr="005876AF" w:rsidDel="00CF1EDE" w:rsidRDefault="005876AF" w:rsidP="009D22B0">
      <w:pPr>
        <w:spacing w:line="480" w:lineRule="auto"/>
        <w:ind w:left="720" w:hanging="720"/>
        <w:rPr>
          <w:ins w:id="5356" w:author="." w:date="2009-05-30T03:16:00Z"/>
          <w:rFonts w:ascii="Times New Roman" w:hAnsi="Times New Roman"/>
          <w:noProof/>
        </w:rPr>
      </w:pPr>
      <w:ins w:id="5357" w:author="." w:date="2009-05-30T03:16:00Z">
        <w:r w:rsidRPr="005876AF" w:rsidDel="00CF1EDE">
          <w:rPr>
            <w:rFonts w:ascii="Times New Roman" w:hAnsi="Times New Roman"/>
            <w:noProof/>
          </w:rPr>
          <w:t>6.</w:t>
        </w:r>
        <w:r w:rsidRPr="005876AF" w:rsidDel="00CF1EDE">
          <w:rPr>
            <w:rFonts w:ascii="Times New Roman" w:hAnsi="Times New Roman"/>
            <w:noProof/>
          </w:rPr>
          <w:tab/>
          <w:t xml:space="preserve">Graham, S.L., M. Snir, and C.A. Patterson, </w:t>
        </w:r>
        <w:r w:rsidRPr="005876AF" w:rsidDel="00CF1EDE">
          <w:rPr>
            <w:rFonts w:ascii="Times New Roman" w:hAnsi="Times New Roman"/>
            <w:i/>
            <w:noProof/>
          </w:rPr>
          <w:t>Getting Up To Speed: The Future Of Supercomputing</w:t>
        </w:r>
        <w:r w:rsidRPr="005876AF" w:rsidDel="00CF1EDE">
          <w:rPr>
            <w:rFonts w:ascii="Times New Roman" w:hAnsi="Times New Roman"/>
            <w:noProof/>
          </w:rPr>
          <w:t>. 2005: National Academy Press.</w:t>
        </w:r>
      </w:ins>
    </w:p>
    <w:p w:rsidR="005876AF" w:rsidRPr="005876AF" w:rsidDel="00CF1EDE" w:rsidRDefault="005876AF" w:rsidP="009D22B0">
      <w:pPr>
        <w:spacing w:line="480" w:lineRule="auto"/>
        <w:ind w:left="720" w:hanging="720"/>
        <w:rPr>
          <w:ins w:id="5358" w:author="." w:date="2009-05-30T03:16:00Z"/>
          <w:rFonts w:ascii="Times New Roman" w:hAnsi="Times New Roman"/>
          <w:noProof/>
        </w:rPr>
      </w:pPr>
      <w:ins w:id="5359" w:author="." w:date="2009-05-30T03:16:00Z">
        <w:r w:rsidRPr="005876AF" w:rsidDel="00CF1EDE">
          <w:rPr>
            <w:rFonts w:ascii="Times New Roman" w:hAnsi="Times New Roman"/>
            <w:noProof/>
          </w:rPr>
          <w:t>7.</w:t>
        </w:r>
        <w:r w:rsidRPr="005876AF" w:rsidDel="00CF1EDE">
          <w:rPr>
            <w:rFonts w:ascii="Times New Roman" w:hAnsi="Times New Roman"/>
            <w:noProof/>
          </w:rPr>
          <w:tab/>
          <w:t xml:space="preserve">Adams, P., et al., </w:t>
        </w:r>
        <w:r w:rsidRPr="005876AF" w:rsidDel="00CF1EDE">
          <w:rPr>
            <w:rFonts w:ascii="Times New Roman" w:hAnsi="Times New Roman"/>
            <w:i/>
            <w:noProof/>
          </w:rPr>
          <w:t>Science-Driven Network Requirements for ESnet</w:t>
        </w:r>
        <w:r w:rsidRPr="005876AF" w:rsidDel="00CF1EDE">
          <w:rPr>
            <w:rFonts w:ascii="Times New Roman" w:hAnsi="Times New Roman"/>
            <w:noProof/>
          </w:rPr>
          <w:t>. 2006, LBNL--61832, Ernest Orlando Lawrence Berkeley NationalLaboratory, Berkeley, CA (US).</w:t>
        </w:r>
      </w:ins>
    </w:p>
    <w:p w:rsidR="005876AF" w:rsidRPr="005876AF" w:rsidDel="00CF1EDE" w:rsidRDefault="005876AF" w:rsidP="009D22B0">
      <w:pPr>
        <w:spacing w:line="480" w:lineRule="auto"/>
        <w:ind w:left="720" w:hanging="720"/>
        <w:rPr>
          <w:ins w:id="5360" w:author="." w:date="2009-05-30T03:16:00Z"/>
          <w:rFonts w:ascii="Times New Roman" w:hAnsi="Times New Roman"/>
          <w:noProof/>
        </w:rPr>
      </w:pPr>
      <w:ins w:id="5361" w:author="." w:date="2009-05-30T03:16:00Z">
        <w:r w:rsidRPr="005876AF" w:rsidDel="00CF1EDE">
          <w:rPr>
            <w:rFonts w:ascii="Times New Roman" w:hAnsi="Times New Roman"/>
            <w:noProof/>
          </w:rPr>
          <w:t>8.</w:t>
        </w:r>
        <w:r w:rsidRPr="005876AF" w:rsidDel="00CF1EDE">
          <w:rPr>
            <w:rFonts w:ascii="Times New Roman" w:hAnsi="Times New Roman"/>
            <w:noProof/>
          </w:rPr>
          <w:tab/>
          <w:t xml:space="preserve">Allcock, W., </w:t>
        </w:r>
        <w:r w:rsidRPr="005876AF" w:rsidDel="00CF1EDE">
          <w:rPr>
            <w:rFonts w:ascii="Times New Roman" w:hAnsi="Times New Roman"/>
            <w:i/>
            <w:noProof/>
          </w:rPr>
          <w:t>GridFTP Protocol Specification (Global Grid Forum Recommendation GFD.20)</w:t>
        </w:r>
        <w:r w:rsidRPr="005876AF" w:rsidDel="00CF1EDE">
          <w:rPr>
            <w:rFonts w:ascii="Times New Roman" w:hAnsi="Times New Roman"/>
            <w:noProof/>
          </w:rPr>
          <w:t>. 2003.</w:t>
        </w:r>
      </w:ins>
    </w:p>
    <w:p w:rsidR="005876AF" w:rsidRPr="005876AF" w:rsidDel="00CF1EDE" w:rsidRDefault="005876AF" w:rsidP="009D22B0">
      <w:pPr>
        <w:spacing w:line="480" w:lineRule="auto"/>
        <w:ind w:left="720" w:hanging="720"/>
        <w:rPr>
          <w:ins w:id="5362" w:author="." w:date="2009-05-30T03:16:00Z"/>
          <w:rFonts w:ascii="Times New Roman" w:hAnsi="Times New Roman"/>
          <w:noProof/>
        </w:rPr>
      </w:pPr>
      <w:ins w:id="5363" w:author="." w:date="2009-05-30T03:16:00Z">
        <w:r w:rsidRPr="005876AF" w:rsidDel="00CF1EDE">
          <w:rPr>
            <w:rFonts w:ascii="Times New Roman" w:hAnsi="Times New Roman"/>
            <w:noProof/>
          </w:rPr>
          <w:lastRenderedPageBreak/>
          <w:t>9.</w:t>
        </w:r>
        <w:r w:rsidRPr="005876AF" w:rsidDel="00CF1EDE">
          <w:rPr>
            <w:rFonts w:ascii="Times New Roman" w:hAnsi="Times New Roman"/>
            <w:noProof/>
          </w:rPr>
          <w:tab/>
          <w:t xml:space="preserve">Dickens, P., </w:t>
        </w:r>
        <w:r w:rsidRPr="005876AF" w:rsidDel="00CF1EDE">
          <w:rPr>
            <w:rFonts w:ascii="Times New Roman" w:hAnsi="Times New Roman"/>
            <w:i/>
            <w:noProof/>
          </w:rPr>
          <w:t>FOBS: A Lightweight Communication Protocol for Grid Computing.</w:t>
        </w:r>
        <w:r w:rsidRPr="005876AF" w:rsidDel="00CF1EDE">
          <w:rPr>
            <w:rFonts w:ascii="Times New Roman" w:hAnsi="Times New Roman"/>
            <w:noProof/>
          </w:rPr>
          <w:t xml:space="preserve"> Lecture Notes in Computer Science, 2003: p. 938-946.</w:t>
        </w:r>
      </w:ins>
    </w:p>
    <w:p w:rsidR="005876AF" w:rsidRPr="005876AF" w:rsidDel="00CF1EDE" w:rsidRDefault="005876AF" w:rsidP="009D22B0">
      <w:pPr>
        <w:spacing w:line="480" w:lineRule="auto"/>
        <w:ind w:left="720" w:hanging="720"/>
        <w:rPr>
          <w:ins w:id="5364" w:author="." w:date="2009-05-30T03:16:00Z"/>
          <w:rFonts w:ascii="Times New Roman" w:hAnsi="Times New Roman"/>
          <w:noProof/>
        </w:rPr>
      </w:pPr>
      <w:ins w:id="5365" w:author="." w:date="2009-05-30T03:16:00Z">
        <w:r w:rsidRPr="005876AF" w:rsidDel="00CF1EDE">
          <w:rPr>
            <w:rFonts w:ascii="Times New Roman" w:hAnsi="Times New Roman"/>
            <w:noProof/>
          </w:rPr>
          <w:t>10.</w:t>
        </w:r>
        <w:r w:rsidRPr="005876AF" w:rsidDel="00CF1EDE">
          <w:rPr>
            <w:rFonts w:ascii="Times New Roman" w:hAnsi="Times New Roman"/>
            <w:noProof/>
          </w:rPr>
          <w:tab/>
          <w:t xml:space="preserve">Booth, D., et al., </w:t>
        </w:r>
        <w:r w:rsidRPr="005876AF" w:rsidDel="00CF1EDE">
          <w:rPr>
            <w:rFonts w:ascii="Times New Roman" w:hAnsi="Times New Roman"/>
            <w:i/>
            <w:noProof/>
          </w:rPr>
          <w:t>Web Services Architecture.</w:t>
        </w:r>
        <w:r w:rsidRPr="005876AF" w:rsidDel="00CF1EDE">
          <w:rPr>
            <w:rFonts w:ascii="Times New Roman" w:hAnsi="Times New Roman"/>
            <w:noProof/>
          </w:rPr>
          <w:t xml:space="preserve"> W3C Working Group Note, 2004. </w:t>
        </w:r>
        <w:r w:rsidRPr="005876AF" w:rsidDel="00CF1EDE">
          <w:rPr>
            <w:rFonts w:ascii="Times New Roman" w:hAnsi="Times New Roman"/>
            <w:b/>
            <w:noProof/>
          </w:rPr>
          <w:t>11</w:t>
        </w:r>
        <w:r w:rsidRPr="005876AF" w:rsidDel="00CF1EDE">
          <w:rPr>
            <w:rFonts w:ascii="Times New Roman" w:hAnsi="Times New Roman"/>
            <w:noProof/>
          </w:rPr>
          <w:t>: p. 2005-1.</w:t>
        </w:r>
      </w:ins>
    </w:p>
    <w:p w:rsidR="005876AF" w:rsidRPr="005876AF" w:rsidDel="00CF1EDE" w:rsidRDefault="005876AF" w:rsidP="009D22B0">
      <w:pPr>
        <w:spacing w:line="480" w:lineRule="auto"/>
        <w:ind w:left="720" w:hanging="720"/>
        <w:rPr>
          <w:ins w:id="5366" w:author="." w:date="2009-05-30T03:16:00Z"/>
          <w:rFonts w:ascii="Times New Roman" w:hAnsi="Times New Roman"/>
          <w:noProof/>
        </w:rPr>
      </w:pPr>
      <w:ins w:id="5367" w:author="." w:date="2009-05-30T03:16:00Z">
        <w:r w:rsidRPr="005876AF" w:rsidDel="00CF1EDE">
          <w:rPr>
            <w:rFonts w:ascii="Times New Roman" w:hAnsi="Times New Roman"/>
            <w:noProof/>
          </w:rPr>
          <w:t>11.</w:t>
        </w:r>
        <w:r w:rsidRPr="005876AF" w:rsidDel="00CF1EDE">
          <w:rPr>
            <w:rFonts w:ascii="Times New Roman" w:hAnsi="Times New Roman"/>
            <w:noProof/>
          </w:rPr>
          <w:tab/>
          <w:t xml:space="preserve">Channabasavaiah, K., K. Holley, and E. Tuggle, </w:t>
        </w:r>
        <w:r w:rsidRPr="005876AF" w:rsidDel="00CF1EDE">
          <w:rPr>
            <w:rFonts w:ascii="Times New Roman" w:hAnsi="Times New Roman"/>
            <w:i/>
            <w:noProof/>
          </w:rPr>
          <w:t>Migrating to a Service-oriented Architecture.</w:t>
        </w:r>
        <w:r w:rsidRPr="005876AF" w:rsidDel="00CF1EDE">
          <w:rPr>
            <w:rFonts w:ascii="Times New Roman" w:hAnsi="Times New Roman"/>
            <w:noProof/>
          </w:rPr>
          <w:t xml:space="preserve"> IBM White Paper, 2004.</w:t>
        </w:r>
      </w:ins>
    </w:p>
    <w:p w:rsidR="005876AF" w:rsidRPr="005876AF" w:rsidDel="00CF1EDE" w:rsidRDefault="005876AF" w:rsidP="009D22B0">
      <w:pPr>
        <w:spacing w:line="480" w:lineRule="auto"/>
        <w:ind w:left="720" w:hanging="720"/>
        <w:rPr>
          <w:ins w:id="5368" w:author="." w:date="2009-05-30T03:16:00Z"/>
          <w:rFonts w:ascii="Times New Roman" w:hAnsi="Times New Roman"/>
          <w:noProof/>
        </w:rPr>
      </w:pPr>
      <w:ins w:id="5369" w:author="." w:date="2009-05-30T03:16:00Z">
        <w:r w:rsidRPr="005876AF" w:rsidDel="00CF1EDE">
          <w:rPr>
            <w:rFonts w:ascii="Times New Roman" w:hAnsi="Times New Roman"/>
            <w:noProof/>
          </w:rPr>
          <w:t>12.</w:t>
        </w:r>
        <w:r w:rsidRPr="005876AF" w:rsidDel="00CF1EDE">
          <w:rPr>
            <w:rFonts w:ascii="Times New Roman" w:hAnsi="Times New Roman"/>
            <w:noProof/>
          </w:rPr>
          <w:tab/>
          <w:t xml:space="preserve">Werthimer, D., et al. </w:t>
        </w:r>
        <w:r w:rsidRPr="005876AF" w:rsidDel="00CF1EDE">
          <w:rPr>
            <w:rFonts w:ascii="Times New Roman" w:hAnsi="Times New Roman"/>
            <w:i/>
            <w:noProof/>
          </w:rPr>
          <w:t>A New Major SETI Project Based on Project Serendip Data and 100,000 Personal Computers</w:t>
        </w:r>
        <w:r w:rsidRPr="005876AF" w:rsidDel="00CF1EDE">
          <w:rPr>
            <w:rFonts w:ascii="Times New Roman" w:hAnsi="Times New Roman"/>
            <w:noProof/>
          </w:rPr>
          <w:t xml:space="preserve">. in </w:t>
        </w:r>
        <w:r w:rsidRPr="005876AF" w:rsidDel="00CF1EDE">
          <w:rPr>
            <w:rFonts w:ascii="Times New Roman" w:hAnsi="Times New Roman"/>
            <w:i/>
            <w:noProof/>
          </w:rPr>
          <w:t>Proceedings of the Fifth International Conference on Bioastronomy</w:t>
        </w:r>
        <w:r w:rsidRPr="005876AF" w:rsidDel="00CF1EDE">
          <w:rPr>
            <w:rFonts w:ascii="Times New Roman" w:hAnsi="Times New Roman"/>
            <w:noProof/>
          </w:rPr>
          <w:t>. 1997.</w:t>
        </w:r>
      </w:ins>
    </w:p>
    <w:p w:rsidR="005876AF" w:rsidRPr="005876AF" w:rsidDel="00CF1EDE" w:rsidRDefault="005876AF" w:rsidP="009D22B0">
      <w:pPr>
        <w:spacing w:line="480" w:lineRule="auto"/>
        <w:ind w:left="720" w:hanging="720"/>
        <w:rPr>
          <w:ins w:id="5370" w:author="." w:date="2009-05-30T03:16:00Z"/>
          <w:rFonts w:ascii="Times New Roman" w:hAnsi="Times New Roman"/>
          <w:noProof/>
        </w:rPr>
      </w:pPr>
      <w:ins w:id="5371" w:author="." w:date="2009-05-30T03:16:00Z">
        <w:r w:rsidRPr="005876AF" w:rsidDel="00CF1EDE">
          <w:rPr>
            <w:rFonts w:ascii="Times New Roman" w:hAnsi="Times New Roman"/>
            <w:noProof/>
          </w:rPr>
          <w:t>13.</w:t>
        </w:r>
        <w:r w:rsidRPr="005876AF" w:rsidDel="00CF1EDE">
          <w:rPr>
            <w:rFonts w:ascii="Times New Roman" w:hAnsi="Times New Roman"/>
            <w:noProof/>
          </w:rPr>
          <w:tab/>
        </w:r>
        <w:r w:rsidRPr="005876AF" w:rsidDel="00CF1EDE">
          <w:rPr>
            <w:rFonts w:ascii="Times New Roman" w:hAnsi="Times New Roman"/>
            <w:i/>
            <w:noProof/>
          </w:rPr>
          <w:t>The seti@home project web site</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"http://setiathome.berkeley.edu"</w:instrText>
        </w:r>
        <w:r w:rsidR="0033544C" w:rsidDel="00CF1EDE">
          <w:rPr>
            <w:noProof/>
          </w:rPr>
          <w:fldChar w:fldCharType="separate"/>
        </w:r>
        <w:r w:rsidRPr="005876AF" w:rsidDel="00CF1EDE">
          <w:rPr>
            <w:rStyle w:val="Hyperlink"/>
            <w:rFonts w:ascii="Times New Roman" w:hAnsi="Times New Roman"/>
            <w:noProof/>
          </w:rPr>
          <w:t>http://setiathome.berkeley.edu</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372" w:author="." w:date="2009-05-30T03:16:00Z"/>
          <w:rFonts w:ascii="Times New Roman" w:hAnsi="Times New Roman"/>
          <w:noProof/>
        </w:rPr>
      </w:pPr>
      <w:ins w:id="5373" w:author="." w:date="2009-05-30T03:16:00Z">
        <w:r w:rsidRPr="005876AF" w:rsidDel="00CF1EDE">
          <w:rPr>
            <w:rFonts w:ascii="Times New Roman" w:hAnsi="Times New Roman"/>
            <w:noProof/>
          </w:rPr>
          <w:t>14.</w:t>
        </w:r>
        <w:r w:rsidRPr="005876AF" w:rsidDel="00CF1EDE">
          <w:rPr>
            <w:rFonts w:ascii="Times New Roman" w:hAnsi="Times New Roman"/>
            <w:noProof/>
          </w:rPr>
          <w:tab/>
          <w:t xml:space="preserve">Androutsellis-Theotokis, S. and D. Spinellis, </w:t>
        </w:r>
        <w:r w:rsidRPr="005876AF" w:rsidDel="00CF1EDE">
          <w:rPr>
            <w:rFonts w:ascii="Times New Roman" w:hAnsi="Times New Roman"/>
            <w:i/>
            <w:noProof/>
          </w:rPr>
          <w:t>A Survey of Peer-to-Peer Content Distribution Technologies.</w:t>
        </w:r>
        <w:r w:rsidRPr="005876AF" w:rsidDel="00CF1EDE">
          <w:rPr>
            <w:rFonts w:ascii="Times New Roman" w:hAnsi="Times New Roman"/>
            <w:noProof/>
          </w:rPr>
          <w:t xml:space="preserve"> ACM Computing Surveys, 2004. </w:t>
        </w:r>
        <w:r w:rsidRPr="005876AF" w:rsidDel="00CF1EDE">
          <w:rPr>
            <w:rFonts w:ascii="Times New Roman" w:hAnsi="Times New Roman"/>
            <w:b/>
            <w:noProof/>
          </w:rPr>
          <w:t>36</w:t>
        </w:r>
        <w:r w:rsidRPr="005876AF" w:rsidDel="00CF1EDE">
          <w:rPr>
            <w:rFonts w:ascii="Times New Roman" w:hAnsi="Times New Roman"/>
            <w:noProof/>
          </w:rPr>
          <w:t>(4): p. 335-371.</w:t>
        </w:r>
      </w:ins>
    </w:p>
    <w:p w:rsidR="005876AF" w:rsidRPr="005876AF" w:rsidDel="00CF1EDE" w:rsidRDefault="005876AF" w:rsidP="009D22B0">
      <w:pPr>
        <w:spacing w:line="480" w:lineRule="auto"/>
        <w:ind w:left="720" w:hanging="720"/>
        <w:rPr>
          <w:ins w:id="5374" w:author="." w:date="2009-05-30T03:16:00Z"/>
          <w:rFonts w:ascii="Times New Roman" w:hAnsi="Times New Roman"/>
          <w:noProof/>
        </w:rPr>
      </w:pPr>
      <w:ins w:id="5375" w:author="." w:date="2009-05-30T03:16:00Z">
        <w:r w:rsidRPr="005876AF" w:rsidDel="00CF1EDE">
          <w:rPr>
            <w:rFonts w:ascii="Times New Roman" w:hAnsi="Times New Roman"/>
            <w:noProof/>
          </w:rPr>
          <w:t>15.</w:t>
        </w:r>
        <w:r w:rsidRPr="005876AF" w:rsidDel="00CF1EDE">
          <w:rPr>
            <w:rFonts w:ascii="Times New Roman" w:hAnsi="Times New Roman"/>
            <w:noProof/>
          </w:rPr>
          <w:tab/>
          <w:t xml:space="preserve">Larson, S.M., C. Snow, and V. Pande, </w:t>
        </w:r>
        <w:r w:rsidRPr="005876AF" w:rsidDel="00CF1EDE">
          <w:rPr>
            <w:rFonts w:ascii="Times New Roman" w:hAnsi="Times New Roman"/>
            <w:i/>
            <w:noProof/>
          </w:rPr>
          <w:t>Modern Methods in Computational Biology</w:t>
        </w:r>
        <w:r w:rsidRPr="005876AF" w:rsidDel="00CF1EDE">
          <w:rPr>
            <w:rFonts w:ascii="Times New Roman" w:hAnsi="Times New Roman"/>
            <w:noProof/>
          </w:rPr>
          <w:t>. 2003, Horizon Press.</w:t>
        </w:r>
      </w:ins>
    </w:p>
    <w:p w:rsidR="005876AF" w:rsidRPr="005876AF" w:rsidDel="00CF1EDE" w:rsidRDefault="005876AF" w:rsidP="009D22B0">
      <w:pPr>
        <w:spacing w:line="480" w:lineRule="auto"/>
        <w:ind w:left="720" w:hanging="720"/>
        <w:rPr>
          <w:ins w:id="5376" w:author="." w:date="2009-05-30T03:16:00Z"/>
          <w:rFonts w:ascii="Times New Roman" w:hAnsi="Times New Roman"/>
          <w:noProof/>
        </w:rPr>
      </w:pPr>
      <w:ins w:id="5377" w:author="." w:date="2009-05-30T03:16:00Z">
        <w:r w:rsidRPr="005876AF" w:rsidDel="00CF1EDE">
          <w:rPr>
            <w:rFonts w:ascii="Times New Roman" w:hAnsi="Times New Roman"/>
            <w:noProof/>
          </w:rPr>
          <w:t>16.</w:t>
        </w:r>
        <w:r w:rsidRPr="005876AF" w:rsidDel="00CF1EDE">
          <w:rPr>
            <w:rFonts w:ascii="Times New Roman" w:hAnsi="Times New Roman"/>
            <w:noProof/>
          </w:rPr>
          <w:tab/>
        </w:r>
        <w:r w:rsidRPr="005876AF" w:rsidDel="00CF1EDE">
          <w:rPr>
            <w:rFonts w:ascii="Times New Roman" w:hAnsi="Times New Roman"/>
            <w:i/>
            <w:noProof/>
          </w:rPr>
          <w:t>The genome@home project web site</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"http://genomeathome.stanford.edu/"</w:instrText>
        </w:r>
        <w:r w:rsidR="0033544C" w:rsidDel="00CF1EDE">
          <w:rPr>
            <w:noProof/>
          </w:rPr>
          <w:fldChar w:fldCharType="separate"/>
        </w:r>
        <w:r w:rsidRPr="005876AF" w:rsidDel="00CF1EDE">
          <w:rPr>
            <w:rStyle w:val="Hyperlink"/>
            <w:rFonts w:ascii="Times New Roman" w:hAnsi="Times New Roman"/>
            <w:noProof/>
          </w:rPr>
          <w:t>http://genomeathome.stanford.edu/</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378" w:author="." w:date="2009-05-30T03:16:00Z"/>
          <w:rFonts w:ascii="Times New Roman" w:hAnsi="Times New Roman"/>
          <w:noProof/>
        </w:rPr>
      </w:pPr>
      <w:ins w:id="5379" w:author="." w:date="2009-05-30T03:16:00Z">
        <w:r w:rsidRPr="005876AF" w:rsidDel="00CF1EDE">
          <w:rPr>
            <w:rFonts w:ascii="Times New Roman" w:hAnsi="Times New Roman"/>
            <w:noProof/>
          </w:rPr>
          <w:t>17.</w:t>
        </w:r>
        <w:r w:rsidRPr="005876AF" w:rsidDel="00CF1EDE">
          <w:rPr>
            <w:rFonts w:ascii="Times New Roman" w:hAnsi="Times New Roman"/>
            <w:noProof/>
          </w:rPr>
          <w:tab/>
          <w:t xml:space="preserve">Zissimos, A., et al., </w:t>
        </w:r>
        <w:r w:rsidRPr="005876AF" w:rsidDel="00CF1EDE">
          <w:rPr>
            <w:rFonts w:ascii="Times New Roman" w:hAnsi="Times New Roman"/>
            <w:i/>
            <w:noProof/>
          </w:rPr>
          <w:t>GridTorrent: Optimizing data transfers in the Grid with collaborative sharing.</w:t>
        </w:r>
        <w:r w:rsidRPr="005876AF" w:rsidDel="00CF1EDE">
          <w:rPr>
            <w:rFonts w:ascii="Times New Roman" w:hAnsi="Times New Roman"/>
            <w:noProof/>
          </w:rPr>
          <w:t xml:space="preserve"> 11th Panhellenic Conference on Informatics (Patras, Greece, May 2007). PCI2007, 2007.</w:t>
        </w:r>
      </w:ins>
    </w:p>
    <w:p w:rsidR="005876AF" w:rsidRPr="005876AF" w:rsidDel="00CF1EDE" w:rsidRDefault="005876AF" w:rsidP="009D22B0">
      <w:pPr>
        <w:spacing w:line="480" w:lineRule="auto"/>
        <w:ind w:left="720" w:hanging="720"/>
        <w:rPr>
          <w:ins w:id="5380" w:author="." w:date="2009-05-30T03:16:00Z"/>
          <w:rFonts w:ascii="Times New Roman" w:hAnsi="Times New Roman"/>
          <w:noProof/>
        </w:rPr>
      </w:pPr>
      <w:ins w:id="5381" w:author="." w:date="2009-05-30T03:16:00Z">
        <w:r w:rsidRPr="005876AF" w:rsidDel="00CF1EDE">
          <w:rPr>
            <w:rFonts w:ascii="Times New Roman" w:hAnsi="Times New Roman"/>
            <w:noProof/>
          </w:rPr>
          <w:t>18.</w:t>
        </w:r>
        <w:r w:rsidRPr="005876AF" w:rsidDel="00CF1EDE">
          <w:rPr>
            <w:rFonts w:ascii="Times New Roman" w:hAnsi="Times New Roman"/>
            <w:noProof/>
          </w:rPr>
          <w:tab/>
          <w:t xml:space="preserve">McNab, A., S. Kaushal, and Y. Li, </w:t>
        </w:r>
        <w:r w:rsidRPr="005876AF" w:rsidDel="00CF1EDE">
          <w:rPr>
            <w:rFonts w:ascii="Times New Roman" w:hAnsi="Times New Roman"/>
            <w:i/>
            <w:noProof/>
          </w:rPr>
          <w:t xml:space="preserve">Web servers for bulk file transfer and storage </w:t>
        </w:r>
        <w:r w:rsidRPr="005876AF" w:rsidDel="00CF1EDE">
          <w:rPr>
            <w:rFonts w:ascii="Times New Roman" w:hAnsi="Times New Roman"/>
            <w:noProof/>
          </w:rPr>
          <w:t xml:space="preserve">in </w:t>
        </w:r>
        <w:r w:rsidRPr="005876AF" w:rsidDel="00CF1EDE">
          <w:rPr>
            <w:rFonts w:ascii="Times New Roman" w:hAnsi="Times New Roman"/>
            <w:i/>
            <w:noProof/>
          </w:rPr>
          <w:t>CHEP 06 Computing in High Energy and Nuclear Physics (Distributed Event production and processing)</w:t>
        </w:r>
        <w:r w:rsidRPr="005876AF" w:rsidDel="00CF1EDE">
          <w:rPr>
            <w:rFonts w:ascii="Times New Roman" w:hAnsi="Times New Roman"/>
            <w:noProof/>
          </w:rPr>
          <w:t>. 2006: Mumbai, India.</w:t>
        </w:r>
      </w:ins>
    </w:p>
    <w:p w:rsidR="005876AF" w:rsidRPr="005876AF" w:rsidDel="00CF1EDE" w:rsidRDefault="005876AF" w:rsidP="009D22B0">
      <w:pPr>
        <w:spacing w:line="480" w:lineRule="auto"/>
        <w:ind w:left="720" w:hanging="720"/>
        <w:rPr>
          <w:ins w:id="5382" w:author="." w:date="2009-05-30T03:16:00Z"/>
          <w:rFonts w:ascii="Times New Roman" w:hAnsi="Times New Roman"/>
          <w:noProof/>
        </w:rPr>
      </w:pPr>
      <w:ins w:id="5383" w:author="." w:date="2009-05-30T03:16:00Z">
        <w:r w:rsidRPr="005876AF" w:rsidDel="00CF1EDE">
          <w:rPr>
            <w:rFonts w:ascii="Times New Roman" w:hAnsi="Times New Roman"/>
            <w:noProof/>
          </w:rPr>
          <w:lastRenderedPageBreak/>
          <w:t>19.</w:t>
        </w:r>
        <w:r w:rsidRPr="005876AF" w:rsidDel="00CF1EDE">
          <w:rPr>
            <w:rFonts w:ascii="Times New Roman" w:hAnsi="Times New Roman"/>
            <w:noProof/>
          </w:rPr>
          <w:tab/>
        </w:r>
        <w:r w:rsidRPr="005876AF" w:rsidDel="00CF1EDE">
          <w:rPr>
            <w:rFonts w:ascii="Times New Roman" w:hAnsi="Times New Roman"/>
            <w:i/>
            <w:noProof/>
          </w:rPr>
          <w:t>Voyager, The Interstellar Mission:</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"http://voyager.jpl.nasa.gov/"</w:instrText>
        </w:r>
        <w:r w:rsidR="0033544C" w:rsidDel="00CF1EDE">
          <w:rPr>
            <w:noProof/>
          </w:rPr>
          <w:fldChar w:fldCharType="separate"/>
        </w:r>
        <w:r w:rsidRPr="005876AF" w:rsidDel="00CF1EDE">
          <w:rPr>
            <w:rStyle w:val="Hyperlink"/>
            <w:rFonts w:ascii="Times New Roman" w:hAnsi="Times New Roman"/>
            <w:noProof/>
          </w:rPr>
          <w:t>http://voyager.jpl.nasa.gov/</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384" w:author="." w:date="2009-05-30T03:16:00Z"/>
          <w:rFonts w:ascii="Times New Roman" w:hAnsi="Times New Roman"/>
          <w:noProof/>
        </w:rPr>
      </w:pPr>
      <w:ins w:id="5385" w:author="." w:date="2009-05-30T03:16:00Z">
        <w:r w:rsidRPr="005876AF" w:rsidDel="00CF1EDE">
          <w:rPr>
            <w:rFonts w:ascii="Times New Roman" w:hAnsi="Times New Roman"/>
            <w:noProof/>
          </w:rPr>
          <w:t>20.</w:t>
        </w:r>
        <w:r w:rsidRPr="005876AF" w:rsidDel="00CF1EDE">
          <w:rPr>
            <w:rFonts w:ascii="Times New Roman" w:hAnsi="Times New Roman"/>
            <w:noProof/>
          </w:rPr>
          <w:tab/>
        </w:r>
        <w:r w:rsidRPr="005876AF" w:rsidDel="00CF1EDE">
          <w:rPr>
            <w:rFonts w:ascii="Times New Roman" w:hAnsi="Times New Roman"/>
            <w:i/>
            <w:noProof/>
          </w:rPr>
          <w:t>Voyager I</w:t>
        </w:r>
        <w:r w:rsidRPr="005876AF" w:rsidDel="00CF1EDE">
          <w:rPr>
            <w:rFonts w:ascii="Times New Roman" w:hAnsi="Times New Roman"/>
            <w:noProof/>
          </w:rPr>
          <w:t xml:space="preserve">. Available from: </w:t>
        </w:r>
        <w:r w:rsidR="0033544C" w:rsidDel="00CF1EDE">
          <w:rPr>
            <w:noProof/>
          </w:rPr>
          <w:fldChar w:fldCharType="begin"/>
        </w:r>
        <w:r w:rsidR="00BA23D3" w:rsidDel="00CF1EDE">
          <w:rPr>
            <w:noProof/>
          </w:rPr>
          <w:instrText>HYPERLINK "http://en.wikipedia.org/wiki/Voyager_1"</w:instrText>
        </w:r>
        <w:r w:rsidR="0033544C" w:rsidDel="00CF1EDE">
          <w:rPr>
            <w:noProof/>
          </w:rPr>
          <w:fldChar w:fldCharType="separate"/>
        </w:r>
        <w:r w:rsidRPr="005876AF" w:rsidDel="00CF1EDE">
          <w:rPr>
            <w:rStyle w:val="Hyperlink"/>
            <w:rFonts w:ascii="Times New Roman" w:hAnsi="Times New Roman"/>
            <w:noProof/>
          </w:rPr>
          <w:t>http://en.wikipedia.org/wiki/Voyager_1</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386" w:author="." w:date="2009-05-30T03:16:00Z"/>
          <w:rFonts w:ascii="Times New Roman" w:hAnsi="Times New Roman"/>
          <w:noProof/>
        </w:rPr>
      </w:pPr>
      <w:ins w:id="5387" w:author="." w:date="2009-05-30T03:16:00Z">
        <w:r w:rsidRPr="005876AF" w:rsidDel="00CF1EDE">
          <w:rPr>
            <w:rFonts w:ascii="Times New Roman" w:hAnsi="Times New Roman"/>
            <w:noProof/>
          </w:rPr>
          <w:t>21.</w:t>
        </w:r>
        <w:r w:rsidRPr="005876AF" w:rsidDel="00CF1EDE">
          <w:rPr>
            <w:rFonts w:ascii="Times New Roman" w:hAnsi="Times New Roman"/>
            <w:noProof/>
          </w:rPr>
          <w:tab/>
        </w:r>
        <w:r w:rsidRPr="005876AF" w:rsidDel="00CF1EDE">
          <w:rPr>
            <w:rFonts w:ascii="Times New Roman" w:hAnsi="Times New Roman"/>
            <w:i/>
            <w:noProof/>
          </w:rPr>
          <w:t>Voyager Program</w:t>
        </w:r>
        <w:r w:rsidRPr="005876AF" w:rsidDel="00CF1EDE">
          <w:rPr>
            <w:rFonts w:ascii="Times New Roman" w:hAnsi="Times New Roman"/>
            <w:noProof/>
          </w:rPr>
          <w:t xml:space="preserve">. Available from: </w:t>
        </w:r>
        <w:r w:rsidR="0033544C" w:rsidDel="00CF1EDE">
          <w:rPr>
            <w:noProof/>
          </w:rPr>
          <w:fldChar w:fldCharType="begin"/>
        </w:r>
        <w:r w:rsidR="00BA23D3" w:rsidDel="00CF1EDE">
          <w:rPr>
            <w:noProof/>
          </w:rPr>
          <w:instrText>HYPERLINK "http://en.wikipedia.org/wiki/Voyager_program"</w:instrText>
        </w:r>
        <w:r w:rsidR="0033544C" w:rsidDel="00CF1EDE">
          <w:rPr>
            <w:noProof/>
          </w:rPr>
          <w:fldChar w:fldCharType="separate"/>
        </w:r>
        <w:r w:rsidRPr="005876AF" w:rsidDel="00CF1EDE">
          <w:rPr>
            <w:rStyle w:val="Hyperlink"/>
            <w:rFonts w:ascii="Times New Roman" w:hAnsi="Times New Roman"/>
            <w:noProof/>
          </w:rPr>
          <w:t>http://en.wikipedia.org/wiki/Voyager_program</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388" w:author="." w:date="2009-05-30T03:16:00Z"/>
          <w:rFonts w:ascii="Times New Roman" w:hAnsi="Times New Roman"/>
          <w:noProof/>
        </w:rPr>
      </w:pPr>
      <w:ins w:id="5389" w:author="." w:date="2009-05-30T03:16:00Z">
        <w:r w:rsidRPr="005876AF" w:rsidDel="00CF1EDE">
          <w:rPr>
            <w:rFonts w:ascii="Times New Roman" w:hAnsi="Times New Roman"/>
            <w:noProof/>
          </w:rPr>
          <w:t>22.</w:t>
        </w:r>
        <w:r w:rsidRPr="005876AF" w:rsidDel="00CF1EDE">
          <w:rPr>
            <w:rFonts w:ascii="Times New Roman" w:hAnsi="Times New Roman"/>
            <w:noProof/>
          </w:rPr>
          <w:tab/>
        </w:r>
        <w:r w:rsidRPr="005876AF" w:rsidDel="00CF1EDE">
          <w:rPr>
            <w:rFonts w:ascii="Times New Roman" w:hAnsi="Times New Roman"/>
            <w:i/>
            <w:noProof/>
            <w:sz w:val="28"/>
          </w:rPr>
          <w:t>Zhu, Y.</w:t>
        </w:r>
        <w:r w:rsidRPr="005876AF" w:rsidDel="00CF1EDE">
          <w:rPr>
            <w:rFonts w:ascii="Times New Roman" w:hAnsi="Times New Roman"/>
            <w:noProof/>
          </w:rPr>
          <w:t xml:space="preserve">, et al., </w:t>
        </w:r>
        <w:r w:rsidRPr="005876AF" w:rsidDel="00CF1EDE">
          <w:rPr>
            <w:rFonts w:ascii="Times New Roman" w:hAnsi="Times New Roman"/>
            <w:i/>
            <w:noProof/>
          </w:rPr>
          <w:t>Mechanisms for High Volume Data Transfer in Grids</w:t>
        </w:r>
        <w:r w:rsidRPr="005876AF" w:rsidDel="00CF1EDE">
          <w:rPr>
            <w:rFonts w:ascii="Times New Roman" w:hAnsi="Times New Roman"/>
            <w:noProof/>
          </w:rPr>
          <w:t>. 2007.</w:t>
        </w:r>
      </w:ins>
    </w:p>
    <w:p w:rsidR="005876AF" w:rsidRPr="005876AF" w:rsidDel="00CF1EDE" w:rsidRDefault="005876AF" w:rsidP="009D22B0">
      <w:pPr>
        <w:spacing w:line="480" w:lineRule="auto"/>
        <w:ind w:left="720" w:hanging="720"/>
        <w:rPr>
          <w:ins w:id="5390" w:author="." w:date="2009-05-30T03:16:00Z"/>
          <w:rFonts w:ascii="Times New Roman" w:hAnsi="Times New Roman"/>
          <w:noProof/>
        </w:rPr>
      </w:pPr>
      <w:ins w:id="5391" w:author="." w:date="2009-05-30T03:16:00Z">
        <w:r w:rsidRPr="005876AF" w:rsidDel="00CF1EDE">
          <w:rPr>
            <w:rFonts w:ascii="Times New Roman" w:hAnsi="Times New Roman"/>
            <w:noProof/>
          </w:rPr>
          <w:t>23.</w:t>
        </w:r>
        <w:r w:rsidRPr="005876AF" w:rsidDel="00CF1EDE">
          <w:rPr>
            <w:rFonts w:ascii="Times New Roman" w:hAnsi="Times New Roman"/>
            <w:noProof/>
          </w:rPr>
          <w:tab/>
          <w:t xml:space="preserve">Allcock, B., et al., </w:t>
        </w:r>
        <w:r w:rsidRPr="005876AF" w:rsidDel="00CF1EDE">
          <w:rPr>
            <w:rFonts w:ascii="Times New Roman" w:hAnsi="Times New Roman"/>
            <w:i/>
            <w:noProof/>
          </w:rPr>
          <w:t>Data Management and Transfer in High Performance Computational Grid Environments.</w:t>
        </w:r>
        <w:r w:rsidRPr="005876AF" w:rsidDel="00CF1EDE">
          <w:rPr>
            <w:rFonts w:ascii="Times New Roman" w:hAnsi="Times New Roman"/>
            <w:noProof/>
          </w:rPr>
          <w:t xml:space="preserve"> Parallel Computing, 2002. </w:t>
        </w:r>
        <w:r w:rsidRPr="005876AF" w:rsidDel="00CF1EDE">
          <w:rPr>
            <w:rFonts w:ascii="Times New Roman" w:hAnsi="Times New Roman"/>
            <w:b/>
            <w:noProof/>
          </w:rPr>
          <w:t>28</w:t>
        </w:r>
        <w:r w:rsidRPr="005876AF" w:rsidDel="00CF1EDE">
          <w:rPr>
            <w:rFonts w:ascii="Times New Roman" w:hAnsi="Times New Roman"/>
            <w:noProof/>
          </w:rPr>
          <w:t>(5): p. 749-771.</w:t>
        </w:r>
      </w:ins>
    </w:p>
    <w:p w:rsidR="005876AF" w:rsidRPr="005876AF" w:rsidDel="00CF1EDE" w:rsidRDefault="005876AF" w:rsidP="009D22B0">
      <w:pPr>
        <w:spacing w:line="480" w:lineRule="auto"/>
        <w:ind w:left="720" w:hanging="720"/>
        <w:rPr>
          <w:ins w:id="5392" w:author="." w:date="2009-05-30T03:16:00Z"/>
          <w:rFonts w:ascii="Times New Roman" w:hAnsi="Times New Roman"/>
          <w:noProof/>
        </w:rPr>
      </w:pPr>
      <w:ins w:id="5393" w:author="." w:date="2009-05-30T03:16:00Z">
        <w:r w:rsidRPr="005876AF" w:rsidDel="00CF1EDE">
          <w:rPr>
            <w:rFonts w:ascii="Times New Roman" w:hAnsi="Times New Roman"/>
            <w:noProof/>
          </w:rPr>
          <w:t>24.</w:t>
        </w:r>
        <w:r w:rsidRPr="005876AF" w:rsidDel="00CF1EDE">
          <w:rPr>
            <w:rFonts w:ascii="Times New Roman" w:hAnsi="Times New Roman"/>
            <w:noProof/>
          </w:rPr>
          <w:tab/>
          <w:t xml:space="preserve">Gibson, G. and R. Van Meter, </w:t>
        </w:r>
        <w:r w:rsidRPr="005876AF" w:rsidDel="00CF1EDE">
          <w:rPr>
            <w:rFonts w:ascii="Times New Roman" w:hAnsi="Times New Roman"/>
            <w:i/>
            <w:noProof/>
          </w:rPr>
          <w:t>Network Attached Storage Architecture.</w:t>
        </w:r>
        <w:r w:rsidRPr="005876AF" w:rsidDel="00CF1EDE">
          <w:rPr>
            <w:rFonts w:ascii="Times New Roman" w:hAnsi="Times New Roman"/>
            <w:noProof/>
          </w:rPr>
          <w:t xml:space="preserve"> Communications of the ACM, 2000. </w:t>
        </w:r>
        <w:r w:rsidRPr="005876AF" w:rsidDel="00CF1EDE">
          <w:rPr>
            <w:rFonts w:ascii="Times New Roman" w:hAnsi="Times New Roman"/>
            <w:b/>
            <w:noProof/>
          </w:rPr>
          <w:t>43</w:t>
        </w:r>
        <w:r w:rsidRPr="005876AF" w:rsidDel="00CF1EDE">
          <w:rPr>
            <w:rFonts w:ascii="Times New Roman" w:hAnsi="Times New Roman"/>
            <w:noProof/>
          </w:rPr>
          <w:t>(11): p. 37-45.</w:t>
        </w:r>
      </w:ins>
    </w:p>
    <w:p w:rsidR="005876AF" w:rsidRPr="005876AF" w:rsidDel="00CF1EDE" w:rsidRDefault="005876AF" w:rsidP="009D22B0">
      <w:pPr>
        <w:spacing w:line="480" w:lineRule="auto"/>
        <w:ind w:left="720" w:hanging="720"/>
        <w:rPr>
          <w:ins w:id="5394" w:author="." w:date="2009-05-30T03:16:00Z"/>
          <w:rFonts w:ascii="Times New Roman" w:hAnsi="Times New Roman"/>
          <w:noProof/>
        </w:rPr>
      </w:pPr>
      <w:ins w:id="5395" w:author="." w:date="2009-05-30T03:16:00Z">
        <w:r w:rsidRPr="005876AF" w:rsidDel="00CF1EDE">
          <w:rPr>
            <w:rFonts w:ascii="Times New Roman" w:hAnsi="Times New Roman"/>
            <w:noProof/>
          </w:rPr>
          <w:t>25.</w:t>
        </w:r>
        <w:r w:rsidRPr="005876AF" w:rsidDel="00CF1EDE">
          <w:rPr>
            <w:rFonts w:ascii="Times New Roman" w:hAnsi="Times New Roman"/>
            <w:noProof/>
          </w:rPr>
          <w:tab/>
          <w:t xml:space="preserve">Anglano, C. and M. Canonico, </w:t>
        </w:r>
        <w:r w:rsidRPr="005876AF" w:rsidDel="00CF1EDE">
          <w:rPr>
            <w:rFonts w:ascii="Times New Roman" w:hAnsi="Times New Roman"/>
            <w:i/>
            <w:noProof/>
          </w:rPr>
          <w:t>A Comparative Evaluation of High-Performance File Transfer Systems for Data-Intensive Grid Applications</w:t>
        </w:r>
        <w:r w:rsidRPr="005876AF" w:rsidDel="00CF1EDE">
          <w:rPr>
            <w:rFonts w:ascii="Times New Roman" w:hAnsi="Times New Roman"/>
            <w:noProof/>
          </w:rPr>
          <w:t xml:space="preserve">, in </w:t>
        </w:r>
        <w:r w:rsidRPr="005876AF" w:rsidDel="00CF1EDE">
          <w:rPr>
            <w:rFonts w:ascii="Times New Roman" w:hAnsi="Times New Roman"/>
            <w:i/>
            <w:noProof/>
          </w:rPr>
          <w:t>Proceedings of the 13th IEEE International Workshops on Enabling Technologies: Infrastructure for Collaborative Enterprises</w:t>
        </w:r>
        <w:r w:rsidRPr="005876AF" w:rsidDel="00CF1EDE">
          <w:rPr>
            <w:rFonts w:ascii="Times New Roman" w:hAnsi="Times New Roman"/>
            <w:noProof/>
          </w:rPr>
          <w:t>. 2004, IEEE Computer Society.</w:t>
        </w:r>
      </w:ins>
    </w:p>
    <w:p w:rsidR="005876AF" w:rsidRPr="005876AF" w:rsidDel="00CF1EDE" w:rsidRDefault="005876AF" w:rsidP="009D22B0">
      <w:pPr>
        <w:spacing w:line="480" w:lineRule="auto"/>
        <w:ind w:left="720" w:hanging="720"/>
        <w:rPr>
          <w:ins w:id="5396" w:author="." w:date="2009-05-30T03:16:00Z"/>
          <w:rFonts w:ascii="Times New Roman" w:hAnsi="Times New Roman"/>
          <w:noProof/>
        </w:rPr>
      </w:pPr>
      <w:ins w:id="5397" w:author="." w:date="2009-05-30T03:16:00Z">
        <w:r w:rsidRPr="005876AF" w:rsidDel="00CF1EDE">
          <w:rPr>
            <w:rFonts w:ascii="Times New Roman" w:hAnsi="Times New Roman"/>
            <w:noProof/>
          </w:rPr>
          <w:t>26.</w:t>
        </w:r>
        <w:r w:rsidRPr="005876AF" w:rsidDel="00CF1EDE">
          <w:rPr>
            <w:rFonts w:ascii="Times New Roman" w:hAnsi="Times New Roman"/>
            <w:noProof/>
          </w:rPr>
          <w:tab/>
          <w:t xml:space="preserve">Mathis, M., et al., </w:t>
        </w:r>
        <w:r w:rsidRPr="005876AF" w:rsidDel="00CF1EDE">
          <w:rPr>
            <w:rFonts w:ascii="Times New Roman" w:hAnsi="Times New Roman"/>
            <w:i/>
            <w:noProof/>
          </w:rPr>
          <w:t>RFC2018: TCP Selective Acknowledgement Options.</w:t>
        </w:r>
        <w:r w:rsidRPr="005876AF" w:rsidDel="00CF1EDE">
          <w:rPr>
            <w:rFonts w:ascii="Times New Roman" w:hAnsi="Times New Roman"/>
            <w:noProof/>
          </w:rPr>
          <w:t xml:space="preserve"> RFC Editor United States, 1996.</w:t>
        </w:r>
      </w:ins>
    </w:p>
    <w:p w:rsidR="005876AF" w:rsidRPr="005876AF" w:rsidDel="00CF1EDE" w:rsidRDefault="005876AF" w:rsidP="009D22B0">
      <w:pPr>
        <w:spacing w:line="480" w:lineRule="auto"/>
        <w:ind w:left="720" w:hanging="720"/>
        <w:rPr>
          <w:ins w:id="5398" w:author="." w:date="2009-05-30T03:16:00Z"/>
          <w:rFonts w:ascii="Times New Roman" w:hAnsi="Times New Roman"/>
          <w:noProof/>
        </w:rPr>
      </w:pPr>
      <w:ins w:id="5399" w:author="." w:date="2009-05-30T03:16:00Z">
        <w:r w:rsidRPr="005876AF" w:rsidDel="00CF1EDE">
          <w:rPr>
            <w:rFonts w:ascii="Times New Roman" w:hAnsi="Times New Roman"/>
            <w:noProof/>
          </w:rPr>
          <w:t>27.</w:t>
        </w:r>
        <w:r w:rsidRPr="005876AF" w:rsidDel="00CF1EDE">
          <w:rPr>
            <w:rFonts w:ascii="Times New Roman" w:hAnsi="Times New Roman"/>
            <w:noProof/>
          </w:rPr>
          <w:tab/>
          <w:t xml:space="preserve">Floyd, S., </w:t>
        </w:r>
        <w:r w:rsidRPr="005876AF" w:rsidDel="00CF1EDE">
          <w:rPr>
            <w:rFonts w:ascii="Times New Roman" w:hAnsi="Times New Roman"/>
            <w:i/>
            <w:noProof/>
          </w:rPr>
          <w:t>RFC3649: HighSpeed TCP for Large Congestion Windows.</w:t>
        </w:r>
        <w:r w:rsidRPr="005876AF" w:rsidDel="00CF1EDE">
          <w:rPr>
            <w:rFonts w:ascii="Times New Roman" w:hAnsi="Times New Roman"/>
            <w:noProof/>
          </w:rPr>
          <w:t xml:space="preserve"> Internet RFCs, 2003.</w:t>
        </w:r>
      </w:ins>
    </w:p>
    <w:p w:rsidR="005876AF" w:rsidRPr="005876AF" w:rsidDel="00CF1EDE" w:rsidRDefault="005876AF" w:rsidP="009D22B0">
      <w:pPr>
        <w:spacing w:line="480" w:lineRule="auto"/>
        <w:ind w:left="720" w:hanging="720"/>
        <w:rPr>
          <w:ins w:id="5400" w:author="." w:date="2009-05-30T03:16:00Z"/>
          <w:rFonts w:ascii="Times New Roman" w:hAnsi="Times New Roman"/>
          <w:noProof/>
        </w:rPr>
      </w:pPr>
      <w:ins w:id="5401" w:author="." w:date="2009-05-30T03:16:00Z">
        <w:r w:rsidRPr="005876AF" w:rsidDel="00CF1EDE">
          <w:rPr>
            <w:rFonts w:ascii="Times New Roman" w:hAnsi="Times New Roman"/>
            <w:noProof/>
          </w:rPr>
          <w:t>28.</w:t>
        </w:r>
        <w:r w:rsidRPr="005876AF" w:rsidDel="00CF1EDE">
          <w:rPr>
            <w:rFonts w:ascii="Times New Roman" w:hAnsi="Times New Roman"/>
            <w:noProof/>
          </w:rPr>
          <w:tab/>
          <w:t xml:space="preserve">Kelly, T. </w:t>
        </w:r>
        <w:r w:rsidRPr="005876AF" w:rsidDel="00CF1EDE">
          <w:rPr>
            <w:rFonts w:ascii="Times New Roman" w:hAnsi="Times New Roman"/>
            <w:i/>
            <w:noProof/>
          </w:rPr>
          <w:t>Scalable TCP: Improving Performance in High Speed Wide Area Networks</w:t>
        </w:r>
        <w:r w:rsidRPr="005876AF" w:rsidDel="00CF1EDE">
          <w:rPr>
            <w:rFonts w:ascii="Times New Roman" w:hAnsi="Times New Roman"/>
            <w:noProof/>
          </w:rPr>
          <w:t xml:space="preserve">. in </w:t>
        </w:r>
        <w:r w:rsidRPr="005876AF" w:rsidDel="00CF1EDE">
          <w:rPr>
            <w:rFonts w:ascii="Times New Roman" w:hAnsi="Times New Roman"/>
            <w:i/>
            <w:noProof/>
          </w:rPr>
          <w:t>of First International Workshop on Protocols for Fast Long-Distance Networks</w:t>
        </w:r>
        <w:r w:rsidRPr="005876AF" w:rsidDel="00CF1EDE">
          <w:rPr>
            <w:rFonts w:ascii="Times New Roman" w:hAnsi="Times New Roman"/>
            <w:noProof/>
          </w:rPr>
          <w:t>. 2003. CERN, Geneva, Switzerland.</w:t>
        </w:r>
      </w:ins>
    </w:p>
    <w:p w:rsidR="005876AF" w:rsidRPr="005876AF" w:rsidDel="00CF1EDE" w:rsidRDefault="005876AF" w:rsidP="009D22B0">
      <w:pPr>
        <w:spacing w:line="480" w:lineRule="auto"/>
        <w:ind w:left="720" w:hanging="720"/>
        <w:rPr>
          <w:ins w:id="5402" w:author="." w:date="2009-05-30T03:16:00Z"/>
          <w:rFonts w:ascii="Times New Roman" w:hAnsi="Times New Roman"/>
          <w:noProof/>
        </w:rPr>
      </w:pPr>
      <w:ins w:id="5403" w:author="." w:date="2009-05-30T03:16:00Z">
        <w:r w:rsidRPr="005876AF" w:rsidDel="00CF1EDE">
          <w:rPr>
            <w:rFonts w:ascii="Times New Roman" w:hAnsi="Times New Roman"/>
            <w:noProof/>
          </w:rPr>
          <w:lastRenderedPageBreak/>
          <w:t>29.</w:t>
        </w:r>
        <w:r w:rsidRPr="005876AF" w:rsidDel="00CF1EDE">
          <w:rPr>
            <w:rFonts w:ascii="Times New Roman" w:hAnsi="Times New Roman"/>
            <w:noProof/>
          </w:rPr>
          <w:tab/>
          <w:t xml:space="preserve">Wu, R.X. and A.A. Chien. </w:t>
        </w:r>
        <w:r w:rsidRPr="005876AF" w:rsidDel="00CF1EDE">
          <w:rPr>
            <w:rFonts w:ascii="Times New Roman" w:hAnsi="Times New Roman"/>
            <w:i/>
            <w:noProof/>
          </w:rPr>
          <w:t>GTP: Group Transport Protocol for Lambda-Grids</w:t>
        </w:r>
        <w:r w:rsidRPr="005876AF" w:rsidDel="00CF1EDE">
          <w:rPr>
            <w:rFonts w:ascii="Times New Roman" w:hAnsi="Times New Roman"/>
            <w:noProof/>
          </w:rPr>
          <w:t xml:space="preserve">. in </w:t>
        </w:r>
        <w:r w:rsidRPr="005876AF" w:rsidDel="00CF1EDE">
          <w:rPr>
            <w:rFonts w:ascii="Times New Roman" w:hAnsi="Times New Roman"/>
            <w:i/>
            <w:noProof/>
          </w:rPr>
          <w:t>Cluster Computing and the Grid, 2004. CCGrid 2004. IEEE International Symposium on</w:t>
        </w:r>
        <w:r w:rsidRPr="005876AF" w:rsidDel="00CF1EDE">
          <w:rPr>
            <w:rFonts w:ascii="Times New Roman" w:hAnsi="Times New Roman"/>
            <w:noProof/>
          </w:rPr>
          <w:t>. 2004.</w:t>
        </w:r>
      </w:ins>
    </w:p>
    <w:p w:rsidR="005876AF" w:rsidRPr="005876AF" w:rsidDel="00CF1EDE" w:rsidRDefault="005876AF" w:rsidP="009D22B0">
      <w:pPr>
        <w:spacing w:line="480" w:lineRule="auto"/>
        <w:ind w:left="720" w:hanging="720"/>
        <w:rPr>
          <w:ins w:id="5404" w:author="." w:date="2009-05-30T03:16:00Z"/>
          <w:rFonts w:ascii="Times New Roman" w:hAnsi="Times New Roman"/>
          <w:noProof/>
        </w:rPr>
      </w:pPr>
      <w:ins w:id="5405" w:author="." w:date="2009-05-30T03:16:00Z">
        <w:r w:rsidRPr="005876AF" w:rsidDel="00CF1EDE">
          <w:rPr>
            <w:rFonts w:ascii="Times New Roman" w:hAnsi="Times New Roman"/>
            <w:noProof/>
          </w:rPr>
          <w:t>30.</w:t>
        </w:r>
        <w:r w:rsidRPr="005876AF" w:rsidDel="00CF1EDE">
          <w:rPr>
            <w:rFonts w:ascii="Times New Roman" w:hAnsi="Times New Roman"/>
            <w:noProof/>
          </w:rPr>
          <w:tab/>
          <w:t xml:space="preserve">Zhang, Y., E. Yan, and S. Dao, </w:t>
        </w:r>
        <w:r w:rsidRPr="005876AF" w:rsidDel="00CF1EDE">
          <w:rPr>
            <w:rFonts w:ascii="Times New Roman" w:hAnsi="Times New Roman"/>
            <w:i/>
            <w:noProof/>
          </w:rPr>
          <w:t>A Measurement of TCP over Long-Delay Network.</w:t>
        </w:r>
        <w:r w:rsidRPr="005876AF" w:rsidDel="00CF1EDE">
          <w:rPr>
            <w:rFonts w:ascii="Times New Roman" w:hAnsi="Times New Roman"/>
            <w:noProof/>
          </w:rPr>
          <w:t xml:space="preserve"> Proceedings of 6th Int’l Conference on Telecommunication Systems, Modelling, and Analysis, 1998.</w:t>
        </w:r>
      </w:ins>
    </w:p>
    <w:p w:rsidR="005876AF" w:rsidRPr="005876AF" w:rsidDel="00CF1EDE" w:rsidRDefault="005876AF" w:rsidP="009D22B0">
      <w:pPr>
        <w:spacing w:line="480" w:lineRule="auto"/>
        <w:ind w:left="720" w:hanging="720"/>
        <w:rPr>
          <w:ins w:id="5406" w:author="." w:date="2009-05-30T03:16:00Z"/>
          <w:rFonts w:ascii="Times New Roman" w:hAnsi="Times New Roman"/>
          <w:noProof/>
        </w:rPr>
      </w:pPr>
      <w:ins w:id="5407" w:author="." w:date="2009-05-30T03:16:00Z">
        <w:r w:rsidRPr="005876AF" w:rsidDel="00CF1EDE">
          <w:rPr>
            <w:rFonts w:ascii="Times New Roman" w:hAnsi="Times New Roman"/>
            <w:noProof/>
          </w:rPr>
          <w:t>31.</w:t>
        </w:r>
        <w:r w:rsidRPr="005876AF" w:rsidDel="00CF1EDE">
          <w:rPr>
            <w:rFonts w:ascii="Times New Roman" w:hAnsi="Times New Roman"/>
            <w:noProof/>
          </w:rPr>
          <w:tab/>
          <w:t xml:space="preserve">Postel, J. and J. Reynolds, </w:t>
        </w:r>
        <w:r w:rsidRPr="005876AF" w:rsidDel="00CF1EDE">
          <w:rPr>
            <w:rFonts w:ascii="Times New Roman" w:hAnsi="Times New Roman"/>
            <w:i/>
            <w:noProof/>
          </w:rPr>
          <w:t>File Transfer Protocol (FTP)</w:t>
        </w:r>
        <w:r w:rsidRPr="005876AF" w:rsidDel="00CF1EDE">
          <w:rPr>
            <w:rFonts w:ascii="Times New Roman" w:hAnsi="Times New Roman"/>
            <w:noProof/>
          </w:rPr>
          <w:t xml:space="preserve">, in </w:t>
        </w:r>
        <w:r w:rsidRPr="005876AF" w:rsidDel="00CF1EDE">
          <w:rPr>
            <w:rFonts w:ascii="Times New Roman" w:hAnsi="Times New Roman"/>
            <w:i/>
            <w:noProof/>
          </w:rPr>
          <w:t>RFC Editor United States</w:t>
        </w:r>
        <w:r w:rsidRPr="005876AF" w:rsidDel="00CF1EDE">
          <w:rPr>
            <w:rFonts w:ascii="Times New Roman" w:hAnsi="Times New Roman"/>
            <w:noProof/>
          </w:rPr>
          <w:t>. 1985, STD 9, RFC 959, October 1985.</w:t>
        </w:r>
      </w:ins>
    </w:p>
    <w:p w:rsidR="005876AF" w:rsidRPr="005876AF" w:rsidDel="00CF1EDE" w:rsidRDefault="005876AF" w:rsidP="009D22B0">
      <w:pPr>
        <w:spacing w:line="480" w:lineRule="auto"/>
        <w:ind w:left="720" w:hanging="720"/>
        <w:rPr>
          <w:ins w:id="5408" w:author="." w:date="2009-05-30T03:16:00Z"/>
          <w:rFonts w:ascii="Times New Roman" w:hAnsi="Times New Roman"/>
          <w:noProof/>
        </w:rPr>
      </w:pPr>
      <w:ins w:id="5409" w:author="." w:date="2009-05-30T03:16:00Z">
        <w:r w:rsidRPr="005876AF" w:rsidDel="00CF1EDE">
          <w:rPr>
            <w:rFonts w:ascii="Times New Roman" w:hAnsi="Times New Roman"/>
            <w:noProof/>
          </w:rPr>
          <w:t>32.</w:t>
        </w:r>
        <w:r w:rsidRPr="005876AF" w:rsidDel="00CF1EDE">
          <w:rPr>
            <w:rFonts w:ascii="Times New Roman" w:hAnsi="Times New Roman"/>
            <w:noProof/>
          </w:rPr>
          <w:tab/>
          <w:t xml:space="preserve">Allcock, W.E., </w:t>
        </w:r>
        <w:r w:rsidRPr="005876AF" w:rsidDel="00CF1EDE">
          <w:rPr>
            <w:rFonts w:ascii="Times New Roman" w:hAnsi="Times New Roman"/>
            <w:i/>
            <w:noProof/>
          </w:rPr>
          <w:t>GridFTP: Protocol Extensions to FTP for the Grid</w:t>
        </w:r>
        <w:r w:rsidRPr="005876AF" w:rsidDel="00CF1EDE">
          <w:rPr>
            <w:rFonts w:ascii="Times New Roman" w:hAnsi="Times New Roman"/>
            <w:noProof/>
          </w:rPr>
          <w:t>. 2003.</w:t>
        </w:r>
      </w:ins>
    </w:p>
    <w:p w:rsidR="005876AF" w:rsidRPr="005876AF" w:rsidDel="00CF1EDE" w:rsidRDefault="005876AF" w:rsidP="009D22B0">
      <w:pPr>
        <w:spacing w:line="480" w:lineRule="auto"/>
        <w:ind w:left="720" w:hanging="720"/>
        <w:rPr>
          <w:ins w:id="5410" w:author="." w:date="2009-05-30T03:16:00Z"/>
          <w:rFonts w:ascii="Times New Roman" w:hAnsi="Times New Roman"/>
          <w:noProof/>
        </w:rPr>
      </w:pPr>
      <w:ins w:id="5411" w:author="." w:date="2009-05-30T03:16:00Z">
        <w:r w:rsidRPr="005876AF" w:rsidDel="00CF1EDE">
          <w:rPr>
            <w:rFonts w:ascii="Times New Roman" w:hAnsi="Times New Roman"/>
            <w:noProof/>
          </w:rPr>
          <w:t>33.</w:t>
        </w:r>
        <w:r w:rsidRPr="005876AF" w:rsidDel="00CF1EDE">
          <w:rPr>
            <w:rFonts w:ascii="Times New Roman" w:hAnsi="Times New Roman"/>
            <w:noProof/>
          </w:rPr>
          <w:tab/>
        </w:r>
        <w:r w:rsidRPr="005876AF" w:rsidDel="00CF1EDE">
          <w:rPr>
            <w:rFonts w:ascii="Times New Roman" w:hAnsi="Times New Roman"/>
            <w:i/>
            <w:noProof/>
          </w:rPr>
          <w:t xml:space="preserve">bbFTP --Large files transfer protocol </w:t>
        </w:r>
        <w:r w:rsidRPr="005876AF" w:rsidDel="00CF1EDE">
          <w:rPr>
            <w:rFonts w:ascii="Times New Roman" w:hAnsi="Times New Roman"/>
            <w:noProof/>
          </w:rPr>
          <w:t xml:space="preserve">2005; Available from: </w:t>
        </w:r>
        <w:r w:rsidR="0033544C" w:rsidDel="00CF1EDE">
          <w:rPr>
            <w:noProof/>
          </w:rPr>
          <w:fldChar w:fldCharType="begin"/>
        </w:r>
        <w:r w:rsidR="00BA23D3" w:rsidDel="00CF1EDE">
          <w:rPr>
            <w:noProof/>
          </w:rPr>
          <w:instrText>HYPERLINK "http://doc.in2p3.fr/bbftp/index.html"</w:instrText>
        </w:r>
        <w:r w:rsidR="0033544C" w:rsidDel="00CF1EDE">
          <w:rPr>
            <w:noProof/>
          </w:rPr>
          <w:fldChar w:fldCharType="separate"/>
        </w:r>
        <w:r w:rsidRPr="005876AF" w:rsidDel="00CF1EDE">
          <w:rPr>
            <w:rStyle w:val="Hyperlink"/>
            <w:rFonts w:ascii="Times New Roman" w:hAnsi="Times New Roman"/>
            <w:noProof/>
          </w:rPr>
          <w:t>http://doc.in2p3.fr/bbftp/index.html</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12" w:author="." w:date="2009-05-30T03:16:00Z"/>
          <w:rFonts w:ascii="Times New Roman" w:hAnsi="Times New Roman"/>
          <w:noProof/>
        </w:rPr>
      </w:pPr>
      <w:ins w:id="5413" w:author="." w:date="2009-05-30T03:16:00Z">
        <w:r w:rsidRPr="005876AF" w:rsidDel="00CF1EDE">
          <w:rPr>
            <w:rFonts w:ascii="Times New Roman" w:hAnsi="Times New Roman"/>
            <w:noProof/>
          </w:rPr>
          <w:t>34.</w:t>
        </w:r>
        <w:r w:rsidRPr="005876AF" w:rsidDel="00CF1EDE">
          <w:rPr>
            <w:rFonts w:ascii="Times New Roman" w:hAnsi="Times New Roman"/>
            <w:noProof/>
          </w:rPr>
          <w:tab/>
        </w:r>
        <w:r w:rsidRPr="005876AF" w:rsidDel="00CF1EDE">
          <w:rPr>
            <w:rFonts w:ascii="Times New Roman" w:hAnsi="Times New Roman"/>
            <w:i/>
            <w:noProof/>
          </w:rPr>
          <w:t>Secure Copy-</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"http://en.wikipedia.org/wiki/Secure_copy"</w:instrText>
        </w:r>
        <w:r w:rsidR="0033544C" w:rsidDel="00CF1EDE">
          <w:rPr>
            <w:noProof/>
          </w:rPr>
          <w:fldChar w:fldCharType="separate"/>
        </w:r>
        <w:r w:rsidRPr="005876AF" w:rsidDel="00CF1EDE">
          <w:rPr>
            <w:rStyle w:val="Hyperlink"/>
            <w:rFonts w:ascii="Times New Roman" w:hAnsi="Times New Roman"/>
            <w:noProof/>
          </w:rPr>
          <w:t>http://en.wikipedia.org/wiki/Secure_copy</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14" w:author="." w:date="2009-05-30T03:16:00Z"/>
          <w:rFonts w:ascii="Times New Roman" w:hAnsi="Times New Roman"/>
          <w:noProof/>
        </w:rPr>
      </w:pPr>
      <w:ins w:id="5415" w:author="." w:date="2009-05-30T03:16:00Z">
        <w:r w:rsidRPr="005876AF" w:rsidDel="00CF1EDE">
          <w:rPr>
            <w:rFonts w:ascii="Times New Roman" w:hAnsi="Times New Roman"/>
            <w:noProof/>
          </w:rPr>
          <w:t>35.</w:t>
        </w:r>
        <w:r w:rsidRPr="005876AF" w:rsidDel="00CF1EDE">
          <w:rPr>
            <w:rFonts w:ascii="Times New Roman" w:hAnsi="Times New Roman"/>
            <w:noProof/>
          </w:rPr>
          <w:tab/>
          <w:t xml:space="preserve">Hanushevsky, A., </w:t>
        </w:r>
        <w:r w:rsidRPr="005876AF" w:rsidDel="00CF1EDE">
          <w:rPr>
            <w:rFonts w:ascii="Times New Roman" w:hAnsi="Times New Roman"/>
            <w:i/>
            <w:noProof/>
          </w:rPr>
          <w:t>Peer-to-Peer Computing for Secure High Performance Data Copying</w:t>
        </w:r>
        <w:r w:rsidRPr="005876AF" w:rsidDel="00CF1EDE">
          <w:rPr>
            <w:rFonts w:ascii="Times New Roman" w:hAnsi="Times New Roman"/>
            <w:noProof/>
          </w:rPr>
          <w:t xml:space="preserve">, in </w:t>
        </w:r>
        <w:r w:rsidRPr="005876AF" w:rsidDel="00CF1EDE">
          <w:rPr>
            <w:rFonts w:ascii="Times New Roman" w:hAnsi="Times New Roman"/>
            <w:i/>
            <w:noProof/>
          </w:rPr>
          <w:t>Computing in High Energy Phyasics</w:t>
        </w:r>
        <w:r w:rsidRPr="005876AF" w:rsidDel="00CF1EDE">
          <w:rPr>
            <w:rFonts w:ascii="Times New Roman" w:hAnsi="Times New Roman"/>
            <w:noProof/>
          </w:rPr>
          <w:t>. 2001: Beijing.</w:t>
        </w:r>
      </w:ins>
    </w:p>
    <w:p w:rsidR="005876AF" w:rsidRPr="005876AF" w:rsidDel="00CF1EDE" w:rsidRDefault="005876AF" w:rsidP="009D22B0">
      <w:pPr>
        <w:spacing w:line="480" w:lineRule="auto"/>
        <w:ind w:left="720" w:hanging="720"/>
        <w:rPr>
          <w:ins w:id="5416" w:author="." w:date="2009-05-30T03:16:00Z"/>
          <w:rFonts w:ascii="Times New Roman" w:hAnsi="Times New Roman"/>
          <w:noProof/>
        </w:rPr>
      </w:pPr>
      <w:ins w:id="5417" w:author="." w:date="2009-05-30T03:16:00Z">
        <w:r w:rsidRPr="005876AF" w:rsidDel="00CF1EDE">
          <w:rPr>
            <w:rFonts w:ascii="Times New Roman" w:hAnsi="Times New Roman"/>
            <w:noProof/>
          </w:rPr>
          <w:t>36.</w:t>
        </w:r>
        <w:r w:rsidRPr="005876AF" w:rsidDel="00CF1EDE">
          <w:rPr>
            <w:rFonts w:ascii="Times New Roman" w:hAnsi="Times New Roman"/>
            <w:noProof/>
          </w:rPr>
          <w:tab/>
          <w:t xml:space="preserve">Allcock, W., et al. </w:t>
        </w:r>
        <w:r w:rsidRPr="005876AF" w:rsidDel="00CF1EDE">
          <w:rPr>
            <w:rFonts w:ascii="Times New Roman" w:hAnsi="Times New Roman"/>
            <w:i/>
            <w:noProof/>
          </w:rPr>
          <w:t>The Globus Striped GridFTP Framework and Server</w:t>
        </w:r>
        <w:r w:rsidRPr="005876AF" w:rsidDel="00CF1EDE">
          <w:rPr>
            <w:rFonts w:ascii="Times New Roman" w:hAnsi="Times New Roman"/>
            <w:noProof/>
          </w:rPr>
          <w:t>. 2005.</w:t>
        </w:r>
      </w:ins>
    </w:p>
    <w:p w:rsidR="005876AF" w:rsidRPr="005876AF" w:rsidDel="00CF1EDE" w:rsidRDefault="005876AF" w:rsidP="009D22B0">
      <w:pPr>
        <w:spacing w:line="480" w:lineRule="auto"/>
        <w:ind w:left="720" w:hanging="720"/>
        <w:rPr>
          <w:ins w:id="5418" w:author="." w:date="2009-05-30T03:16:00Z"/>
          <w:rFonts w:ascii="Times New Roman" w:hAnsi="Times New Roman"/>
          <w:noProof/>
        </w:rPr>
      </w:pPr>
      <w:ins w:id="5419" w:author="." w:date="2009-05-30T03:16:00Z">
        <w:r w:rsidRPr="005876AF" w:rsidDel="00CF1EDE">
          <w:rPr>
            <w:rFonts w:ascii="Times New Roman" w:hAnsi="Times New Roman"/>
            <w:noProof/>
          </w:rPr>
          <w:t>37.</w:t>
        </w:r>
        <w:r w:rsidRPr="005876AF" w:rsidDel="00CF1EDE">
          <w:rPr>
            <w:rFonts w:ascii="Times New Roman" w:hAnsi="Times New Roman"/>
            <w:noProof/>
          </w:rPr>
          <w:tab/>
          <w:t xml:space="preserve">Allcock, B., et al., </w:t>
        </w:r>
        <w:r w:rsidRPr="005876AF" w:rsidDel="00CF1EDE">
          <w:rPr>
            <w:rFonts w:ascii="Times New Roman" w:hAnsi="Times New Roman"/>
            <w:i/>
            <w:noProof/>
          </w:rPr>
          <w:t>Secure, Efficient Data Transport and Replica Management for High-Performance Data-Intensive Computing.</w:t>
        </w:r>
        <w:r w:rsidRPr="005876AF" w:rsidDel="00CF1EDE">
          <w:rPr>
            <w:rFonts w:ascii="Times New Roman" w:hAnsi="Times New Roman"/>
            <w:noProof/>
          </w:rPr>
          <w:t xml:space="preserve"> IEEE Mass Storage Conference, 2001. </w:t>
        </w:r>
        <w:r w:rsidRPr="005876AF" w:rsidDel="00CF1EDE">
          <w:rPr>
            <w:rFonts w:ascii="Times New Roman" w:hAnsi="Times New Roman"/>
            <w:b/>
            <w:noProof/>
          </w:rPr>
          <w:t>20</w:t>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20" w:author="." w:date="2009-05-30T03:16:00Z"/>
          <w:rFonts w:ascii="Times New Roman" w:hAnsi="Times New Roman"/>
          <w:noProof/>
        </w:rPr>
      </w:pPr>
      <w:ins w:id="5421" w:author="." w:date="2009-05-30T03:16:00Z">
        <w:r w:rsidRPr="005876AF" w:rsidDel="00CF1EDE">
          <w:rPr>
            <w:rFonts w:ascii="Times New Roman" w:hAnsi="Times New Roman"/>
            <w:noProof/>
          </w:rPr>
          <w:t>38.</w:t>
        </w:r>
        <w:r w:rsidRPr="005876AF" w:rsidDel="00CF1EDE">
          <w:rPr>
            <w:rFonts w:ascii="Times New Roman" w:hAnsi="Times New Roman"/>
            <w:noProof/>
          </w:rPr>
          <w:tab/>
          <w:t xml:space="preserve">Horowitz, M. and S. Lunt, </w:t>
        </w:r>
        <w:r w:rsidRPr="005876AF" w:rsidDel="00CF1EDE">
          <w:rPr>
            <w:rFonts w:ascii="Times New Roman" w:hAnsi="Times New Roman"/>
            <w:i/>
            <w:noProof/>
          </w:rPr>
          <w:t>FTP Security Extensions</w:t>
        </w:r>
        <w:r w:rsidRPr="005876AF" w:rsidDel="00CF1EDE">
          <w:rPr>
            <w:rFonts w:ascii="Times New Roman" w:hAnsi="Times New Roman"/>
            <w:noProof/>
          </w:rPr>
          <w:t xml:space="preserve">, in </w:t>
        </w:r>
        <w:r w:rsidRPr="005876AF" w:rsidDel="00CF1EDE">
          <w:rPr>
            <w:rFonts w:ascii="Times New Roman" w:hAnsi="Times New Roman"/>
            <w:i/>
            <w:noProof/>
          </w:rPr>
          <w:t>RFC Editor United States</w:t>
        </w:r>
        <w:r w:rsidRPr="005876AF" w:rsidDel="00CF1EDE">
          <w:rPr>
            <w:rFonts w:ascii="Times New Roman" w:hAnsi="Times New Roman"/>
            <w:noProof/>
          </w:rPr>
          <w:t>. 1997.</w:t>
        </w:r>
      </w:ins>
    </w:p>
    <w:p w:rsidR="005876AF" w:rsidRPr="005876AF" w:rsidDel="00CF1EDE" w:rsidRDefault="005876AF" w:rsidP="009D22B0">
      <w:pPr>
        <w:spacing w:line="480" w:lineRule="auto"/>
        <w:ind w:left="720" w:hanging="720"/>
        <w:rPr>
          <w:ins w:id="5422" w:author="." w:date="2009-05-30T03:16:00Z"/>
          <w:rFonts w:ascii="Times New Roman" w:hAnsi="Times New Roman"/>
          <w:noProof/>
        </w:rPr>
      </w:pPr>
      <w:ins w:id="5423" w:author="." w:date="2009-05-30T03:16:00Z">
        <w:r w:rsidRPr="005876AF" w:rsidDel="00CF1EDE">
          <w:rPr>
            <w:rFonts w:ascii="Times New Roman" w:hAnsi="Times New Roman"/>
            <w:noProof/>
          </w:rPr>
          <w:t>39.</w:t>
        </w:r>
        <w:r w:rsidRPr="005876AF" w:rsidDel="00CF1EDE">
          <w:rPr>
            <w:rFonts w:ascii="Times New Roman" w:hAnsi="Times New Roman"/>
            <w:noProof/>
          </w:rPr>
          <w:tab/>
        </w:r>
        <w:r w:rsidRPr="005876AF" w:rsidDel="00CF1EDE">
          <w:rPr>
            <w:rFonts w:ascii="Times New Roman" w:hAnsi="Times New Roman"/>
            <w:i/>
            <w:noProof/>
          </w:rPr>
          <w:t xml:space="preserve">What is GridFTP ? </w:t>
        </w:r>
        <w:r w:rsidRPr="005876AF" w:rsidDel="00CF1EDE">
          <w:rPr>
            <w:rFonts w:ascii="Times New Roman" w:hAnsi="Times New Roman"/>
            <w:noProof/>
          </w:rPr>
          <w:t xml:space="preserve">.  2004; Available from: </w:t>
        </w:r>
        <w:r w:rsidR="0033544C" w:rsidDel="00CF1EDE">
          <w:rPr>
            <w:noProof/>
          </w:rPr>
          <w:fldChar w:fldCharType="begin"/>
        </w:r>
        <w:r w:rsidR="00BA23D3" w:rsidDel="00CF1EDE">
          <w:rPr>
            <w:noProof/>
          </w:rPr>
          <w:instrText>HYPERLINK "http://it-dep-fio-ds.web.cern.ch/it-dep-fio-ds/Documentation/gridftp.asp"</w:instrText>
        </w:r>
        <w:r w:rsidR="0033544C" w:rsidDel="00CF1EDE">
          <w:rPr>
            <w:noProof/>
          </w:rPr>
          <w:fldChar w:fldCharType="separate"/>
        </w:r>
        <w:r w:rsidRPr="005876AF" w:rsidDel="00CF1EDE">
          <w:rPr>
            <w:rStyle w:val="Hyperlink"/>
            <w:rFonts w:ascii="Times New Roman" w:hAnsi="Times New Roman"/>
            <w:noProof/>
          </w:rPr>
          <w:t>http://it-dep-fio-ds.web.cern.ch/it-dep-fio-ds/Documentation/gridftp.asp</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24" w:author="." w:date="2009-05-30T03:16:00Z"/>
          <w:rFonts w:ascii="Times New Roman" w:hAnsi="Times New Roman"/>
          <w:noProof/>
        </w:rPr>
      </w:pPr>
      <w:ins w:id="5425" w:author="." w:date="2009-05-30T03:16:00Z">
        <w:r w:rsidRPr="005876AF" w:rsidDel="00CF1EDE">
          <w:rPr>
            <w:rFonts w:ascii="Times New Roman" w:hAnsi="Times New Roman"/>
            <w:noProof/>
          </w:rPr>
          <w:lastRenderedPageBreak/>
          <w:t>40.</w:t>
        </w:r>
        <w:r w:rsidRPr="005876AF" w:rsidDel="00CF1EDE">
          <w:rPr>
            <w:rFonts w:ascii="Times New Roman" w:hAnsi="Times New Roman"/>
            <w:noProof/>
          </w:rPr>
          <w:tab/>
          <w:t xml:space="preserve">Globus Alliance, </w:t>
        </w:r>
        <w:r w:rsidRPr="005876AF" w:rsidDel="00CF1EDE">
          <w:rPr>
            <w:rFonts w:ascii="Times New Roman" w:hAnsi="Times New Roman"/>
            <w:i/>
            <w:noProof/>
          </w:rPr>
          <w:t>GridFTP: Universal Data Transfer for the Grid</w:t>
        </w:r>
        <w:r w:rsidRPr="005876AF" w:rsidDel="00CF1EDE">
          <w:rPr>
            <w:rFonts w:ascii="Times New Roman" w:hAnsi="Times New Roman"/>
            <w:noProof/>
          </w:rPr>
          <w:t xml:space="preserve">, in </w:t>
        </w:r>
        <w:r w:rsidRPr="005876AF" w:rsidDel="00CF1EDE">
          <w:rPr>
            <w:rFonts w:ascii="Times New Roman" w:hAnsi="Times New Roman"/>
            <w:i/>
            <w:noProof/>
          </w:rPr>
          <w:t>Globus Project White Paper, University of Chicago</w:t>
        </w:r>
        <w:r w:rsidRPr="005876AF" w:rsidDel="00CF1EDE">
          <w:rPr>
            <w:rFonts w:ascii="Times New Roman" w:hAnsi="Times New Roman"/>
            <w:noProof/>
          </w:rPr>
          <w:t>. 2000.</w:t>
        </w:r>
      </w:ins>
    </w:p>
    <w:p w:rsidR="005876AF" w:rsidRPr="005876AF" w:rsidDel="00CF1EDE" w:rsidRDefault="005876AF" w:rsidP="009D22B0">
      <w:pPr>
        <w:spacing w:line="480" w:lineRule="auto"/>
        <w:ind w:left="720" w:hanging="720"/>
        <w:rPr>
          <w:ins w:id="5426" w:author="." w:date="2009-05-30T03:16:00Z"/>
          <w:rFonts w:ascii="Times New Roman" w:hAnsi="Times New Roman"/>
          <w:noProof/>
        </w:rPr>
      </w:pPr>
      <w:ins w:id="5427" w:author="." w:date="2009-05-30T03:16:00Z">
        <w:r w:rsidRPr="005876AF" w:rsidDel="00CF1EDE">
          <w:rPr>
            <w:rFonts w:ascii="Times New Roman" w:hAnsi="Times New Roman"/>
            <w:noProof/>
          </w:rPr>
          <w:t>41.</w:t>
        </w:r>
        <w:r w:rsidRPr="005876AF" w:rsidDel="00CF1EDE">
          <w:rPr>
            <w:rFonts w:ascii="Times New Roman" w:hAnsi="Times New Roman"/>
            <w:noProof/>
          </w:rPr>
          <w:tab/>
          <w:t xml:space="preserve">Globus Alliance. </w:t>
        </w:r>
        <w:r w:rsidRPr="005876AF" w:rsidDel="00CF1EDE">
          <w:rPr>
            <w:rFonts w:ascii="Times New Roman" w:hAnsi="Times New Roman"/>
            <w:i/>
            <w:noProof/>
          </w:rPr>
          <w:t>Reliable File Transfer Service (RFT)</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"http://www.globus.org/toolkit/docs/4.2/4.2.0/data/rft/"</w:instrText>
        </w:r>
        <w:r w:rsidR="0033544C" w:rsidDel="00CF1EDE">
          <w:rPr>
            <w:noProof/>
          </w:rPr>
          <w:fldChar w:fldCharType="separate"/>
        </w:r>
        <w:r w:rsidRPr="005876AF" w:rsidDel="00CF1EDE">
          <w:rPr>
            <w:rStyle w:val="Hyperlink"/>
            <w:rFonts w:ascii="Times New Roman" w:hAnsi="Times New Roman"/>
            <w:noProof/>
          </w:rPr>
          <w:t>http://www.globus.org/toolkit/docs/4.2/4.2.0/data/rft/</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28" w:author="." w:date="2009-05-30T03:16:00Z"/>
          <w:rFonts w:ascii="Times New Roman" w:hAnsi="Times New Roman"/>
          <w:noProof/>
        </w:rPr>
      </w:pPr>
      <w:ins w:id="5429" w:author="." w:date="2009-05-30T03:16:00Z">
        <w:r w:rsidRPr="005876AF" w:rsidDel="00CF1EDE">
          <w:rPr>
            <w:rFonts w:ascii="Times New Roman" w:hAnsi="Times New Roman"/>
            <w:noProof/>
          </w:rPr>
          <w:t>42.</w:t>
        </w:r>
        <w:r w:rsidRPr="005876AF" w:rsidDel="00CF1EDE">
          <w:rPr>
            <w:rFonts w:ascii="Times New Roman" w:hAnsi="Times New Roman"/>
            <w:noProof/>
          </w:rPr>
          <w:tab/>
          <w:t xml:space="preserve">Madduri, R., C. Hood, and W. Allcock. </w:t>
        </w:r>
        <w:r w:rsidRPr="005876AF" w:rsidDel="00CF1EDE">
          <w:rPr>
            <w:rFonts w:ascii="Times New Roman" w:hAnsi="Times New Roman"/>
            <w:i/>
            <w:noProof/>
          </w:rPr>
          <w:t>Reliable File Transfer in Grid Environments</w:t>
        </w:r>
        <w:r w:rsidRPr="005876AF" w:rsidDel="00CF1EDE">
          <w:rPr>
            <w:rFonts w:ascii="Times New Roman" w:hAnsi="Times New Roman"/>
            <w:noProof/>
          </w:rPr>
          <w:t xml:space="preserve">. in </w:t>
        </w:r>
        <w:r w:rsidRPr="005876AF" w:rsidDel="00CF1EDE">
          <w:rPr>
            <w:rFonts w:ascii="Times New Roman" w:hAnsi="Times New Roman"/>
            <w:i/>
            <w:noProof/>
          </w:rPr>
          <w:t>Local Computer Networks, 2002. Proceedings. LCN 2002. 27th Annual IEEE Conference on</w:t>
        </w:r>
        <w:r w:rsidRPr="005876AF" w:rsidDel="00CF1EDE">
          <w:rPr>
            <w:rFonts w:ascii="Times New Roman" w:hAnsi="Times New Roman"/>
            <w:noProof/>
          </w:rPr>
          <w:t>. 2002.</w:t>
        </w:r>
      </w:ins>
    </w:p>
    <w:p w:rsidR="005876AF" w:rsidRPr="005876AF" w:rsidDel="00CF1EDE" w:rsidRDefault="005876AF" w:rsidP="009D22B0">
      <w:pPr>
        <w:spacing w:line="480" w:lineRule="auto"/>
        <w:ind w:left="720" w:hanging="720"/>
        <w:rPr>
          <w:ins w:id="5430" w:author="." w:date="2009-05-30T03:16:00Z"/>
          <w:rFonts w:ascii="Times New Roman" w:hAnsi="Times New Roman"/>
          <w:noProof/>
        </w:rPr>
      </w:pPr>
      <w:ins w:id="5431" w:author="." w:date="2009-05-30T03:16:00Z">
        <w:r w:rsidRPr="005876AF" w:rsidDel="00CF1EDE">
          <w:rPr>
            <w:rFonts w:ascii="Times New Roman" w:hAnsi="Times New Roman"/>
            <w:noProof/>
          </w:rPr>
          <w:t>43.</w:t>
        </w:r>
        <w:r w:rsidRPr="005876AF" w:rsidDel="00CF1EDE">
          <w:rPr>
            <w:rFonts w:ascii="Times New Roman" w:hAnsi="Times New Roman"/>
            <w:noProof/>
          </w:rPr>
          <w:tab/>
          <w:t xml:space="preserve">Allcock, W.E., I. Foster, and R. Madduri, </w:t>
        </w:r>
        <w:r w:rsidRPr="005876AF" w:rsidDel="00CF1EDE">
          <w:rPr>
            <w:rFonts w:ascii="Times New Roman" w:hAnsi="Times New Roman"/>
            <w:i/>
            <w:noProof/>
          </w:rPr>
          <w:t>Reliable Data Transport: A Critical Service for the Grid</w:t>
        </w:r>
        <w:r w:rsidRPr="005876AF" w:rsidDel="00CF1EDE">
          <w:rPr>
            <w:rFonts w:ascii="Times New Roman" w:hAnsi="Times New Roman"/>
            <w:noProof/>
          </w:rPr>
          <w:t xml:space="preserve">, in </w:t>
        </w:r>
        <w:r w:rsidRPr="005876AF" w:rsidDel="00CF1EDE">
          <w:rPr>
            <w:rFonts w:ascii="Times New Roman" w:hAnsi="Times New Roman"/>
            <w:i/>
            <w:noProof/>
          </w:rPr>
          <w:t>Building Service Based Grids Workshop, Global Grid Forum</w:t>
        </w:r>
        <w:r w:rsidRPr="005876AF" w:rsidDel="00CF1EDE">
          <w:rPr>
            <w:rFonts w:ascii="Times New Roman" w:hAnsi="Times New Roman"/>
            <w:noProof/>
          </w:rPr>
          <w:t>. 2004.</w:t>
        </w:r>
      </w:ins>
    </w:p>
    <w:p w:rsidR="005876AF" w:rsidRPr="005876AF" w:rsidDel="00CF1EDE" w:rsidRDefault="005876AF" w:rsidP="009D22B0">
      <w:pPr>
        <w:spacing w:line="480" w:lineRule="auto"/>
        <w:ind w:left="720" w:hanging="720"/>
        <w:rPr>
          <w:ins w:id="5432" w:author="." w:date="2009-05-30T03:16:00Z"/>
          <w:rFonts w:ascii="Times New Roman" w:hAnsi="Times New Roman"/>
          <w:noProof/>
        </w:rPr>
      </w:pPr>
      <w:ins w:id="5433" w:author="." w:date="2009-05-30T03:16:00Z">
        <w:r w:rsidRPr="005876AF" w:rsidDel="00CF1EDE">
          <w:rPr>
            <w:rFonts w:ascii="Times New Roman" w:hAnsi="Times New Roman"/>
            <w:noProof/>
          </w:rPr>
          <w:t>44.</w:t>
        </w:r>
        <w:r w:rsidRPr="005876AF" w:rsidDel="00CF1EDE">
          <w:rPr>
            <w:rFonts w:ascii="Times New Roman" w:hAnsi="Times New Roman"/>
            <w:noProof/>
          </w:rPr>
          <w:tab/>
          <w:t xml:space="preserve">Globus Alliance. </w:t>
        </w:r>
        <w:r w:rsidRPr="005876AF" w:rsidDel="00CF1EDE">
          <w:rPr>
            <w:rFonts w:ascii="Times New Roman" w:hAnsi="Times New Roman"/>
            <w:i/>
            <w:noProof/>
          </w:rPr>
          <w:t>globus-url-copy Documentation</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"http://www.globus.org/toolkit/docs/4.0/data/gridftp/rn01re01.html"</w:instrText>
        </w:r>
        <w:r w:rsidR="0033544C" w:rsidDel="00CF1EDE">
          <w:rPr>
            <w:noProof/>
          </w:rPr>
          <w:fldChar w:fldCharType="separate"/>
        </w:r>
        <w:r w:rsidRPr="005876AF" w:rsidDel="00CF1EDE">
          <w:rPr>
            <w:rStyle w:val="Hyperlink"/>
            <w:rFonts w:ascii="Times New Roman" w:hAnsi="Times New Roman"/>
            <w:noProof/>
          </w:rPr>
          <w:t>http://www.globus.org/toolkit/docs/4.0/data/gridftp/rn01re01.html</w:t>
        </w:r>
        <w:r w:rsidR="0033544C" w:rsidDel="00CF1EDE">
          <w:rPr>
            <w:noProof/>
          </w:rPr>
          <w:fldChar w:fldCharType="end"/>
        </w:r>
        <w:r w:rsidRPr="005876AF" w:rsidDel="00CF1EDE">
          <w:rPr>
            <w:rFonts w:ascii="Times New Roman" w:hAnsi="Times New Roman"/>
            <w:noProof/>
          </w:rPr>
          <w:t xml:space="preserve"> </w:t>
        </w:r>
      </w:ins>
    </w:p>
    <w:p w:rsidR="005876AF" w:rsidRPr="005876AF" w:rsidDel="00CF1EDE" w:rsidRDefault="005876AF" w:rsidP="009D22B0">
      <w:pPr>
        <w:spacing w:line="480" w:lineRule="auto"/>
        <w:ind w:left="720" w:hanging="720"/>
        <w:rPr>
          <w:ins w:id="5434" w:author="." w:date="2009-05-30T03:16:00Z"/>
          <w:rFonts w:ascii="Times New Roman" w:hAnsi="Times New Roman"/>
          <w:noProof/>
        </w:rPr>
      </w:pPr>
      <w:ins w:id="5435" w:author="." w:date="2009-05-30T03:16:00Z">
        <w:r w:rsidRPr="005876AF" w:rsidDel="00CF1EDE">
          <w:rPr>
            <w:rFonts w:ascii="Times New Roman" w:hAnsi="Times New Roman"/>
            <w:noProof/>
          </w:rPr>
          <w:t>45.</w:t>
        </w:r>
        <w:r w:rsidRPr="005876AF" w:rsidDel="00CF1EDE">
          <w:rPr>
            <w:rFonts w:ascii="Times New Roman" w:hAnsi="Times New Roman"/>
            <w:noProof/>
          </w:rPr>
          <w:tab/>
          <w:t xml:space="preserve">Globus Alliance. </w:t>
        </w:r>
        <w:r w:rsidRPr="005876AF" w:rsidDel="00CF1EDE">
          <w:rPr>
            <w:rFonts w:ascii="Times New Roman" w:hAnsi="Times New Roman"/>
            <w:i/>
            <w:noProof/>
          </w:rPr>
          <w:t>Moving Data Fast on the TeraGrid</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"http://www.globus.org/solutions/tgcp/"</w:instrText>
        </w:r>
        <w:r w:rsidR="0033544C" w:rsidDel="00CF1EDE">
          <w:rPr>
            <w:noProof/>
          </w:rPr>
          <w:fldChar w:fldCharType="separate"/>
        </w:r>
        <w:r w:rsidRPr="005876AF" w:rsidDel="00CF1EDE">
          <w:rPr>
            <w:rStyle w:val="Hyperlink"/>
            <w:rFonts w:ascii="Times New Roman" w:hAnsi="Times New Roman"/>
            <w:noProof/>
          </w:rPr>
          <w:t>http://www.globus.org/solutions/tgcp/</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36" w:author="." w:date="2009-05-30T03:16:00Z"/>
          <w:rFonts w:ascii="Times New Roman" w:hAnsi="Times New Roman"/>
          <w:noProof/>
        </w:rPr>
      </w:pPr>
      <w:ins w:id="5437" w:author="." w:date="2009-05-30T03:16:00Z">
        <w:r w:rsidRPr="005876AF" w:rsidDel="00CF1EDE">
          <w:rPr>
            <w:rFonts w:ascii="Times New Roman" w:hAnsi="Times New Roman"/>
            <w:noProof/>
          </w:rPr>
          <w:t>46.</w:t>
        </w:r>
        <w:r w:rsidRPr="005876AF" w:rsidDel="00CF1EDE">
          <w:rPr>
            <w:rFonts w:ascii="Times New Roman" w:hAnsi="Times New Roman"/>
            <w:noProof/>
          </w:rPr>
          <w:tab/>
          <w:t xml:space="preserve">Ripeanu, M. and I. Foster, </w:t>
        </w:r>
        <w:r w:rsidRPr="005876AF" w:rsidDel="00CF1EDE">
          <w:rPr>
            <w:rFonts w:ascii="Times New Roman" w:hAnsi="Times New Roman"/>
            <w:i/>
            <w:noProof/>
          </w:rPr>
          <w:t>A Decentralized, Adaptive Replica Location Mechanism</w:t>
        </w:r>
        <w:r w:rsidRPr="005876AF" w:rsidDel="00CF1EDE">
          <w:rPr>
            <w:rFonts w:ascii="Times New Roman" w:hAnsi="Times New Roman"/>
            <w:noProof/>
          </w:rPr>
          <w:t xml:space="preserve">, in </w:t>
        </w:r>
        <w:r w:rsidRPr="005876AF" w:rsidDel="00CF1EDE">
          <w:rPr>
            <w:rFonts w:ascii="Times New Roman" w:hAnsi="Times New Roman"/>
            <w:i/>
            <w:noProof/>
          </w:rPr>
          <w:t>Proceedings of the 11th IEEE International Symposium on High Performance Distributed Computing</w:t>
        </w:r>
        <w:r w:rsidRPr="005876AF" w:rsidDel="00CF1EDE">
          <w:rPr>
            <w:rFonts w:ascii="Times New Roman" w:hAnsi="Times New Roman"/>
            <w:noProof/>
          </w:rPr>
          <w:t>. 2002, IEEE Computer Society.</w:t>
        </w:r>
      </w:ins>
    </w:p>
    <w:p w:rsidR="005876AF" w:rsidRPr="005876AF" w:rsidDel="00CF1EDE" w:rsidRDefault="005876AF" w:rsidP="009D22B0">
      <w:pPr>
        <w:spacing w:line="480" w:lineRule="auto"/>
        <w:ind w:left="720" w:hanging="720"/>
        <w:rPr>
          <w:ins w:id="5438" w:author="." w:date="2009-05-30T03:16:00Z"/>
          <w:rFonts w:ascii="Times New Roman" w:hAnsi="Times New Roman"/>
          <w:noProof/>
        </w:rPr>
      </w:pPr>
      <w:ins w:id="5439" w:author="." w:date="2009-05-30T03:16:00Z">
        <w:r w:rsidRPr="005876AF" w:rsidDel="00CF1EDE">
          <w:rPr>
            <w:rFonts w:ascii="Times New Roman" w:hAnsi="Times New Roman"/>
            <w:noProof/>
          </w:rPr>
          <w:t>47.</w:t>
        </w:r>
        <w:r w:rsidRPr="005876AF" w:rsidDel="00CF1EDE">
          <w:rPr>
            <w:rFonts w:ascii="Times New Roman" w:hAnsi="Times New Roman"/>
            <w:noProof/>
          </w:rPr>
          <w:tab/>
        </w:r>
        <w:r w:rsidRPr="005876AF" w:rsidDel="00CF1EDE">
          <w:rPr>
            <w:rFonts w:ascii="Times New Roman" w:hAnsi="Times New Roman"/>
            <w:i/>
            <w:noProof/>
          </w:rPr>
          <w:t>MySQL</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"http://www.mysql.com/"</w:instrText>
        </w:r>
        <w:r w:rsidR="0033544C" w:rsidDel="00CF1EDE">
          <w:rPr>
            <w:noProof/>
          </w:rPr>
          <w:fldChar w:fldCharType="separate"/>
        </w:r>
        <w:r w:rsidRPr="005876AF" w:rsidDel="00CF1EDE">
          <w:rPr>
            <w:rStyle w:val="Hyperlink"/>
            <w:rFonts w:ascii="Times New Roman" w:hAnsi="Times New Roman"/>
            <w:noProof/>
          </w:rPr>
          <w:t>http://www.mysql.com/</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40" w:author="." w:date="2009-05-30T03:16:00Z"/>
          <w:rFonts w:ascii="Times New Roman" w:hAnsi="Times New Roman"/>
          <w:noProof/>
        </w:rPr>
      </w:pPr>
      <w:ins w:id="5441" w:author="." w:date="2009-05-30T03:16:00Z">
        <w:r w:rsidRPr="005876AF" w:rsidDel="00CF1EDE">
          <w:rPr>
            <w:rFonts w:ascii="Times New Roman" w:hAnsi="Times New Roman"/>
            <w:noProof/>
          </w:rPr>
          <w:t>48.</w:t>
        </w:r>
        <w:r w:rsidRPr="005876AF" w:rsidDel="00CF1EDE">
          <w:rPr>
            <w:rFonts w:ascii="Times New Roman" w:hAnsi="Times New Roman"/>
            <w:noProof/>
          </w:rPr>
          <w:tab/>
          <w:t xml:space="preserve">Globus Alliance. </w:t>
        </w:r>
        <w:r w:rsidRPr="005876AF" w:rsidDel="00CF1EDE">
          <w:rPr>
            <w:rFonts w:ascii="Times New Roman" w:hAnsi="Times New Roman"/>
            <w:i/>
            <w:noProof/>
          </w:rPr>
          <w:t>Replica Location Service (RLS)</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"http://www.globus.org/toolkit/docs/4.2/4.2.0/data/rls/"</w:instrText>
        </w:r>
        <w:r w:rsidR="0033544C" w:rsidDel="00CF1EDE">
          <w:rPr>
            <w:noProof/>
          </w:rPr>
          <w:fldChar w:fldCharType="separate"/>
        </w:r>
        <w:r w:rsidRPr="005876AF" w:rsidDel="00CF1EDE">
          <w:rPr>
            <w:rStyle w:val="Hyperlink"/>
            <w:rFonts w:ascii="Times New Roman" w:hAnsi="Times New Roman"/>
            <w:noProof/>
          </w:rPr>
          <w:t>http://www.globus.org/toolkit/docs/4.2/4.2.0/data/rls/</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42" w:author="." w:date="2009-05-30T03:16:00Z"/>
          <w:rFonts w:ascii="Times New Roman" w:hAnsi="Times New Roman"/>
          <w:noProof/>
        </w:rPr>
      </w:pPr>
      <w:ins w:id="5443" w:author="." w:date="2009-05-30T03:16:00Z">
        <w:r w:rsidRPr="005876AF" w:rsidDel="00CF1EDE">
          <w:rPr>
            <w:rFonts w:ascii="Times New Roman" w:hAnsi="Times New Roman"/>
            <w:noProof/>
          </w:rPr>
          <w:t>49.</w:t>
        </w:r>
        <w:r w:rsidRPr="005876AF" w:rsidDel="00CF1EDE">
          <w:rPr>
            <w:rFonts w:ascii="Times New Roman" w:hAnsi="Times New Roman"/>
            <w:noProof/>
          </w:rPr>
          <w:tab/>
          <w:t xml:space="preserve">Bresnahan, J., et al. </w:t>
        </w:r>
        <w:r w:rsidRPr="005876AF" w:rsidDel="00CF1EDE">
          <w:rPr>
            <w:rFonts w:ascii="Times New Roman" w:hAnsi="Times New Roman"/>
            <w:i/>
            <w:noProof/>
          </w:rPr>
          <w:t>Globus GridFTP: What's New in 2007</w:t>
        </w:r>
        <w:r w:rsidRPr="005876AF" w:rsidDel="00CF1EDE">
          <w:rPr>
            <w:rFonts w:ascii="Times New Roman" w:hAnsi="Times New Roman"/>
            <w:noProof/>
          </w:rPr>
          <w:t xml:space="preserve">. in </w:t>
        </w:r>
        <w:r w:rsidRPr="005876AF" w:rsidDel="00CF1EDE">
          <w:rPr>
            <w:rFonts w:ascii="Times New Roman" w:hAnsi="Times New Roman"/>
            <w:i/>
            <w:noProof/>
          </w:rPr>
          <w:t>Proceedings of the First International Conference on Networks for Grid Applications (GridNets 2007)</w:t>
        </w:r>
        <w:r w:rsidRPr="005876AF" w:rsidDel="00CF1EDE">
          <w:rPr>
            <w:rFonts w:ascii="Times New Roman" w:hAnsi="Times New Roman"/>
            <w:noProof/>
          </w:rPr>
          <w:t>. 2007.</w:t>
        </w:r>
      </w:ins>
    </w:p>
    <w:p w:rsidR="005876AF" w:rsidRPr="005876AF" w:rsidDel="00CF1EDE" w:rsidRDefault="005876AF" w:rsidP="009D22B0">
      <w:pPr>
        <w:spacing w:line="480" w:lineRule="auto"/>
        <w:ind w:left="720" w:hanging="720"/>
        <w:rPr>
          <w:ins w:id="5444" w:author="." w:date="2009-05-30T03:16:00Z"/>
          <w:rFonts w:ascii="Times New Roman" w:hAnsi="Times New Roman"/>
          <w:noProof/>
        </w:rPr>
      </w:pPr>
      <w:ins w:id="5445" w:author="." w:date="2009-05-30T03:16:00Z">
        <w:r w:rsidRPr="005876AF" w:rsidDel="00CF1EDE">
          <w:rPr>
            <w:rFonts w:ascii="Times New Roman" w:hAnsi="Times New Roman"/>
            <w:noProof/>
          </w:rPr>
          <w:lastRenderedPageBreak/>
          <w:t>50.</w:t>
        </w:r>
        <w:r w:rsidRPr="005876AF" w:rsidDel="00CF1EDE">
          <w:rPr>
            <w:rFonts w:ascii="Times New Roman" w:hAnsi="Times New Roman"/>
            <w:noProof/>
          </w:rPr>
          <w:tab/>
          <w:t xml:space="preserve">GridSite Team. </w:t>
        </w:r>
        <w:r w:rsidRPr="005876AF" w:rsidDel="00CF1EDE">
          <w:rPr>
            <w:rFonts w:ascii="Times New Roman" w:hAnsi="Times New Roman"/>
            <w:i/>
            <w:noProof/>
          </w:rPr>
          <w:t>Grid Security for the Web, Web platforms for Grids</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"http://www.gridsite.org/"</w:instrText>
        </w:r>
        <w:r w:rsidR="0033544C" w:rsidDel="00CF1EDE">
          <w:rPr>
            <w:noProof/>
          </w:rPr>
          <w:fldChar w:fldCharType="separate"/>
        </w:r>
        <w:r w:rsidRPr="005876AF" w:rsidDel="00CF1EDE">
          <w:rPr>
            <w:rStyle w:val="Hyperlink"/>
            <w:rFonts w:ascii="Times New Roman" w:hAnsi="Times New Roman"/>
            <w:noProof/>
          </w:rPr>
          <w:t>http://www.gridsite.org/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46" w:author="." w:date="2009-05-30T03:16:00Z"/>
          <w:rFonts w:ascii="Times New Roman" w:hAnsi="Times New Roman"/>
          <w:noProof/>
        </w:rPr>
      </w:pPr>
      <w:ins w:id="5447" w:author="." w:date="2009-05-30T03:16:00Z">
        <w:r w:rsidRPr="005876AF" w:rsidDel="00CF1EDE">
          <w:rPr>
            <w:rFonts w:ascii="Times New Roman" w:hAnsi="Times New Roman"/>
            <w:noProof/>
          </w:rPr>
          <w:t>51.</w:t>
        </w:r>
        <w:r w:rsidRPr="005876AF" w:rsidDel="00CF1EDE">
          <w:rPr>
            <w:rFonts w:ascii="Times New Roman" w:hAnsi="Times New Roman"/>
            <w:noProof/>
          </w:rPr>
          <w:tab/>
          <w:t xml:space="preserve">Sivakumar, H., S. Bailey, and R.L. Grossman, </w:t>
        </w:r>
        <w:r w:rsidRPr="005876AF" w:rsidDel="00CF1EDE">
          <w:rPr>
            <w:rFonts w:ascii="Times New Roman" w:hAnsi="Times New Roman"/>
            <w:i/>
            <w:noProof/>
          </w:rPr>
          <w:t>PSockets: The Case for Application-level Network Striping for Data Intensive Applications using High Speed Wide Area Networks.</w:t>
        </w:r>
        <w:r w:rsidRPr="005876AF" w:rsidDel="00CF1EDE">
          <w:rPr>
            <w:rFonts w:ascii="Times New Roman" w:hAnsi="Times New Roman"/>
            <w:noProof/>
          </w:rPr>
          <w:t xml:space="preserve"> Proceedings of the 2000 ACM/IEEE conference on Supercomputing (CDROM), 2000.</w:t>
        </w:r>
      </w:ins>
    </w:p>
    <w:p w:rsidR="005876AF" w:rsidRPr="005876AF" w:rsidDel="00CF1EDE" w:rsidRDefault="005876AF" w:rsidP="009D22B0">
      <w:pPr>
        <w:spacing w:line="480" w:lineRule="auto"/>
        <w:ind w:left="720" w:hanging="720"/>
        <w:rPr>
          <w:ins w:id="5448" w:author="." w:date="2009-05-30T03:16:00Z"/>
          <w:rFonts w:ascii="Times New Roman" w:hAnsi="Times New Roman"/>
          <w:noProof/>
        </w:rPr>
      </w:pPr>
      <w:ins w:id="5449" w:author="." w:date="2009-05-30T03:16:00Z">
        <w:r w:rsidRPr="005876AF" w:rsidDel="00CF1EDE">
          <w:rPr>
            <w:rFonts w:ascii="Times New Roman" w:hAnsi="Times New Roman"/>
            <w:noProof/>
          </w:rPr>
          <w:t>52.</w:t>
        </w:r>
        <w:r w:rsidRPr="005876AF" w:rsidDel="00CF1EDE">
          <w:rPr>
            <w:rFonts w:ascii="Times New Roman" w:hAnsi="Times New Roman"/>
            <w:noProof/>
          </w:rPr>
          <w:tab/>
          <w:t xml:space="preserve">Mattmann, C.A., et al. </w:t>
        </w:r>
        <w:r w:rsidRPr="005876AF" w:rsidDel="00CF1EDE">
          <w:rPr>
            <w:rFonts w:ascii="Times New Roman" w:hAnsi="Times New Roman"/>
            <w:i/>
            <w:noProof/>
          </w:rPr>
          <w:t>A Classification and Evaluation of Data Movement Technologies for the Delivery of Highly Voluminous Scientific Data Products</w:t>
        </w:r>
        <w:r w:rsidRPr="005876AF" w:rsidDel="00CF1EDE">
          <w:rPr>
            <w:rFonts w:ascii="Times New Roman" w:hAnsi="Times New Roman"/>
            <w:noProof/>
          </w:rPr>
          <w:t xml:space="preserve">. in </w:t>
        </w:r>
        <w:r w:rsidRPr="005876AF" w:rsidDel="00CF1EDE">
          <w:rPr>
            <w:rFonts w:ascii="Times New Roman" w:hAnsi="Times New Roman"/>
            <w:i/>
            <w:noProof/>
          </w:rPr>
          <w:t>Proceedings of the NASA/IEEE Conference on Mass Storage Systems and Technologies College Park</w:t>
        </w:r>
        <w:r w:rsidRPr="005876AF" w:rsidDel="00CF1EDE">
          <w:rPr>
            <w:rFonts w:ascii="Times New Roman" w:hAnsi="Times New Roman"/>
            <w:noProof/>
          </w:rPr>
          <w:t>. 2006. Maryland, USA.</w:t>
        </w:r>
      </w:ins>
    </w:p>
    <w:p w:rsidR="005876AF" w:rsidRPr="005876AF" w:rsidDel="00CF1EDE" w:rsidRDefault="005876AF" w:rsidP="009D22B0">
      <w:pPr>
        <w:spacing w:line="480" w:lineRule="auto"/>
        <w:ind w:left="720" w:hanging="720"/>
        <w:rPr>
          <w:ins w:id="5450" w:author="." w:date="2009-05-30T03:16:00Z"/>
          <w:rFonts w:ascii="Times New Roman" w:hAnsi="Times New Roman"/>
          <w:noProof/>
        </w:rPr>
      </w:pPr>
      <w:ins w:id="5451" w:author="." w:date="2009-05-30T03:16:00Z">
        <w:r w:rsidRPr="005876AF" w:rsidDel="00CF1EDE">
          <w:rPr>
            <w:rFonts w:ascii="Times New Roman" w:hAnsi="Times New Roman"/>
            <w:noProof/>
          </w:rPr>
          <w:t>53.</w:t>
        </w:r>
        <w:r w:rsidRPr="005876AF" w:rsidDel="00CF1EDE">
          <w:rPr>
            <w:rFonts w:ascii="Times New Roman" w:hAnsi="Times New Roman"/>
            <w:noProof/>
          </w:rPr>
          <w:tab/>
          <w:t xml:space="preserve">Web Maintenance Team of cc.jlab.org. </w:t>
        </w:r>
        <w:r w:rsidRPr="005876AF" w:rsidDel="00CF1EDE">
          <w:rPr>
            <w:rFonts w:ascii="Times New Roman" w:hAnsi="Times New Roman"/>
            <w:i/>
            <w:noProof/>
          </w:rPr>
          <w:t>Off-Site File Transfer Facilities</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"http://cc.jlab.org/docs/services/offsite/off-site-data-transfers.html"</w:instrText>
        </w:r>
        <w:r w:rsidR="0033544C" w:rsidDel="00CF1EDE">
          <w:rPr>
            <w:noProof/>
          </w:rPr>
          <w:fldChar w:fldCharType="separate"/>
        </w:r>
        <w:r w:rsidRPr="005876AF" w:rsidDel="00CF1EDE">
          <w:rPr>
            <w:rStyle w:val="Hyperlink"/>
            <w:rFonts w:ascii="Times New Roman" w:hAnsi="Times New Roman"/>
            <w:noProof/>
          </w:rPr>
          <w:t>http://cc.jlab.org/docs/services/offsite/off-site-data-transfers.html</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52" w:author="." w:date="2009-05-30T03:16:00Z"/>
          <w:rFonts w:ascii="Times New Roman" w:hAnsi="Times New Roman"/>
          <w:noProof/>
        </w:rPr>
      </w:pPr>
      <w:ins w:id="5453" w:author="." w:date="2009-05-30T03:16:00Z">
        <w:r w:rsidRPr="005876AF" w:rsidDel="00CF1EDE">
          <w:rPr>
            <w:rFonts w:ascii="Times New Roman" w:hAnsi="Times New Roman"/>
            <w:noProof/>
          </w:rPr>
          <w:t>54.</w:t>
        </w:r>
        <w:r w:rsidRPr="005876AF" w:rsidDel="00CF1EDE">
          <w:rPr>
            <w:rFonts w:ascii="Times New Roman" w:hAnsi="Times New Roman"/>
            <w:noProof/>
          </w:rPr>
          <w:tab/>
          <w:t xml:space="preserve">Bonachea, D. and S. McPeak, </w:t>
        </w:r>
        <w:r w:rsidRPr="005876AF" w:rsidDel="00CF1EDE">
          <w:rPr>
            <w:rFonts w:ascii="Times New Roman" w:hAnsi="Times New Roman"/>
            <w:i/>
            <w:noProof/>
          </w:rPr>
          <w:t>SafeTP: Transparently Securing FTP Network Services.</w:t>
        </w:r>
        <w:r w:rsidRPr="005876AF" w:rsidDel="00CF1EDE">
          <w:rPr>
            <w:rFonts w:ascii="Times New Roman" w:hAnsi="Times New Roman"/>
            <w:noProof/>
          </w:rPr>
          <w:t xml:space="preserve"> Computer, 2001.</w:t>
        </w:r>
      </w:ins>
    </w:p>
    <w:p w:rsidR="005876AF" w:rsidRPr="005876AF" w:rsidDel="00CF1EDE" w:rsidRDefault="005876AF" w:rsidP="009D22B0">
      <w:pPr>
        <w:spacing w:line="480" w:lineRule="auto"/>
        <w:ind w:left="720" w:hanging="720"/>
        <w:rPr>
          <w:ins w:id="5454" w:author="." w:date="2009-05-30T03:16:00Z"/>
          <w:rFonts w:ascii="Times New Roman" w:hAnsi="Times New Roman"/>
          <w:noProof/>
        </w:rPr>
      </w:pPr>
      <w:ins w:id="5455" w:author="." w:date="2009-05-30T03:16:00Z">
        <w:r w:rsidRPr="005876AF" w:rsidDel="00CF1EDE">
          <w:rPr>
            <w:rFonts w:ascii="Times New Roman" w:hAnsi="Times New Roman"/>
            <w:noProof/>
          </w:rPr>
          <w:t>55.</w:t>
        </w:r>
        <w:r w:rsidRPr="005876AF" w:rsidDel="00CF1EDE">
          <w:rPr>
            <w:rFonts w:ascii="Times New Roman" w:hAnsi="Times New Roman"/>
            <w:noProof/>
          </w:rPr>
          <w:tab/>
          <w:t xml:space="preserve">Bonachea, D. and S. McPeak. </w:t>
        </w:r>
        <w:r w:rsidRPr="005876AF" w:rsidDel="00CF1EDE">
          <w:rPr>
            <w:rFonts w:ascii="Times New Roman" w:hAnsi="Times New Roman"/>
            <w:i/>
            <w:noProof/>
          </w:rPr>
          <w:t>SafeTP: Secure FTP Transparently</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"http://safetp.cs.berkeley.edu/"</w:instrText>
        </w:r>
        <w:r w:rsidR="0033544C" w:rsidDel="00CF1EDE">
          <w:rPr>
            <w:noProof/>
          </w:rPr>
          <w:fldChar w:fldCharType="separate"/>
        </w:r>
        <w:r w:rsidRPr="005876AF" w:rsidDel="00CF1EDE">
          <w:rPr>
            <w:rStyle w:val="Hyperlink"/>
            <w:rFonts w:ascii="Times New Roman" w:hAnsi="Times New Roman"/>
            <w:noProof/>
          </w:rPr>
          <w:t>http://safetp.cs.berkeley.edu/</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56" w:author="." w:date="2009-05-30T03:16:00Z"/>
          <w:rFonts w:ascii="Times New Roman" w:hAnsi="Times New Roman"/>
          <w:noProof/>
        </w:rPr>
      </w:pPr>
      <w:ins w:id="5457" w:author="." w:date="2009-05-30T03:16:00Z">
        <w:r w:rsidRPr="005876AF" w:rsidDel="00CF1EDE">
          <w:rPr>
            <w:rFonts w:ascii="Times New Roman" w:hAnsi="Times New Roman"/>
            <w:noProof/>
          </w:rPr>
          <w:t>56.</w:t>
        </w:r>
        <w:r w:rsidRPr="005876AF" w:rsidDel="00CF1EDE">
          <w:rPr>
            <w:rFonts w:ascii="Times New Roman" w:hAnsi="Times New Roman"/>
            <w:noProof/>
          </w:rPr>
          <w:tab/>
          <w:t xml:space="preserve">Gu, Y. and R. Grossman, </w:t>
        </w:r>
        <w:r w:rsidRPr="005876AF" w:rsidDel="00CF1EDE">
          <w:rPr>
            <w:rFonts w:ascii="Times New Roman" w:hAnsi="Times New Roman"/>
            <w:i/>
            <w:noProof/>
          </w:rPr>
          <w:t>UDT: UDP-based data transfer for high-speed wide area networks.</w:t>
        </w:r>
        <w:r w:rsidRPr="005876AF" w:rsidDel="00CF1EDE">
          <w:rPr>
            <w:rFonts w:ascii="Times New Roman" w:hAnsi="Times New Roman"/>
            <w:noProof/>
          </w:rPr>
          <w:t xml:space="preserve"> Computer Networks, 2007. </w:t>
        </w:r>
        <w:r w:rsidRPr="005876AF" w:rsidDel="00CF1EDE">
          <w:rPr>
            <w:rFonts w:ascii="Times New Roman" w:hAnsi="Times New Roman"/>
            <w:b/>
            <w:noProof/>
          </w:rPr>
          <w:t>51</w:t>
        </w:r>
        <w:r w:rsidRPr="005876AF" w:rsidDel="00CF1EDE">
          <w:rPr>
            <w:rFonts w:ascii="Times New Roman" w:hAnsi="Times New Roman"/>
            <w:noProof/>
          </w:rPr>
          <w:t>(7): p. 1777-1799.</w:t>
        </w:r>
      </w:ins>
    </w:p>
    <w:p w:rsidR="005876AF" w:rsidRPr="005876AF" w:rsidDel="00CF1EDE" w:rsidRDefault="005876AF" w:rsidP="009D22B0">
      <w:pPr>
        <w:spacing w:line="480" w:lineRule="auto"/>
        <w:ind w:left="720" w:hanging="720"/>
        <w:rPr>
          <w:ins w:id="5458" w:author="." w:date="2009-05-30T03:16:00Z"/>
          <w:rFonts w:ascii="Times New Roman" w:hAnsi="Times New Roman"/>
          <w:noProof/>
        </w:rPr>
      </w:pPr>
      <w:ins w:id="5459" w:author="." w:date="2009-05-30T03:16:00Z">
        <w:r w:rsidRPr="005876AF" w:rsidDel="00CF1EDE">
          <w:rPr>
            <w:rFonts w:ascii="Times New Roman" w:hAnsi="Times New Roman"/>
            <w:noProof/>
          </w:rPr>
          <w:t>57.</w:t>
        </w:r>
        <w:r w:rsidRPr="005876AF" w:rsidDel="00CF1EDE">
          <w:rPr>
            <w:rFonts w:ascii="Times New Roman" w:hAnsi="Times New Roman"/>
            <w:noProof/>
          </w:rPr>
          <w:tab/>
          <w:t xml:space="preserve">Gu, Y. and R. Grossman, </w:t>
        </w:r>
        <w:r w:rsidRPr="005876AF" w:rsidDel="00CF1EDE">
          <w:rPr>
            <w:rFonts w:ascii="Times New Roman" w:hAnsi="Times New Roman"/>
            <w:i/>
            <w:noProof/>
          </w:rPr>
          <w:t>SABUL: A Transport Protocol for Grid Computing.</w:t>
        </w:r>
        <w:r w:rsidRPr="005876AF" w:rsidDel="00CF1EDE">
          <w:rPr>
            <w:rFonts w:ascii="Times New Roman" w:hAnsi="Times New Roman"/>
            <w:noProof/>
          </w:rPr>
          <w:t xml:space="preserve"> Journal of Grid Computing, 2003. </w:t>
        </w:r>
        <w:r w:rsidRPr="005876AF" w:rsidDel="00CF1EDE">
          <w:rPr>
            <w:rFonts w:ascii="Times New Roman" w:hAnsi="Times New Roman"/>
            <w:b/>
            <w:noProof/>
          </w:rPr>
          <w:t>1</w:t>
        </w:r>
        <w:r w:rsidRPr="005876AF" w:rsidDel="00CF1EDE">
          <w:rPr>
            <w:rFonts w:ascii="Times New Roman" w:hAnsi="Times New Roman"/>
            <w:noProof/>
          </w:rPr>
          <w:t>(4): p. 377-386.</w:t>
        </w:r>
      </w:ins>
    </w:p>
    <w:p w:rsidR="005876AF" w:rsidRPr="005876AF" w:rsidDel="00CF1EDE" w:rsidRDefault="005876AF" w:rsidP="009D22B0">
      <w:pPr>
        <w:spacing w:line="480" w:lineRule="auto"/>
        <w:ind w:left="720" w:hanging="720"/>
        <w:rPr>
          <w:ins w:id="5460" w:author="." w:date="2009-05-30T03:16:00Z"/>
          <w:rFonts w:ascii="Times New Roman" w:hAnsi="Times New Roman"/>
          <w:noProof/>
        </w:rPr>
      </w:pPr>
      <w:ins w:id="5461" w:author="." w:date="2009-05-30T03:16:00Z">
        <w:r w:rsidRPr="005876AF" w:rsidDel="00CF1EDE">
          <w:rPr>
            <w:rFonts w:ascii="Times New Roman" w:hAnsi="Times New Roman"/>
            <w:noProof/>
          </w:rPr>
          <w:lastRenderedPageBreak/>
          <w:t>58.</w:t>
        </w:r>
        <w:r w:rsidRPr="005876AF" w:rsidDel="00CF1EDE">
          <w:rPr>
            <w:rFonts w:ascii="Times New Roman" w:hAnsi="Times New Roman"/>
            <w:noProof/>
          </w:rPr>
          <w:tab/>
          <w:t xml:space="preserve">He, E., et al. </w:t>
        </w:r>
        <w:r w:rsidRPr="005876AF" w:rsidDel="00CF1EDE">
          <w:rPr>
            <w:rFonts w:ascii="Times New Roman" w:hAnsi="Times New Roman"/>
            <w:i/>
            <w:noProof/>
          </w:rPr>
          <w:t>Reliable Blast UDP: Predictable High Performance Bulk Data Transfer</w:t>
        </w:r>
        <w:r w:rsidRPr="005876AF" w:rsidDel="00CF1EDE">
          <w:rPr>
            <w:rFonts w:ascii="Times New Roman" w:hAnsi="Times New Roman"/>
            <w:noProof/>
          </w:rPr>
          <w:t xml:space="preserve">. in </w:t>
        </w:r>
        <w:r w:rsidRPr="005876AF" w:rsidDel="00CF1EDE">
          <w:rPr>
            <w:rFonts w:ascii="Times New Roman" w:hAnsi="Times New Roman"/>
            <w:i/>
            <w:noProof/>
          </w:rPr>
          <w:t>Cluster Computing, 2002. Proceedings. 2002 IEEE International Conference on</w:t>
        </w:r>
        <w:r w:rsidRPr="005876AF" w:rsidDel="00CF1EDE">
          <w:rPr>
            <w:rFonts w:ascii="Times New Roman" w:hAnsi="Times New Roman"/>
            <w:noProof/>
          </w:rPr>
          <w:t>. 2002.</w:t>
        </w:r>
      </w:ins>
    </w:p>
    <w:p w:rsidR="005876AF" w:rsidRPr="005876AF" w:rsidDel="00CF1EDE" w:rsidRDefault="005876AF" w:rsidP="009D22B0">
      <w:pPr>
        <w:spacing w:line="480" w:lineRule="auto"/>
        <w:ind w:left="720" w:hanging="720"/>
        <w:rPr>
          <w:ins w:id="5462" w:author="." w:date="2009-05-30T03:16:00Z"/>
          <w:rFonts w:ascii="Times New Roman" w:hAnsi="Times New Roman"/>
          <w:noProof/>
        </w:rPr>
      </w:pPr>
      <w:ins w:id="5463" w:author="." w:date="2009-05-30T03:16:00Z">
        <w:r w:rsidRPr="005876AF" w:rsidDel="00CF1EDE">
          <w:rPr>
            <w:rFonts w:ascii="Times New Roman" w:hAnsi="Times New Roman"/>
            <w:noProof/>
          </w:rPr>
          <w:t>59.</w:t>
        </w:r>
        <w:r w:rsidRPr="005876AF" w:rsidDel="00CF1EDE">
          <w:rPr>
            <w:rFonts w:ascii="Times New Roman" w:hAnsi="Times New Roman"/>
            <w:noProof/>
          </w:rPr>
          <w:tab/>
          <w:t xml:space="preserve">Meiss, M., </w:t>
        </w:r>
        <w:r w:rsidRPr="005876AF" w:rsidDel="00CF1EDE">
          <w:rPr>
            <w:rFonts w:ascii="Times New Roman" w:hAnsi="Times New Roman"/>
            <w:i/>
            <w:noProof/>
          </w:rPr>
          <w:t>Tsunami: A High-Speed Rate-Controlled Protocol for File Transfer</w:t>
        </w:r>
        <w:r w:rsidRPr="005876AF" w:rsidDel="00CF1EDE">
          <w:rPr>
            <w:rFonts w:ascii="Times New Roman" w:hAnsi="Times New Roman"/>
            <w:noProof/>
          </w:rPr>
          <w:t>. 2002, Indiana University.</w:t>
        </w:r>
      </w:ins>
    </w:p>
    <w:p w:rsidR="005876AF" w:rsidRPr="005876AF" w:rsidDel="00CF1EDE" w:rsidRDefault="005876AF" w:rsidP="009D22B0">
      <w:pPr>
        <w:spacing w:line="480" w:lineRule="auto"/>
        <w:ind w:left="720" w:hanging="720"/>
        <w:rPr>
          <w:ins w:id="5464" w:author="." w:date="2009-05-30T03:16:00Z"/>
          <w:rFonts w:ascii="Times New Roman" w:hAnsi="Times New Roman"/>
          <w:noProof/>
        </w:rPr>
      </w:pPr>
      <w:ins w:id="5465" w:author="." w:date="2009-05-30T03:16:00Z">
        <w:r w:rsidRPr="005876AF" w:rsidDel="00CF1EDE">
          <w:rPr>
            <w:rFonts w:ascii="Times New Roman" w:hAnsi="Times New Roman"/>
            <w:noProof/>
          </w:rPr>
          <w:t>60.</w:t>
        </w:r>
        <w:r w:rsidRPr="005876AF" w:rsidDel="00CF1EDE">
          <w:rPr>
            <w:rFonts w:ascii="Times New Roman" w:hAnsi="Times New Roman"/>
            <w:noProof/>
          </w:rPr>
          <w:tab/>
          <w:t xml:space="preserve">Wallace, S. </w:t>
        </w:r>
        <w:r w:rsidRPr="005876AF" w:rsidDel="00CF1EDE">
          <w:rPr>
            <w:rFonts w:ascii="Times New Roman" w:hAnsi="Times New Roman"/>
            <w:i/>
            <w:noProof/>
          </w:rPr>
          <w:t>Tsunami File Transfer Protocol</w:t>
        </w:r>
        <w:r w:rsidRPr="005876AF" w:rsidDel="00CF1EDE">
          <w:rPr>
            <w:rFonts w:ascii="Times New Roman" w:hAnsi="Times New Roman"/>
            <w:noProof/>
          </w:rPr>
          <w:t xml:space="preserve">. in </w:t>
        </w:r>
        <w:r w:rsidRPr="005876AF" w:rsidDel="00CF1EDE">
          <w:rPr>
            <w:rFonts w:ascii="Times New Roman" w:hAnsi="Times New Roman"/>
            <w:i/>
            <w:noProof/>
          </w:rPr>
          <w:t>Proceedings of First Int. Workshop on Protocols for Fast Long-Distance Networks</w:t>
        </w:r>
        <w:r w:rsidRPr="005876AF" w:rsidDel="00CF1EDE">
          <w:rPr>
            <w:rFonts w:ascii="Times New Roman" w:hAnsi="Times New Roman"/>
            <w:noProof/>
          </w:rPr>
          <w:t>. 2003. CERN, Geneva, Switzerland.</w:t>
        </w:r>
      </w:ins>
    </w:p>
    <w:p w:rsidR="005876AF" w:rsidRPr="005876AF" w:rsidDel="00CF1EDE" w:rsidRDefault="005876AF" w:rsidP="009D22B0">
      <w:pPr>
        <w:spacing w:line="480" w:lineRule="auto"/>
        <w:ind w:left="720" w:hanging="720"/>
        <w:rPr>
          <w:ins w:id="5466" w:author="." w:date="2009-05-30T03:16:00Z"/>
          <w:rFonts w:ascii="Times New Roman" w:hAnsi="Times New Roman"/>
          <w:noProof/>
        </w:rPr>
      </w:pPr>
      <w:ins w:id="5467" w:author="." w:date="2009-05-30T03:16:00Z">
        <w:r w:rsidRPr="005876AF" w:rsidDel="00CF1EDE">
          <w:rPr>
            <w:rFonts w:ascii="Times New Roman" w:hAnsi="Times New Roman"/>
            <w:noProof/>
          </w:rPr>
          <w:t>61.</w:t>
        </w:r>
        <w:r w:rsidRPr="005876AF" w:rsidDel="00CF1EDE">
          <w:rPr>
            <w:rFonts w:ascii="Times New Roman" w:hAnsi="Times New Roman"/>
            <w:noProof/>
          </w:rPr>
          <w:tab/>
          <w:t xml:space="preserve">Bush, D. </w:t>
        </w:r>
        <w:r w:rsidRPr="005876AF" w:rsidDel="00CF1EDE">
          <w:rPr>
            <w:rFonts w:ascii="Times New Roman" w:hAnsi="Times New Roman"/>
            <w:i/>
            <w:noProof/>
          </w:rPr>
          <w:t>UFTP - UDP Based FTP with Multicast</w:t>
        </w:r>
        <w:r w:rsidRPr="005876AF" w:rsidDel="00CF1EDE">
          <w:rPr>
            <w:rFonts w:ascii="Times New Roman" w:hAnsi="Times New Roman"/>
            <w:noProof/>
          </w:rPr>
          <w:t xml:space="preserve">.  2001 July 29, 2008; Available from: </w:t>
        </w:r>
        <w:r w:rsidR="0033544C" w:rsidDel="00CF1EDE">
          <w:rPr>
            <w:noProof/>
          </w:rPr>
          <w:fldChar w:fldCharType="begin"/>
        </w:r>
        <w:r w:rsidR="00BA23D3" w:rsidDel="00CF1EDE">
          <w:rPr>
            <w:noProof/>
          </w:rPr>
          <w:instrText>HYPERLINK "http://www.tcnj.edu/~bush/uftp.html"</w:instrText>
        </w:r>
        <w:r w:rsidR="0033544C" w:rsidDel="00CF1EDE">
          <w:rPr>
            <w:noProof/>
          </w:rPr>
          <w:fldChar w:fldCharType="separate"/>
        </w:r>
        <w:r w:rsidRPr="005876AF" w:rsidDel="00CF1EDE">
          <w:rPr>
            <w:rStyle w:val="Hyperlink"/>
            <w:rFonts w:ascii="Times New Roman" w:hAnsi="Times New Roman"/>
            <w:noProof/>
          </w:rPr>
          <w:t>http://www.tcnj.edu/~bush/uftp.html</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68" w:author="." w:date="2009-05-30T03:16:00Z"/>
          <w:rFonts w:ascii="Times New Roman" w:hAnsi="Times New Roman"/>
          <w:noProof/>
        </w:rPr>
      </w:pPr>
      <w:ins w:id="5469" w:author="." w:date="2009-05-30T03:16:00Z">
        <w:r w:rsidRPr="005876AF" w:rsidDel="00CF1EDE">
          <w:rPr>
            <w:rFonts w:ascii="Times New Roman" w:hAnsi="Times New Roman"/>
            <w:noProof/>
          </w:rPr>
          <w:t>62.</w:t>
        </w:r>
        <w:r w:rsidRPr="005876AF" w:rsidDel="00CF1EDE">
          <w:rPr>
            <w:rFonts w:ascii="Times New Roman" w:hAnsi="Times New Roman"/>
            <w:noProof/>
          </w:rPr>
          <w:tab/>
          <w:t xml:space="preserve">Zheng, X., A.P. Mudambi, and M. Veeraraghavan, </w:t>
        </w:r>
        <w:r w:rsidRPr="005876AF" w:rsidDel="00CF1EDE">
          <w:rPr>
            <w:rFonts w:ascii="Times New Roman" w:hAnsi="Times New Roman"/>
            <w:i/>
            <w:noProof/>
          </w:rPr>
          <w:t>FRTP: Fixed rate transport protocol-a modified version of sabul for end-to-end circuits.</w:t>
        </w:r>
        <w:r w:rsidRPr="005876AF" w:rsidDel="00CF1EDE">
          <w:rPr>
            <w:rFonts w:ascii="Times New Roman" w:hAnsi="Times New Roman"/>
            <w:noProof/>
          </w:rPr>
          <w:t xml:space="preserve"> Proceedings of the 1 stInternational Workshop on Provisioning and Transport for Hybrid Networks (PATHNETS), in conjunction with the 1 stInternational Conference on Broadband Networks, 2004.</w:t>
        </w:r>
      </w:ins>
    </w:p>
    <w:p w:rsidR="005876AF" w:rsidRPr="005876AF" w:rsidDel="00CF1EDE" w:rsidRDefault="005876AF" w:rsidP="009D22B0">
      <w:pPr>
        <w:spacing w:line="480" w:lineRule="auto"/>
        <w:ind w:left="720" w:hanging="720"/>
        <w:rPr>
          <w:ins w:id="5470" w:author="." w:date="2009-05-30T03:16:00Z"/>
          <w:rFonts w:ascii="Times New Roman" w:hAnsi="Times New Roman"/>
          <w:noProof/>
        </w:rPr>
      </w:pPr>
      <w:ins w:id="5471" w:author="." w:date="2009-05-30T03:16:00Z">
        <w:r w:rsidRPr="005876AF" w:rsidDel="00CF1EDE">
          <w:rPr>
            <w:rFonts w:ascii="Times New Roman" w:hAnsi="Times New Roman"/>
            <w:noProof/>
          </w:rPr>
          <w:t>63.</w:t>
        </w:r>
        <w:r w:rsidRPr="005876AF" w:rsidDel="00CF1EDE">
          <w:rPr>
            <w:rFonts w:ascii="Times New Roman" w:hAnsi="Times New Roman"/>
            <w:noProof/>
          </w:rPr>
          <w:tab/>
          <w:t xml:space="preserve">Gu, Y., et al., </w:t>
        </w:r>
        <w:r w:rsidRPr="005876AF" w:rsidDel="00CF1EDE">
          <w:rPr>
            <w:rFonts w:ascii="Times New Roman" w:hAnsi="Times New Roman"/>
            <w:i/>
            <w:noProof/>
          </w:rPr>
          <w:t>Using UDP for Reliable Data Transfer over High Bandwidth-Delay Product Networks.</w:t>
        </w:r>
        <w:r w:rsidRPr="005876AF" w:rsidDel="00CF1EDE">
          <w:rPr>
            <w:rFonts w:ascii="Times New Roman" w:hAnsi="Times New Roman"/>
            <w:noProof/>
          </w:rPr>
          <w:t xml:space="preserve"> Laboratory for Advanced Computing, University of Illinois at Chicage, 2003.</w:t>
        </w:r>
      </w:ins>
    </w:p>
    <w:p w:rsidR="005876AF" w:rsidRPr="005876AF" w:rsidDel="00CF1EDE" w:rsidRDefault="005876AF" w:rsidP="009D22B0">
      <w:pPr>
        <w:spacing w:line="480" w:lineRule="auto"/>
        <w:ind w:left="720" w:hanging="720"/>
        <w:rPr>
          <w:ins w:id="5472" w:author="." w:date="2009-05-30T03:16:00Z"/>
          <w:rFonts w:ascii="Times New Roman" w:hAnsi="Times New Roman"/>
          <w:noProof/>
        </w:rPr>
      </w:pPr>
      <w:ins w:id="5473" w:author="." w:date="2009-05-30T03:16:00Z">
        <w:r w:rsidRPr="005876AF" w:rsidDel="00CF1EDE">
          <w:rPr>
            <w:rFonts w:ascii="Times New Roman" w:hAnsi="Times New Roman"/>
            <w:noProof/>
          </w:rPr>
          <w:t>64.</w:t>
        </w:r>
        <w:r w:rsidRPr="005876AF" w:rsidDel="00CF1EDE">
          <w:rPr>
            <w:rFonts w:ascii="Times New Roman" w:hAnsi="Times New Roman"/>
            <w:noProof/>
          </w:rPr>
          <w:tab/>
          <w:t xml:space="preserve">Dickens, P.M. and V. Kannan, </w:t>
        </w:r>
        <w:r w:rsidRPr="005876AF" w:rsidDel="00CF1EDE">
          <w:rPr>
            <w:rFonts w:ascii="Times New Roman" w:hAnsi="Times New Roman"/>
            <w:i/>
            <w:noProof/>
          </w:rPr>
          <w:t>Application-Level Congestion Control Mechanisms for Large Scale Data Transfers Across Computational Grids.</w:t>
        </w:r>
        <w:r w:rsidRPr="005876AF" w:rsidDel="00CF1EDE">
          <w:rPr>
            <w:rFonts w:ascii="Times New Roman" w:hAnsi="Times New Roman"/>
            <w:noProof/>
          </w:rPr>
          <w:t xml:space="preserve"> the Proceedings of The International Conference on High Performance Distributed Computing and Applications, 2003.</w:t>
        </w:r>
      </w:ins>
    </w:p>
    <w:p w:rsidR="005876AF" w:rsidRPr="005876AF" w:rsidDel="00CF1EDE" w:rsidRDefault="005876AF" w:rsidP="009D22B0">
      <w:pPr>
        <w:spacing w:line="480" w:lineRule="auto"/>
        <w:ind w:left="720" w:hanging="720"/>
        <w:rPr>
          <w:ins w:id="5474" w:author="." w:date="2009-05-30T03:16:00Z"/>
          <w:rFonts w:ascii="Times New Roman" w:hAnsi="Times New Roman"/>
          <w:noProof/>
        </w:rPr>
      </w:pPr>
      <w:ins w:id="5475" w:author="." w:date="2009-05-30T03:16:00Z">
        <w:r w:rsidRPr="005876AF" w:rsidDel="00CF1EDE">
          <w:rPr>
            <w:rFonts w:ascii="Times New Roman" w:hAnsi="Times New Roman"/>
            <w:noProof/>
          </w:rPr>
          <w:lastRenderedPageBreak/>
          <w:t>65.</w:t>
        </w:r>
        <w:r w:rsidRPr="005876AF" w:rsidDel="00CF1EDE">
          <w:rPr>
            <w:rFonts w:ascii="Times New Roman" w:hAnsi="Times New Roman"/>
            <w:noProof/>
          </w:rPr>
          <w:tab/>
          <w:t xml:space="preserve">Ansari, S. </w:t>
        </w:r>
        <w:r w:rsidRPr="005876AF" w:rsidDel="00CF1EDE">
          <w:rPr>
            <w:rFonts w:ascii="Times New Roman" w:hAnsi="Times New Roman"/>
            <w:i/>
            <w:noProof/>
          </w:rPr>
          <w:t>Tsunami—A Study</w:t>
        </w:r>
        <w:r w:rsidRPr="005876AF" w:rsidDel="00CF1EDE">
          <w:rPr>
            <w:rFonts w:ascii="Times New Roman" w:hAnsi="Times New Roman"/>
            <w:noProof/>
          </w:rPr>
          <w:t xml:space="preserve">. Available from: </w:t>
        </w:r>
        <w:r w:rsidR="0033544C" w:rsidDel="00CF1EDE">
          <w:rPr>
            <w:noProof/>
          </w:rPr>
          <w:fldChar w:fldCharType="begin"/>
        </w:r>
        <w:r w:rsidR="00BA23D3" w:rsidDel="00CF1EDE">
          <w:rPr>
            <w:noProof/>
          </w:rPr>
          <w:instrText>HYPERLINK "http://www-iepm.slac.stanford.edu/bw/Tsunami.htm"</w:instrText>
        </w:r>
        <w:r w:rsidR="0033544C" w:rsidDel="00CF1EDE">
          <w:rPr>
            <w:noProof/>
          </w:rPr>
          <w:fldChar w:fldCharType="separate"/>
        </w:r>
        <w:r w:rsidRPr="005876AF" w:rsidDel="00CF1EDE">
          <w:rPr>
            <w:rStyle w:val="Hyperlink"/>
            <w:rFonts w:ascii="Times New Roman" w:hAnsi="Times New Roman"/>
            <w:noProof/>
          </w:rPr>
          <w:t>http://www-iepm.slac.stanford.edu/bw/Tsunami.htm</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76" w:author="." w:date="2009-05-30T03:16:00Z"/>
          <w:rFonts w:ascii="Times New Roman" w:hAnsi="Times New Roman"/>
          <w:noProof/>
        </w:rPr>
      </w:pPr>
      <w:ins w:id="5477" w:author="." w:date="2009-05-30T03:16:00Z">
        <w:r w:rsidRPr="005876AF" w:rsidDel="00CF1EDE">
          <w:rPr>
            <w:rFonts w:ascii="Times New Roman" w:hAnsi="Times New Roman"/>
            <w:noProof/>
          </w:rPr>
          <w:t>66.</w:t>
        </w:r>
        <w:r w:rsidRPr="005876AF" w:rsidDel="00CF1EDE">
          <w:rPr>
            <w:rFonts w:ascii="Times New Roman" w:hAnsi="Times New Roman"/>
            <w:noProof/>
          </w:rPr>
          <w:tab/>
          <w:t xml:space="preserve">Schoder, D., K. Fischbach, and C. Schmitt, </w:t>
        </w:r>
        <w:r w:rsidRPr="005876AF" w:rsidDel="00CF1EDE">
          <w:rPr>
            <w:rFonts w:ascii="Times New Roman" w:hAnsi="Times New Roman"/>
            <w:i/>
            <w:noProof/>
          </w:rPr>
          <w:t>Core Concepts in Peer-to-Peer Networking</w:t>
        </w:r>
        <w:r w:rsidRPr="005876AF" w:rsidDel="00CF1EDE">
          <w:rPr>
            <w:rFonts w:ascii="Times New Roman" w:hAnsi="Times New Roman"/>
            <w:noProof/>
          </w:rPr>
          <w:t xml:space="preserve">, in </w:t>
        </w:r>
        <w:r w:rsidRPr="005876AF" w:rsidDel="00CF1EDE">
          <w:rPr>
            <w:rFonts w:ascii="Times New Roman" w:hAnsi="Times New Roman"/>
            <w:i/>
            <w:noProof/>
          </w:rPr>
          <w:t>Peer-to-Peer Computing: The Evolution of a Disruptive Technology</w:t>
        </w:r>
        <w:r w:rsidRPr="005876AF" w:rsidDel="00CF1EDE">
          <w:rPr>
            <w:rFonts w:ascii="Times New Roman" w:hAnsi="Times New Roman"/>
            <w:noProof/>
          </w:rPr>
          <w:t>, R. Subramanian and B.D. Goodman, Editors. 2005, Idea Group Publishing. p. 300 pages.</w:t>
        </w:r>
      </w:ins>
    </w:p>
    <w:p w:rsidR="005876AF" w:rsidRPr="005876AF" w:rsidDel="00CF1EDE" w:rsidRDefault="005876AF" w:rsidP="009D22B0">
      <w:pPr>
        <w:spacing w:line="480" w:lineRule="auto"/>
        <w:ind w:left="720" w:hanging="720"/>
        <w:rPr>
          <w:ins w:id="5478" w:author="." w:date="2009-05-30T03:16:00Z"/>
          <w:rFonts w:ascii="Times New Roman" w:hAnsi="Times New Roman"/>
          <w:noProof/>
        </w:rPr>
      </w:pPr>
      <w:ins w:id="5479" w:author="." w:date="2009-05-30T03:16:00Z">
        <w:r w:rsidRPr="005876AF" w:rsidDel="00CF1EDE">
          <w:rPr>
            <w:rFonts w:ascii="Times New Roman" w:hAnsi="Times New Roman"/>
            <w:noProof/>
          </w:rPr>
          <w:t>67.</w:t>
        </w:r>
        <w:r w:rsidRPr="005876AF" w:rsidDel="00CF1EDE">
          <w:rPr>
            <w:rFonts w:ascii="Times New Roman" w:hAnsi="Times New Roman"/>
            <w:noProof/>
          </w:rPr>
          <w:tab/>
          <w:t xml:space="preserve">Schoder, D. and K. Fischbach, </w:t>
        </w:r>
        <w:r w:rsidRPr="005876AF" w:rsidDel="00CF1EDE">
          <w:rPr>
            <w:rFonts w:ascii="Times New Roman" w:hAnsi="Times New Roman"/>
            <w:i/>
            <w:noProof/>
          </w:rPr>
          <w:t>Peer-to-Peer Prospects.</w:t>
        </w:r>
        <w:r w:rsidRPr="005876AF" w:rsidDel="00CF1EDE">
          <w:rPr>
            <w:rFonts w:ascii="Times New Roman" w:hAnsi="Times New Roman"/>
            <w:noProof/>
          </w:rPr>
          <w:t xml:space="preserve"> Communications of the ACM, 2003. </w:t>
        </w:r>
        <w:r w:rsidRPr="005876AF" w:rsidDel="00CF1EDE">
          <w:rPr>
            <w:rFonts w:ascii="Times New Roman" w:hAnsi="Times New Roman"/>
            <w:b/>
            <w:noProof/>
          </w:rPr>
          <w:t>46</w:t>
        </w:r>
        <w:r w:rsidRPr="005876AF" w:rsidDel="00CF1EDE">
          <w:rPr>
            <w:rFonts w:ascii="Times New Roman" w:hAnsi="Times New Roman"/>
            <w:noProof/>
          </w:rPr>
          <w:t>(2): p. 27-29.</w:t>
        </w:r>
      </w:ins>
    </w:p>
    <w:p w:rsidR="005876AF" w:rsidRPr="005876AF" w:rsidDel="00CF1EDE" w:rsidRDefault="005876AF" w:rsidP="009D22B0">
      <w:pPr>
        <w:spacing w:line="480" w:lineRule="auto"/>
        <w:ind w:left="720" w:hanging="720"/>
        <w:rPr>
          <w:ins w:id="5480" w:author="." w:date="2009-05-30T03:16:00Z"/>
          <w:rFonts w:ascii="Times New Roman" w:hAnsi="Times New Roman"/>
          <w:noProof/>
        </w:rPr>
      </w:pPr>
      <w:ins w:id="5481" w:author="." w:date="2009-05-30T03:16:00Z">
        <w:r w:rsidRPr="005876AF" w:rsidDel="00CF1EDE">
          <w:rPr>
            <w:rFonts w:ascii="Times New Roman" w:hAnsi="Times New Roman"/>
            <w:noProof/>
          </w:rPr>
          <w:t>68.</w:t>
        </w:r>
        <w:r w:rsidRPr="005876AF" w:rsidDel="00CF1EDE">
          <w:rPr>
            <w:rFonts w:ascii="Times New Roman" w:hAnsi="Times New Roman"/>
            <w:noProof/>
          </w:rPr>
          <w:tab/>
        </w:r>
        <w:r w:rsidRPr="005876AF" w:rsidDel="00CF1EDE">
          <w:rPr>
            <w:rFonts w:ascii="Times New Roman" w:hAnsi="Times New Roman"/>
            <w:i/>
            <w:noProof/>
          </w:rPr>
          <w:t>The Kazaa web site</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"http://www.kazaa.com/"</w:instrText>
        </w:r>
        <w:r w:rsidR="0033544C" w:rsidDel="00CF1EDE">
          <w:rPr>
            <w:noProof/>
          </w:rPr>
          <w:fldChar w:fldCharType="separate"/>
        </w:r>
        <w:r w:rsidRPr="005876AF" w:rsidDel="00CF1EDE">
          <w:rPr>
            <w:rStyle w:val="Hyperlink"/>
            <w:rFonts w:ascii="Times New Roman" w:hAnsi="Times New Roman"/>
            <w:noProof/>
          </w:rPr>
          <w:t>http://www.kazaa.com/</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82" w:author="." w:date="2009-05-30T03:16:00Z"/>
          <w:rFonts w:ascii="Times New Roman" w:hAnsi="Times New Roman"/>
          <w:noProof/>
        </w:rPr>
      </w:pPr>
      <w:ins w:id="5483" w:author="." w:date="2009-05-30T03:16:00Z">
        <w:r w:rsidRPr="005876AF" w:rsidDel="00CF1EDE">
          <w:rPr>
            <w:rFonts w:ascii="Times New Roman" w:hAnsi="Times New Roman"/>
            <w:noProof/>
          </w:rPr>
          <w:t>69.</w:t>
        </w:r>
        <w:r w:rsidRPr="005876AF" w:rsidDel="00CF1EDE">
          <w:rPr>
            <w:rFonts w:ascii="Times New Roman" w:hAnsi="Times New Roman"/>
            <w:noProof/>
          </w:rPr>
          <w:tab/>
          <w:t xml:space="preserve">Oram, A., </w:t>
        </w:r>
        <w:r w:rsidRPr="005876AF" w:rsidDel="00CF1EDE">
          <w:rPr>
            <w:rFonts w:ascii="Times New Roman" w:hAnsi="Times New Roman"/>
            <w:i/>
            <w:noProof/>
          </w:rPr>
          <w:t>Peer-to-Peer: Harnessing the Power of Disruptive Technologies</w:t>
        </w:r>
        <w:r w:rsidRPr="005876AF" w:rsidDel="00CF1EDE">
          <w:rPr>
            <w:rFonts w:ascii="Times New Roman" w:hAnsi="Times New Roman"/>
            <w:noProof/>
          </w:rPr>
          <w:t>. First ed. 2001: O'Reilly &amp; Associates, Inc. 432.</w:t>
        </w:r>
      </w:ins>
    </w:p>
    <w:p w:rsidR="005876AF" w:rsidRPr="005876AF" w:rsidDel="00CF1EDE" w:rsidRDefault="005876AF" w:rsidP="009D22B0">
      <w:pPr>
        <w:spacing w:line="480" w:lineRule="auto"/>
        <w:ind w:left="720" w:hanging="720"/>
        <w:rPr>
          <w:ins w:id="5484" w:author="." w:date="2009-05-30T03:16:00Z"/>
          <w:rFonts w:ascii="Times New Roman" w:hAnsi="Times New Roman"/>
          <w:noProof/>
        </w:rPr>
      </w:pPr>
      <w:ins w:id="5485" w:author="." w:date="2009-05-30T03:16:00Z">
        <w:r w:rsidRPr="005876AF" w:rsidDel="00CF1EDE">
          <w:rPr>
            <w:rFonts w:ascii="Times New Roman" w:hAnsi="Times New Roman"/>
            <w:noProof/>
          </w:rPr>
          <w:t>70.</w:t>
        </w:r>
        <w:r w:rsidRPr="005876AF" w:rsidDel="00CF1EDE">
          <w:rPr>
            <w:rFonts w:ascii="Times New Roman" w:hAnsi="Times New Roman"/>
            <w:noProof/>
          </w:rPr>
          <w:tab/>
        </w:r>
        <w:r w:rsidRPr="005876AF" w:rsidDel="00CF1EDE">
          <w:rPr>
            <w:rFonts w:ascii="Times New Roman" w:hAnsi="Times New Roman"/>
            <w:i/>
            <w:noProof/>
          </w:rPr>
          <w:t>The Jabber web site</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"http://www.jabber.org"</w:instrText>
        </w:r>
        <w:r w:rsidR="0033544C" w:rsidDel="00CF1EDE">
          <w:rPr>
            <w:noProof/>
          </w:rPr>
          <w:fldChar w:fldCharType="separate"/>
        </w:r>
        <w:r w:rsidRPr="005876AF" w:rsidDel="00CF1EDE">
          <w:rPr>
            <w:rStyle w:val="Hyperlink"/>
            <w:rFonts w:ascii="Times New Roman" w:hAnsi="Times New Roman"/>
            <w:noProof/>
          </w:rPr>
          <w:t>http://www.jabber.org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486" w:author="." w:date="2009-05-30T03:16:00Z"/>
          <w:rFonts w:ascii="Times New Roman" w:hAnsi="Times New Roman"/>
          <w:noProof/>
        </w:rPr>
      </w:pPr>
      <w:ins w:id="5487" w:author="." w:date="2009-05-30T03:16:00Z">
        <w:r w:rsidRPr="005876AF" w:rsidDel="00CF1EDE">
          <w:rPr>
            <w:rFonts w:ascii="Times New Roman" w:hAnsi="Times New Roman"/>
            <w:noProof/>
          </w:rPr>
          <w:t>71.</w:t>
        </w:r>
        <w:r w:rsidRPr="005876AF" w:rsidDel="00CF1EDE">
          <w:rPr>
            <w:rFonts w:ascii="Times New Roman" w:hAnsi="Times New Roman"/>
            <w:noProof/>
          </w:rPr>
          <w:tab/>
          <w:t xml:space="preserve">Van Renesse, R., et al. </w:t>
        </w:r>
        <w:r w:rsidRPr="005876AF" w:rsidDel="00CF1EDE">
          <w:rPr>
            <w:rFonts w:ascii="Times New Roman" w:hAnsi="Times New Roman"/>
            <w:i/>
            <w:noProof/>
          </w:rPr>
          <w:t>Heterogeneity-Aware Peer-to-Peer Multicast</w:t>
        </w:r>
        <w:r w:rsidRPr="005876AF" w:rsidDel="00CF1EDE">
          <w:rPr>
            <w:rFonts w:ascii="Times New Roman" w:hAnsi="Times New Roman"/>
            <w:noProof/>
          </w:rPr>
          <w:t xml:space="preserve">. in </w:t>
        </w:r>
        <w:r w:rsidRPr="005876AF" w:rsidDel="00CF1EDE">
          <w:rPr>
            <w:rFonts w:ascii="Times New Roman" w:hAnsi="Times New Roman"/>
            <w:i/>
            <w:noProof/>
          </w:rPr>
          <w:t>Proceedings of the 17th International Symposium on Distributed Computing (DISC2003)</w:t>
        </w:r>
        <w:r w:rsidRPr="005876AF" w:rsidDel="00CF1EDE">
          <w:rPr>
            <w:rFonts w:ascii="Times New Roman" w:hAnsi="Times New Roman"/>
            <w:noProof/>
          </w:rPr>
          <w:t>. 2003.</w:t>
        </w:r>
      </w:ins>
    </w:p>
    <w:p w:rsidR="005876AF" w:rsidRPr="005876AF" w:rsidDel="00CF1EDE" w:rsidRDefault="005876AF" w:rsidP="009D22B0">
      <w:pPr>
        <w:spacing w:line="480" w:lineRule="auto"/>
        <w:ind w:left="720" w:hanging="720"/>
        <w:rPr>
          <w:ins w:id="5488" w:author="." w:date="2009-05-30T03:16:00Z"/>
          <w:rFonts w:ascii="Times New Roman" w:hAnsi="Times New Roman"/>
          <w:noProof/>
        </w:rPr>
      </w:pPr>
      <w:ins w:id="5489" w:author="." w:date="2009-05-30T03:16:00Z">
        <w:r w:rsidRPr="005876AF" w:rsidDel="00CF1EDE">
          <w:rPr>
            <w:rFonts w:ascii="Times New Roman" w:hAnsi="Times New Roman"/>
            <w:noProof/>
          </w:rPr>
          <w:t>72.</w:t>
        </w:r>
        <w:r w:rsidRPr="005876AF" w:rsidDel="00CF1EDE">
          <w:rPr>
            <w:rFonts w:ascii="Times New Roman" w:hAnsi="Times New Roman"/>
            <w:noProof/>
          </w:rPr>
          <w:tab/>
          <w:t xml:space="preserve">Castro, M., et al., </w:t>
        </w:r>
        <w:r w:rsidRPr="005876AF" w:rsidDel="00CF1EDE">
          <w:rPr>
            <w:rFonts w:ascii="Times New Roman" w:hAnsi="Times New Roman"/>
            <w:i/>
            <w:noProof/>
          </w:rPr>
          <w:t>Scribe: A Large-Scale and Decentralized Application-Level Multicast Infrastructure.</w:t>
        </w:r>
        <w:r w:rsidRPr="005876AF" w:rsidDel="00CF1EDE">
          <w:rPr>
            <w:rFonts w:ascii="Times New Roman" w:hAnsi="Times New Roman"/>
            <w:noProof/>
          </w:rPr>
          <w:t xml:space="preserve"> Selected Areas in Communications, IEEE Journal on, 2002. </w:t>
        </w:r>
        <w:r w:rsidRPr="005876AF" w:rsidDel="00CF1EDE">
          <w:rPr>
            <w:rFonts w:ascii="Times New Roman" w:hAnsi="Times New Roman"/>
            <w:b/>
            <w:noProof/>
          </w:rPr>
          <w:t>20</w:t>
        </w:r>
        <w:r w:rsidRPr="005876AF" w:rsidDel="00CF1EDE">
          <w:rPr>
            <w:rFonts w:ascii="Times New Roman" w:hAnsi="Times New Roman"/>
            <w:noProof/>
          </w:rPr>
          <w:t>(8): p. 1489-1499.</w:t>
        </w:r>
      </w:ins>
    </w:p>
    <w:p w:rsidR="005876AF" w:rsidRPr="005876AF" w:rsidDel="00CF1EDE" w:rsidRDefault="005876AF" w:rsidP="009D22B0">
      <w:pPr>
        <w:spacing w:line="480" w:lineRule="auto"/>
        <w:ind w:left="720" w:hanging="720"/>
        <w:rPr>
          <w:ins w:id="5490" w:author="." w:date="2009-05-30T03:16:00Z"/>
          <w:rFonts w:ascii="Times New Roman" w:hAnsi="Times New Roman"/>
          <w:noProof/>
        </w:rPr>
      </w:pPr>
      <w:ins w:id="5491" w:author="." w:date="2009-05-30T03:16:00Z">
        <w:r w:rsidRPr="005876AF" w:rsidDel="00CF1EDE">
          <w:rPr>
            <w:rFonts w:ascii="Times New Roman" w:hAnsi="Times New Roman"/>
            <w:noProof/>
          </w:rPr>
          <w:t>73.</w:t>
        </w:r>
        <w:r w:rsidRPr="005876AF" w:rsidDel="00CF1EDE">
          <w:rPr>
            <w:rFonts w:ascii="Times New Roman" w:hAnsi="Times New Roman"/>
            <w:noProof/>
          </w:rPr>
          <w:tab/>
          <w:t xml:space="preserve">Stoica, I., et al., </w:t>
        </w:r>
        <w:r w:rsidRPr="005876AF" w:rsidDel="00CF1EDE">
          <w:rPr>
            <w:rFonts w:ascii="Times New Roman" w:hAnsi="Times New Roman"/>
            <w:i/>
            <w:noProof/>
          </w:rPr>
          <w:t>Internet Indirection Infrastructure.</w:t>
        </w:r>
        <w:r w:rsidRPr="005876AF" w:rsidDel="00CF1EDE">
          <w:rPr>
            <w:rFonts w:ascii="Times New Roman" w:hAnsi="Times New Roman"/>
            <w:noProof/>
          </w:rPr>
          <w:t xml:space="preserve"> IEEE/ACM Trans. Netw., 2004. </w:t>
        </w:r>
        <w:r w:rsidRPr="005876AF" w:rsidDel="00CF1EDE">
          <w:rPr>
            <w:rFonts w:ascii="Times New Roman" w:hAnsi="Times New Roman"/>
            <w:b/>
            <w:noProof/>
          </w:rPr>
          <w:t>12</w:t>
        </w:r>
        <w:r w:rsidRPr="005876AF" w:rsidDel="00CF1EDE">
          <w:rPr>
            <w:rFonts w:ascii="Times New Roman" w:hAnsi="Times New Roman"/>
            <w:noProof/>
          </w:rPr>
          <w:t>(2): p. 205-218.</w:t>
        </w:r>
      </w:ins>
    </w:p>
    <w:p w:rsidR="005876AF" w:rsidRPr="005876AF" w:rsidDel="00CF1EDE" w:rsidRDefault="005876AF" w:rsidP="009D22B0">
      <w:pPr>
        <w:spacing w:line="480" w:lineRule="auto"/>
        <w:ind w:left="720" w:hanging="720"/>
        <w:jc w:val="both"/>
        <w:rPr>
          <w:ins w:id="5492" w:author="." w:date="2009-05-30T03:16:00Z"/>
          <w:rFonts w:ascii="Times New Roman" w:hAnsi="Times New Roman"/>
          <w:noProof/>
        </w:rPr>
      </w:pPr>
      <w:ins w:id="5493" w:author="." w:date="2009-05-30T03:16:00Z">
        <w:r w:rsidRPr="005876AF" w:rsidDel="00CF1EDE">
          <w:rPr>
            <w:rFonts w:ascii="Times New Roman" w:hAnsi="Times New Roman"/>
            <w:noProof/>
          </w:rPr>
          <w:lastRenderedPageBreak/>
          <w:t>74.</w:t>
        </w:r>
        <w:r w:rsidRPr="005876AF" w:rsidDel="00CF1EDE">
          <w:rPr>
            <w:rFonts w:ascii="Times New Roman" w:hAnsi="Times New Roman"/>
            <w:noProof/>
          </w:rPr>
          <w:tab/>
          <w:t xml:space="preserve">Janakiraman, R., M. Waldvogel, and Q. Zhang, </w:t>
        </w:r>
        <w:r w:rsidRPr="005876AF" w:rsidDel="00CF1EDE">
          <w:rPr>
            <w:rFonts w:ascii="Times New Roman" w:hAnsi="Times New Roman"/>
            <w:i/>
            <w:noProof/>
          </w:rPr>
          <w:t>Indra: A Peer-to-Peer Approach to Network Intrusion Detection and Prevention</w:t>
        </w:r>
        <w:r w:rsidRPr="005876AF" w:rsidDel="00CF1EDE">
          <w:rPr>
            <w:rFonts w:ascii="Times New Roman" w:hAnsi="Times New Roman"/>
            <w:noProof/>
          </w:rPr>
          <w:t xml:space="preserve">, in </w:t>
        </w:r>
        <w:r w:rsidRPr="005876AF" w:rsidDel="00CF1EDE">
          <w:rPr>
            <w:rFonts w:ascii="Times New Roman" w:hAnsi="Times New Roman"/>
            <w:i/>
            <w:noProof/>
          </w:rPr>
          <w:t>Proceedings of the Twelfth International Workshop on Enabling Technologies: Infrastructure for Collaborative Enterprises</w:t>
        </w:r>
        <w:r w:rsidRPr="005876AF" w:rsidDel="00CF1EDE">
          <w:rPr>
            <w:rFonts w:ascii="Times New Roman" w:hAnsi="Times New Roman"/>
            <w:noProof/>
          </w:rPr>
          <w:t>. 2003, IEEE Computer Society. p. 226.</w:t>
        </w:r>
      </w:ins>
    </w:p>
    <w:p w:rsidR="005876AF" w:rsidRPr="005876AF" w:rsidDel="00CF1EDE" w:rsidRDefault="005876AF" w:rsidP="009D22B0">
      <w:pPr>
        <w:spacing w:line="480" w:lineRule="auto"/>
        <w:ind w:left="720" w:hanging="720"/>
        <w:rPr>
          <w:ins w:id="5494" w:author="." w:date="2009-05-30T03:16:00Z"/>
          <w:rFonts w:ascii="Times New Roman" w:hAnsi="Times New Roman"/>
          <w:noProof/>
        </w:rPr>
      </w:pPr>
      <w:ins w:id="5495" w:author="." w:date="2009-05-30T03:16:00Z">
        <w:r w:rsidRPr="005876AF" w:rsidDel="00CF1EDE">
          <w:rPr>
            <w:rFonts w:ascii="Times New Roman" w:hAnsi="Times New Roman"/>
            <w:noProof/>
          </w:rPr>
          <w:t>75.</w:t>
        </w:r>
        <w:r w:rsidRPr="005876AF" w:rsidDel="00CF1EDE">
          <w:rPr>
            <w:rFonts w:ascii="Times New Roman" w:hAnsi="Times New Roman"/>
            <w:noProof/>
          </w:rPr>
          <w:tab/>
          <w:t xml:space="preserve">Keromytis, A.D., V. Misra, and D. Rubenstein, </w:t>
        </w:r>
        <w:r w:rsidRPr="005876AF" w:rsidDel="00CF1EDE">
          <w:rPr>
            <w:rFonts w:ascii="Times New Roman" w:hAnsi="Times New Roman"/>
            <w:i/>
            <w:noProof/>
          </w:rPr>
          <w:t>SOS: Secure Overlay Services</w:t>
        </w:r>
        <w:r w:rsidRPr="005876AF" w:rsidDel="00CF1EDE">
          <w:rPr>
            <w:rFonts w:ascii="Times New Roman" w:hAnsi="Times New Roman"/>
            <w:noProof/>
          </w:rPr>
          <w:t xml:space="preserve">, in </w:t>
        </w:r>
        <w:r w:rsidRPr="005876AF" w:rsidDel="00CF1EDE">
          <w:rPr>
            <w:rFonts w:ascii="Times New Roman" w:hAnsi="Times New Roman"/>
            <w:i/>
            <w:noProof/>
          </w:rPr>
          <w:t>Proceedings of the 2002 conference on Applications, technologies, architectures, and protocols for computer communications</w:t>
        </w:r>
        <w:r w:rsidRPr="005876AF" w:rsidDel="00CF1EDE">
          <w:rPr>
            <w:rFonts w:ascii="Times New Roman" w:hAnsi="Times New Roman"/>
            <w:noProof/>
          </w:rPr>
          <w:t>. 2002, ACM: Pittsburgh, Pennsylvania, USA. p. 61-72.</w:t>
        </w:r>
      </w:ins>
    </w:p>
    <w:p w:rsidR="005876AF" w:rsidRPr="005876AF" w:rsidDel="00CF1EDE" w:rsidRDefault="005876AF" w:rsidP="009D22B0">
      <w:pPr>
        <w:spacing w:line="480" w:lineRule="auto"/>
        <w:ind w:left="720" w:hanging="720"/>
        <w:rPr>
          <w:ins w:id="5496" w:author="." w:date="2009-05-30T03:16:00Z"/>
          <w:rFonts w:ascii="Times New Roman" w:hAnsi="Times New Roman"/>
          <w:noProof/>
        </w:rPr>
      </w:pPr>
      <w:ins w:id="5497" w:author="." w:date="2009-05-30T03:16:00Z">
        <w:r w:rsidRPr="005876AF" w:rsidDel="00CF1EDE">
          <w:rPr>
            <w:rFonts w:ascii="Times New Roman" w:hAnsi="Times New Roman"/>
            <w:noProof/>
          </w:rPr>
          <w:t>76.</w:t>
        </w:r>
        <w:r w:rsidRPr="005876AF" w:rsidDel="00CF1EDE">
          <w:rPr>
            <w:rFonts w:ascii="Times New Roman" w:hAnsi="Times New Roman"/>
            <w:noProof/>
          </w:rPr>
          <w:tab/>
          <w:t xml:space="preserve">Vlachos, V., S. Androutsellis-Theotokis, and D. Spinellis, </w:t>
        </w:r>
        <w:r w:rsidRPr="005876AF" w:rsidDel="00CF1EDE">
          <w:rPr>
            <w:rFonts w:ascii="Times New Roman" w:hAnsi="Times New Roman"/>
            <w:i/>
            <w:noProof/>
          </w:rPr>
          <w:t>Security Applications of Peer-to-Peer Networks.</w:t>
        </w:r>
        <w:r w:rsidRPr="005876AF" w:rsidDel="00CF1EDE">
          <w:rPr>
            <w:rFonts w:ascii="Times New Roman" w:hAnsi="Times New Roman"/>
            <w:noProof/>
          </w:rPr>
          <w:t xml:space="preserve"> Computer Networks: The International Journal of Computer and Telecommunications Networking, 2004. </w:t>
        </w:r>
        <w:r w:rsidRPr="005876AF" w:rsidDel="00CF1EDE">
          <w:rPr>
            <w:rFonts w:ascii="Times New Roman" w:hAnsi="Times New Roman"/>
            <w:b/>
            <w:noProof/>
          </w:rPr>
          <w:t>45</w:t>
        </w:r>
        <w:r w:rsidRPr="005876AF" w:rsidDel="00CF1EDE">
          <w:rPr>
            <w:rFonts w:ascii="Times New Roman" w:hAnsi="Times New Roman"/>
            <w:noProof/>
          </w:rPr>
          <w:t>(2): p. 195-205.</w:t>
        </w:r>
      </w:ins>
    </w:p>
    <w:p w:rsidR="005876AF" w:rsidRPr="005876AF" w:rsidDel="00CF1EDE" w:rsidRDefault="005876AF" w:rsidP="009D22B0">
      <w:pPr>
        <w:spacing w:line="480" w:lineRule="auto"/>
        <w:ind w:left="720" w:hanging="720"/>
        <w:rPr>
          <w:ins w:id="5498" w:author="." w:date="2009-05-30T03:16:00Z"/>
          <w:rFonts w:ascii="Times New Roman" w:hAnsi="Times New Roman"/>
          <w:noProof/>
        </w:rPr>
      </w:pPr>
      <w:ins w:id="5499" w:author="." w:date="2009-05-30T03:16:00Z">
        <w:r w:rsidRPr="005876AF" w:rsidDel="00CF1EDE">
          <w:rPr>
            <w:rFonts w:ascii="Times New Roman" w:hAnsi="Times New Roman"/>
            <w:noProof/>
          </w:rPr>
          <w:t>77.</w:t>
        </w:r>
        <w:r w:rsidRPr="005876AF" w:rsidDel="00CF1EDE">
          <w:rPr>
            <w:rFonts w:ascii="Times New Roman" w:hAnsi="Times New Roman"/>
            <w:noProof/>
          </w:rPr>
          <w:tab/>
          <w:t xml:space="preserve">Bernstein, P., et al. </w:t>
        </w:r>
        <w:r w:rsidRPr="005876AF" w:rsidDel="00CF1EDE">
          <w:rPr>
            <w:rFonts w:ascii="Times New Roman" w:hAnsi="Times New Roman"/>
            <w:i/>
            <w:noProof/>
          </w:rPr>
          <w:t>Data Management for Peer-to-Peer Computing: A Vision</w:t>
        </w:r>
        <w:r w:rsidRPr="005876AF" w:rsidDel="00CF1EDE">
          <w:rPr>
            <w:rFonts w:ascii="Times New Roman" w:hAnsi="Times New Roman"/>
            <w:noProof/>
          </w:rPr>
          <w:t xml:space="preserve">. in </w:t>
        </w:r>
        <w:r w:rsidRPr="005876AF" w:rsidDel="00CF1EDE">
          <w:rPr>
            <w:rFonts w:ascii="Times New Roman" w:hAnsi="Times New Roman"/>
            <w:i/>
            <w:noProof/>
          </w:rPr>
          <w:t>Proceedings of the Fifth International Workshop on the Web and Databases</w:t>
        </w:r>
        <w:r w:rsidRPr="005876AF" w:rsidDel="00CF1EDE">
          <w:rPr>
            <w:rFonts w:ascii="Times New Roman" w:hAnsi="Times New Roman"/>
            <w:noProof/>
          </w:rPr>
          <w:t>. 2002.</w:t>
        </w:r>
      </w:ins>
    </w:p>
    <w:p w:rsidR="005876AF" w:rsidRPr="005876AF" w:rsidDel="00CF1EDE" w:rsidRDefault="005876AF" w:rsidP="009D22B0">
      <w:pPr>
        <w:spacing w:line="480" w:lineRule="auto"/>
        <w:ind w:left="720" w:hanging="720"/>
        <w:rPr>
          <w:ins w:id="5500" w:author="." w:date="2009-05-30T03:16:00Z"/>
          <w:rFonts w:ascii="Times New Roman" w:hAnsi="Times New Roman"/>
          <w:noProof/>
        </w:rPr>
      </w:pPr>
      <w:ins w:id="5501" w:author="." w:date="2009-05-30T03:16:00Z">
        <w:r w:rsidRPr="005876AF" w:rsidDel="00CF1EDE">
          <w:rPr>
            <w:rFonts w:ascii="Times New Roman" w:hAnsi="Times New Roman"/>
            <w:noProof/>
          </w:rPr>
          <w:t>78.</w:t>
        </w:r>
        <w:r w:rsidRPr="005876AF" w:rsidDel="00CF1EDE">
          <w:rPr>
            <w:rFonts w:ascii="Times New Roman" w:hAnsi="Times New Roman"/>
            <w:noProof/>
          </w:rPr>
          <w:tab/>
          <w:t xml:space="preserve">Huebsch, R., et al., </w:t>
        </w:r>
        <w:r w:rsidRPr="005876AF" w:rsidDel="00CF1EDE">
          <w:rPr>
            <w:rFonts w:ascii="Times New Roman" w:hAnsi="Times New Roman"/>
            <w:i/>
            <w:noProof/>
          </w:rPr>
          <w:t>Querying the Internet with PIER</w:t>
        </w:r>
        <w:r w:rsidRPr="005876AF" w:rsidDel="00CF1EDE">
          <w:rPr>
            <w:rFonts w:ascii="Times New Roman" w:hAnsi="Times New Roman"/>
            <w:noProof/>
          </w:rPr>
          <w:t xml:space="preserve">, in </w:t>
        </w:r>
        <w:r w:rsidRPr="005876AF" w:rsidDel="00CF1EDE">
          <w:rPr>
            <w:rFonts w:ascii="Times New Roman" w:hAnsi="Times New Roman"/>
            <w:i/>
            <w:noProof/>
          </w:rPr>
          <w:t>Proceedings of the 29th International Conference on Very Large Data Bases</w:t>
        </w:r>
        <w:r w:rsidRPr="005876AF" w:rsidDel="00CF1EDE">
          <w:rPr>
            <w:rFonts w:ascii="Times New Roman" w:hAnsi="Times New Roman"/>
            <w:noProof/>
          </w:rPr>
          <w:t>. 2003, VLDB Endowment: Berlin, Germany. p. 321-332.</w:t>
        </w:r>
      </w:ins>
    </w:p>
    <w:p w:rsidR="005876AF" w:rsidRPr="005876AF" w:rsidDel="00CF1EDE" w:rsidRDefault="005876AF" w:rsidP="009D22B0">
      <w:pPr>
        <w:spacing w:line="480" w:lineRule="auto"/>
        <w:ind w:left="720" w:hanging="720"/>
        <w:rPr>
          <w:ins w:id="5502" w:author="." w:date="2009-05-30T03:16:00Z"/>
          <w:rFonts w:ascii="Times New Roman" w:hAnsi="Times New Roman"/>
          <w:noProof/>
        </w:rPr>
      </w:pPr>
      <w:ins w:id="5503" w:author="." w:date="2009-05-30T03:16:00Z">
        <w:r w:rsidRPr="005876AF" w:rsidDel="00CF1EDE">
          <w:rPr>
            <w:rFonts w:ascii="Times New Roman" w:hAnsi="Times New Roman"/>
            <w:noProof/>
          </w:rPr>
          <w:t>79.</w:t>
        </w:r>
        <w:r w:rsidRPr="005876AF" w:rsidDel="00CF1EDE">
          <w:rPr>
            <w:rFonts w:ascii="Times New Roman" w:hAnsi="Times New Roman"/>
            <w:noProof/>
          </w:rPr>
          <w:tab/>
        </w:r>
        <w:r w:rsidRPr="005876AF" w:rsidDel="00CF1EDE">
          <w:rPr>
            <w:rFonts w:ascii="Times New Roman" w:hAnsi="Times New Roman"/>
            <w:i/>
            <w:noProof/>
          </w:rPr>
          <w:t>The Napster web site</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"http://www.napster.com"</w:instrText>
        </w:r>
        <w:r w:rsidR="0033544C" w:rsidDel="00CF1EDE">
          <w:rPr>
            <w:noProof/>
          </w:rPr>
          <w:fldChar w:fldCharType="separate"/>
        </w:r>
        <w:r w:rsidRPr="005876AF" w:rsidDel="00CF1EDE">
          <w:rPr>
            <w:rStyle w:val="Hyperlink"/>
            <w:rFonts w:ascii="Times New Roman" w:hAnsi="Times New Roman"/>
            <w:noProof/>
          </w:rPr>
          <w:t>http://www.napster.com</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04" w:author="." w:date="2009-05-30T03:16:00Z"/>
          <w:rFonts w:ascii="Times New Roman" w:hAnsi="Times New Roman"/>
          <w:noProof/>
        </w:rPr>
      </w:pPr>
      <w:ins w:id="5505" w:author="." w:date="2009-05-30T03:16:00Z">
        <w:r w:rsidRPr="005876AF" w:rsidDel="00CF1EDE">
          <w:rPr>
            <w:rFonts w:ascii="Times New Roman" w:hAnsi="Times New Roman"/>
            <w:noProof/>
          </w:rPr>
          <w:t>80.</w:t>
        </w:r>
        <w:r w:rsidRPr="005876AF" w:rsidDel="00CF1EDE">
          <w:rPr>
            <w:rFonts w:ascii="Times New Roman" w:hAnsi="Times New Roman"/>
            <w:noProof/>
          </w:rPr>
          <w:tab/>
          <w:t xml:space="preserve">Waldman, M., A.D. Rubin, and L.F. Cranor, </w:t>
        </w:r>
        <w:r w:rsidRPr="005876AF" w:rsidDel="00CF1EDE">
          <w:rPr>
            <w:rFonts w:ascii="Times New Roman" w:hAnsi="Times New Roman"/>
            <w:i/>
            <w:noProof/>
          </w:rPr>
          <w:t>Publius: A Robust, Tamper-Evident, Censorship-Resistant Web Publishing System</w:t>
        </w:r>
        <w:r w:rsidRPr="005876AF" w:rsidDel="00CF1EDE">
          <w:rPr>
            <w:rFonts w:ascii="Times New Roman" w:hAnsi="Times New Roman"/>
            <w:noProof/>
          </w:rPr>
          <w:t xml:space="preserve">, in </w:t>
        </w:r>
        <w:r w:rsidRPr="005876AF" w:rsidDel="00CF1EDE">
          <w:rPr>
            <w:rFonts w:ascii="Times New Roman" w:hAnsi="Times New Roman"/>
            <w:i/>
            <w:noProof/>
          </w:rPr>
          <w:t>Proceedings of the 9th Conference on USENIX Security Symposium</w:t>
        </w:r>
        <w:r w:rsidRPr="005876AF" w:rsidDel="00CF1EDE">
          <w:rPr>
            <w:rFonts w:ascii="Times New Roman" w:hAnsi="Times New Roman"/>
            <w:noProof/>
          </w:rPr>
          <w:t>. 2000, USENIX Association: Denver, Colorado. p. 5-5.</w:t>
        </w:r>
      </w:ins>
    </w:p>
    <w:p w:rsidR="005876AF" w:rsidRPr="005876AF" w:rsidDel="00CF1EDE" w:rsidRDefault="005876AF" w:rsidP="009D22B0">
      <w:pPr>
        <w:spacing w:line="480" w:lineRule="auto"/>
        <w:ind w:left="720" w:hanging="720"/>
        <w:rPr>
          <w:ins w:id="5506" w:author="." w:date="2009-05-30T03:16:00Z"/>
          <w:rFonts w:ascii="Times New Roman" w:hAnsi="Times New Roman"/>
          <w:noProof/>
        </w:rPr>
      </w:pPr>
      <w:ins w:id="5507" w:author="." w:date="2009-05-30T03:16:00Z">
        <w:r w:rsidRPr="005876AF" w:rsidDel="00CF1EDE">
          <w:rPr>
            <w:rFonts w:ascii="Times New Roman" w:hAnsi="Times New Roman"/>
            <w:noProof/>
          </w:rPr>
          <w:lastRenderedPageBreak/>
          <w:t>81.</w:t>
        </w:r>
        <w:r w:rsidRPr="005876AF" w:rsidDel="00CF1EDE">
          <w:rPr>
            <w:rFonts w:ascii="Times New Roman" w:hAnsi="Times New Roman"/>
            <w:noProof/>
          </w:rPr>
          <w:tab/>
          <w:t xml:space="preserve">Ripeanu, M. </w:t>
        </w:r>
        <w:r w:rsidRPr="005876AF" w:rsidDel="00CF1EDE">
          <w:rPr>
            <w:rFonts w:ascii="Times New Roman" w:hAnsi="Times New Roman"/>
            <w:i/>
            <w:noProof/>
          </w:rPr>
          <w:t>Peer-to-Peer Architecture Case Study: Gnutella network</w:t>
        </w:r>
        <w:r w:rsidRPr="005876AF" w:rsidDel="00CF1EDE">
          <w:rPr>
            <w:rFonts w:ascii="Times New Roman" w:hAnsi="Times New Roman"/>
            <w:noProof/>
          </w:rPr>
          <w:t>. in</w:t>
        </w:r>
        <w:r w:rsidRPr="005876AF" w:rsidDel="00CF1EDE">
          <w:rPr>
            <w:rFonts w:ascii="Times New Roman" w:hAnsi="Times New Roman"/>
            <w:i/>
            <w:noProof/>
          </w:rPr>
          <w:t xml:space="preserve"> Proceedings of First International Conference on Peer-to-Peer Computing</w:t>
        </w:r>
        <w:r w:rsidRPr="005876AF" w:rsidDel="00CF1EDE">
          <w:rPr>
            <w:rFonts w:ascii="Times New Roman" w:hAnsi="Times New Roman"/>
            <w:noProof/>
          </w:rPr>
          <w:t>. 2001.</w:t>
        </w:r>
      </w:ins>
    </w:p>
    <w:p w:rsidR="005876AF" w:rsidRPr="005876AF" w:rsidDel="00CF1EDE" w:rsidRDefault="005876AF" w:rsidP="009D22B0">
      <w:pPr>
        <w:spacing w:line="480" w:lineRule="auto"/>
        <w:ind w:left="720" w:hanging="720"/>
        <w:rPr>
          <w:ins w:id="5508" w:author="." w:date="2009-05-30T03:16:00Z"/>
          <w:rFonts w:ascii="Times New Roman" w:hAnsi="Times New Roman"/>
          <w:noProof/>
        </w:rPr>
      </w:pPr>
      <w:ins w:id="5509" w:author="." w:date="2009-05-30T03:16:00Z">
        <w:r w:rsidRPr="005876AF" w:rsidDel="00CF1EDE">
          <w:rPr>
            <w:rFonts w:ascii="Times New Roman" w:hAnsi="Times New Roman"/>
            <w:noProof/>
          </w:rPr>
          <w:t>82.</w:t>
        </w:r>
        <w:r w:rsidRPr="005876AF" w:rsidDel="00CF1EDE">
          <w:rPr>
            <w:rFonts w:ascii="Times New Roman" w:hAnsi="Times New Roman"/>
            <w:noProof/>
          </w:rPr>
          <w:tab/>
          <w:t xml:space="preserve">Clarke, I., et al. </w:t>
        </w:r>
        <w:r w:rsidRPr="005876AF" w:rsidDel="00CF1EDE">
          <w:rPr>
            <w:rFonts w:ascii="Times New Roman" w:hAnsi="Times New Roman"/>
            <w:i/>
            <w:noProof/>
          </w:rPr>
          <w:t>Freenet: A Distributed Anonymous Information Storage and Retrieval System in Designing Privacy Enhancing Technologies</w:t>
        </w:r>
        <w:r w:rsidRPr="005876AF" w:rsidDel="00CF1EDE">
          <w:rPr>
            <w:rFonts w:ascii="Times New Roman" w:hAnsi="Times New Roman"/>
            <w:noProof/>
          </w:rPr>
          <w:t xml:space="preserve">. in </w:t>
        </w:r>
        <w:r w:rsidRPr="005876AF" w:rsidDel="00CF1EDE">
          <w:rPr>
            <w:rFonts w:ascii="Times New Roman" w:hAnsi="Times New Roman"/>
            <w:i/>
            <w:noProof/>
          </w:rPr>
          <w:t>Proceedings of ICSI Workshop on Design Issues in Anonymity and Unobservability</w:t>
        </w:r>
        <w:r w:rsidRPr="005876AF" w:rsidDel="00CF1EDE">
          <w:rPr>
            <w:rFonts w:ascii="Times New Roman" w:hAnsi="Times New Roman"/>
            <w:noProof/>
          </w:rPr>
          <w:t>. 2000.</w:t>
        </w:r>
      </w:ins>
    </w:p>
    <w:p w:rsidR="005876AF" w:rsidRPr="005876AF" w:rsidDel="00CF1EDE" w:rsidRDefault="005876AF" w:rsidP="009D22B0">
      <w:pPr>
        <w:spacing w:line="480" w:lineRule="auto"/>
        <w:ind w:left="720" w:hanging="720"/>
        <w:rPr>
          <w:ins w:id="5510" w:author="." w:date="2009-05-30T03:16:00Z"/>
          <w:rFonts w:ascii="Times New Roman" w:hAnsi="Times New Roman"/>
          <w:noProof/>
        </w:rPr>
      </w:pPr>
      <w:ins w:id="5511" w:author="." w:date="2009-05-30T03:16:00Z">
        <w:r w:rsidRPr="005876AF" w:rsidDel="00CF1EDE">
          <w:rPr>
            <w:rFonts w:ascii="Times New Roman" w:hAnsi="Times New Roman"/>
            <w:noProof/>
          </w:rPr>
          <w:t>83.</w:t>
        </w:r>
        <w:r w:rsidRPr="005876AF" w:rsidDel="00CF1EDE">
          <w:rPr>
            <w:rFonts w:ascii="Times New Roman" w:hAnsi="Times New Roman"/>
            <w:noProof/>
          </w:rPr>
          <w:tab/>
          <w:t xml:space="preserve">Druschel, P. and A. Rowstron. </w:t>
        </w:r>
        <w:r w:rsidRPr="005876AF" w:rsidDel="00CF1EDE">
          <w:rPr>
            <w:rFonts w:ascii="Times New Roman" w:hAnsi="Times New Roman"/>
            <w:i/>
            <w:noProof/>
          </w:rPr>
          <w:t>PAST: A Large-Scale, Persistent Peer-to-Peer Storage Utility</w:t>
        </w:r>
        <w:r w:rsidRPr="005876AF" w:rsidDel="00CF1EDE">
          <w:rPr>
            <w:rFonts w:ascii="Times New Roman" w:hAnsi="Times New Roman"/>
            <w:noProof/>
          </w:rPr>
          <w:t xml:space="preserve">. in </w:t>
        </w:r>
        <w:r w:rsidRPr="005876AF" w:rsidDel="00CF1EDE">
          <w:rPr>
            <w:rFonts w:ascii="Times New Roman" w:hAnsi="Times New Roman"/>
            <w:i/>
            <w:noProof/>
          </w:rPr>
          <w:t>Hot Topics in Operating Systems, 2001. Proceedings of the Eighth Workshop on</w:t>
        </w:r>
        <w:r w:rsidRPr="005876AF" w:rsidDel="00CF1EDE">
          <w:rPr>
            <w:rFonts w:ascii="Times New Roman" w:hAnsi="Times New Roman"/>
            <w:noProof/>
          </w:rPr>
          <w:t>. 2001.</w:t>
        </w:r>
      </w:ins>
    </w:p>
    <w:p w:rsidR="005876AF" w:rsidRPr="005876AF" w:rsidDel="00CF1EDE" w:rsidRDefault="005876AF" w:rsidP="009D22B0">
      <w:pPr>
        <w:spacing w:line="480" w:lineRule="auto"/>
        <w:ind w:left="720" w:hanging="720"/>
        <w:rPr>
          <w:ins w:id="5512" w:author="." w:date="2009-05-30T03:16:00Z"/>
          <w:rFonts w:ascii="Times New Roman" w:hAnsi="Times New Roman"/>
          <w:noProof/>
        </w:rPr>
      </w:pPr>
      <w:ins w:id="5513" w:author="." w:date="2009-05-30T03:16:00Z">
        <w:r w:rsidRPr="005876AF" w:rsidDel="00CF1EDE">
          <w:rPr>
            <w:rFonts w:ascii="Times New Roman" w:hAnsi="Times New Roman"/>
            <w:noProof/>
          </w:rPr>
          <w:t>84.</w:t>
        </w:r>
        <w:r w:rsidRPr="005876AF" w:rsidDel="00CF1EDE">
          <w:rPr>
            <w:rFonts w:ascii="Times New Roman" w:hAnsi="Times New Roman"/>
            <w:noProof/>
          </w:rPr>
          <w:tab/>
          <w:t xml:space="preserve">Stoica, I., et al., </w:t>
        </w:r>
        <w:r w:rsidRPr="005876AF" w:rsidDel="00CF1EDE">
          <w:rPr>
            <w:rFonts w:ascii="Times New Roman" w:hAnsi="Times New Roman"/>
            <w:i/>
            <w:noProof/>
          </w:rPr>
          <w:t>Chord: A Scalable Peer-to-Peer Lookup Protocol for Internet Applications.</w:t>
        </w:r>
        <w:r w:rsidRPr="005876AF" w:rsidDel="00CF1EDE">
          <w:rPr>
            <w:rFonts w:ascii="Times New Roman" w:hAnsi="Times New Roman"/>
            <w:noProof/>
          </w:rPr>
          <w:t xml:space="preserve"> Networking, IEEE/ACM Transactions on, 2003. </w:t>
        </w:r>
        <w:r w:rsidRPr="005876AF" w:rsidDel="00CF1EDE">
          <w:rPr>
            <w:rFonts w:ascii="Times New Roman" w:hAnsi="Times New Roman"/>
            <w:b/>
            <w:noProof/>
          </w:rPr>
          <w:t>11</w:t>
        </w:r>
        <w:r w:rsidRPr="005876AF" w:rsidDel="00CF1EDE">
          <w:rPr>
            <w:rFonts w:ascii="Times New Roman" w:hAnsi="Times New Roman"/>
            <w:noProof/>
          </w:rPr>
          <w:t>(1): p. 17-32.</w:t>
        </w:r>
      </w:ins>
    </w:p>
    <w:p w:rsidR="005876AF" w:rsidRPr="005876AF" w:rsidDel="00CF1EDE" w:rsidRDefault="005876AF" w:rsidP="009D22B0">
      <w:pPr>
        <w:spacing w:line="480" w:lineRule="auto"/>
        <w:ind w:left="720" w:hanging="720"/>
        <w:rPr>
          <w:ins w:id="5514" w:author="." w:date="2009-05-30T03:16:00Z"/>
          <w:rFonts w:ascii="Times New Roman" w:hAnsi="Times New Roman"/>
          <w:noProof/>
        </w:rPr>
      </w:pPr>
      <w:ins w:id="5515" w:author="." w:date="2009-05-30T03:16:00Z">
        <w:r w:rsidRPr="005876AF" w:rsidDel="00CF1EDE">
          <w:rPr>
            <w:rFonts w:ascii="Times New Roman" w:hAnsi="Times New Roman"/>
            <w:noProof/>
          </w:rPr>
          <w:t>85.</w:t>
        </w:r>
        <w:r w:rsidRPr="005876AF" w:rsidDel="00CF1EDE">
          <w:rPr>
            <w:rFonts w:ascii="Times New Roman" w:hAnsi="Times New Roman"/>
            <w:noProof/>
          </w:rPr>
          <w:tab/>
          <w:t xml:space="preserve">Dingledine, R., M. Freedman, and D. Molnar. </w:t>
        </w:r>
        <w:r w:rsidRPr="005876AF" w:rsidDel="00CF1EDE">
          <w:rPr>
            <w:rFonts w:ascii="Times New Roman" w:hAnsi="Times New Roman"/>
            <w:i/>
            <w:noProof/>
          </w:rPr>
          <w:t>The Free Haven Project: Distributed Anonymous Storage Service</w:t>
        </w:r>
        <w:r w:rsidRPr="005876AF" w:rsidDel="00CF1EDE">
          <w:rPr>
            <w:rFonts w:ascii="Times New Roman" w:hAnsi="Times New Roman"/>
            <w:noProof/>
          </w:rPr>
          <w:t xml:space="preserve">. in </w:t>
        </w:r>
        <w:r w:rsidRPr="005876AF" w:rsidDel="00CF1EDE">
          <w:rPr>
            <w:rFonts w:ascii="Times New Roman" w:hAnsi="Times New Roman"/>
            <w:i/>
            <w:noProof/>
          </w:rPr>
          <w:t>Proceedings of the Workshop on Design Issues in Anonymity and Unobservability</w:t>
        </w:r>
        <w:r w:rsidRPr="005876AF" w:rsidDel="00CF1EDE">
          <w:rPr>
            <w:rFonts w:ascii="Times New Roman" w:hAnsi="Times New Roman"/>
            <w:noProof/>
          </w:rPr>
          <w:t>. 2000.</w:t>
        </w:r>
      </w:ins>
    </w:p>
    <w:p w:rsidR="005876AF" w:rsidRPr="005876AF" w:rsidDel="00CF1EDE" w:rsidRDefault="005876AF" w:rsidP="009D22B0">
      <w:pPr>
        <w:spacing w:line="480" w:lineRule="auto"/>
        <w:ind w:left="720" w:hanging="720"/>
        <w:rPr>
          <w:ins w:id="5516" w:author="." w:date="2009-05-30T03:16:00Z"/>
          <w:rFonts w:ascii="Times New Roman" w:hAnsi="Times New Roman"/>
          <w:noProof/>
        </w:rPr>
      </w:pPr>
      <w:ins w:id="5517" w:author="." w:date="2009-05-30T03:16:00Z">
        <w:r w:rsidRPr="005876AF" w:rsidDel="00CF1EDE">
          <w:rPr>
            <w:rFonts w:ascii="Times New Roman" w:hAnsi="Times New Roman"/>
            <w:noProof/>
          </w:rPr>
          <w:t>86.</w:t>
        </w:r>
        <w:r w:rsidRPr="005876AF" w:rsidDel="00CF1EDE">
          <w:rPr>
            <w:rFonts w:ascii="Times New Roman" w:hAnsi="Times New Roman"/>
            <w:noProof/>
          </w:rPr>
          <w:tab/>
          <w:t xml:space="preserve">Cohen, B. </w:t>
        </w:r>
        <w:r w:rsidRPr="005876AF" w:rsidDel="00CF1EDE">
          <w:rPr>
            <w:rFonts w:ascii="Times New Roman" w:hAnsi="Times New Roman"/>
            <w:i/>
            <w:noProof/>
          </w:rPr>
          <w:t>Bittorrent</w:t>
        </w:r>
        <w:r w:rsidRPr="005876AF" w:rsidDel="00CF1EDE">
          <w:rPr>
            <w:rFonts w:ascii="Times New Roman" w:hAnsi="Times New Roman"/>
            <w:noProof/>
          </w:rPr>
          <w:t xml:space="preserve">.  2007  [cited 2007 ]; Available from: </w:t>
        </w:r>
        <w:r w:rsidR="0033544C" w:rsidDel="00CF1EDE">
          <w:rPr>
            <w:noProof/>
          </w:rPr>
          <w:fldChar w:fldCharType="begin"/>
        </w:r>
        <w:r w:rsidR="00BA23D3" w:rsidDel="00CF1EDE">
          <w:rPr>
            <w:noProof/>
          </w:rPr>
          <w:instrText>HYPERLINK "http://www.bittorrent.org/index.html"</w:instrText>
        </w:r>
        <w:r w:rsidR="0033544C" w:rsidDel="00CF1EDE">
          <w:rPr>
            <w:noProof/>
          </w:rPr>
          <w:fldChar w:fldCharType="separate"/>
        </w:r>
        <w:r w:rsidRPr="005876AF" w:rsidDel="00CF1EDE">
          <w:rPr>
            <w:rStyle w:val="Hyperlink"/>
            <w:rFonts w:ascii="Times New Roman" w:hAnsi="Times New Roman"/>
            <w:noProof/>
          </w:rPr>
          <w:t>http://www.bittorrent.org/index.html</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18" w:author="." w:date="2009-05-30T03:16:00Z"/>
          <w:rFonts w:ascii="Times New Roman" w:hAnsi="Times New Roman"/>
          <w:noProof/>
        </w:rPr>
      </w:pPr>
      <w:ins w:id="5519" w:author="." w:date="2009-05-30T03:16:00Z">
        <w:r w:rsidRPr="005876AF" w:rsidDel="00CF1EDE">
          <w:rPr>
            <w:rFonts w:ascii="Times New Roman" w:hAnsi="Times New Roman"/>
            <w:noProof/>
          </w:rPr>
          <w:t>87.</w:t>
        </w:r>
        <w:r w:rsidRPr="005876AF" w:rsidDel="00CF1EDE">
          <w:rPr>
            <w:rFonts w:ascii="Times New Roman" w:hAnsi="Times New Roman"/>
            <w:noProof/>
          </w:rPr>
          <w:tab/>
        </w:r>
        <w:r w:rsidRPr="005876AF" w:rsidDel="00CF1EDE">
          <w:rPr>
            <w:rFonts w:ascii="Times New Roman" w:hAnsi="Times New Roman"/>
            <w:i/>
            <w:noProof/>
          </w:rPr>
          <w:t>The JXTA project web site</w:t>
        </w:r>
        <w:r w:rsidRPr="005876AF" w:rsidDel="00CF1EDE">
          <w:rPr>
            <w:rFonts w:ascii="Times New Roman" w:hAnsi="Times New Roman"/>
            <w:noProof/>
          </w:rPr>
          <w:t>.  Accessed on-line 2008; Available from: https://jxta.dev.java.net/.</w:t>
        </w:r>
      </w:ins>
    </w:p>
    <w:p w:rsidR="005876AF" w:rsidRPr="005876AF" w:rsidDel="00CF1EDE" w:rsidRDefault="005876AF" w:rsidP="009D22B0">
      <w:pPr>
        <w:spacing w:line="480" w:lineRule="auto"/>
        <w:ind w:left="720" w:hanging="720"/>
        <w:rPr>
          <w:ins w:id="5520" w:author="." w:date="2009-05-30T03:16:00Z"/>
          <w:rFonts w:ascii="Times New Roman" w:hAnsi="Times New Roman"/>
          <w:noProof/>
        </w:rPr>
      </w:pPr>
      <w:ins w:id="5521" w:author="." w:date="2009-05-30T03:16:00Z">
        <w:r w:rsidRPr="005876AF" w:rsidDel="00CF1EDE">
          <w:rPr>
            <w:rFonts w:ascii="Times New Roman" w:hAnsi="Times New Roman"/>
            <w:noProof/>
          </w:rPr>
          <w:t>88.</w:t>
        </w:r>
        <w:r w:rsidRPr="005876AF" w:rsidDel="00CF1EDE">
          <w:rPr>
            <w:rFonts w:ascii="Times New Roman" w:hAnsi="Times New Roman"/>
            <w:noProof/>
          </w:rPr>
          <w:tab/>
          <w:t xml:space="preserve">Brian, D. </w:t>
        </w:r>
        <w:r w:rsidRPr="005876AF" w:rsidDel="00CF1EDE">
          <w:rPr>
            <w:rFonts w:ascii="Times New Roman" w:hAnsi="Times New Roman"/>
            <w:i/>
            <w:noProof/>
          </w:rPr>
          <w:t>Brian's BitTorrent FAQ and Guide</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"http://dessent.net/btfaq/"</w:instrText>
        </w:r>
        <w:r w:rsidR="0033544C" w:rsidDel="00CF1EDE">
          <w:rPr>
            <w:noProof/>
          </w:rPr>
          <w:fldChar w:fldCharType="separate"/>
        </w:r>
        <w:r w:rsidRPr="005876AF" w:rsidDel="00CF1EDE">
          <w:rPr>
            <w:rStyle w:val="Hyperlink"/>
            <w:rFonts w:ascii="Times New Roman" w:hAnsi="Times New Roman"/>
            <w:noProof/>
          </w:rPr>
          <w:t>http://dessent.net/btfaq/</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22" w:author="." w:date="2009-05-30T03:16:00Z"/>
          <w:rFonts w:ascii="Times New Roman" w:hAnsi="Times New Roman"/>
          <w:noProof/>
        </w:rPr>
      </w:pPr>
      <w:ins w:id="5523" w:author="." w:date="2009-05-30T03:16:00Z">
        <w:r w:rsidRPr="005876AF" w:rsidDel="00CF1EDE">
          <w:rPr>
            <w:rFonts w:ascii="Times New Roman" w:hAnsi="Times New Roman"/>
            <w:noProof/>
          </w:rPr>
          <w:t>89.</w:t>
        </w:r>
        <w:r w:rsidRPr="005876AF" w:rsidDel="00CF1EDE">
          <w:rPr>
            <w:rFonts w:ascii="Times New Roman" w:hAnsi="Times New Roman"/>
            <w:noProof/>
          </w:rPr>
          <w:tab/>
          <w:t xml:space="preserve">Adar, E. and B. Huberman, </w:t>
        </w:r>
        <w:r w:rsidRPr="005876AF" w:rsidDel="00CF1EDE">
          <w:rPr>
            <w:rFonts w:ascii="Times New Roman" w:hAnsi="Times New Roman"/>
            <w:i/>
            <w:noProof/>
          </w:rPr>
          <w:t>Free Riding on Gnutella.</w:t>
        </w:r>
        <w:r w:rsidRPr="005876AF" w:rsidDel="00CF1EDE">
          <w:rPr>
            <w:rFonts w:ascii="Times New Roman" w:hAnsi="Times New Roman"/>
            <w:noProof/>
          </w:rPr>
          <w:t xml:space="preserve"> First Monday, 2000. </w:t>
        </w:r>
        <w:r w:rsidRPr="005876AF" w:rsidDel="00CF1EDE">
          <w:rPr>
            <w:rFonts w:ascii="Times New Roman" w:hAnsi="Times New Roman"/>
            <w:b/>
            <w:noProof/>
          </w:rPr>
          <w:t>5</w:t>
        </w:r>
        <w:r w:rsidRPr="005876AF" w:rsidDel="00CF1EDE">
          <w:rPr>
            <w:rFonts w:ascii="Times New Roman" w:hAnsi="Times New Roman"/>
            <w:noProof/>
          </w:rPr>
          <w:t>(10): p. 2-13.</w:t>
        </w:r>
      </w:ins>
    </w:p>
    <w:p w:rsidR="005876AF" w:rsidRPr="005876AF" w:rsidDel="00CF1EDE" w:rsidRDefault="005876AF" w:rsidP="009D22B0">
      <w:pPr>
        <w:spacing w:line="480" w:lineRule="auto"/>
        <w:ind w:left="720" w:hanging="720"/>
        <w:rPr>
          <w:ins w:id="5524" w:author="." w:date="2009-05-30T03:16:00Z"/>
          <w:rFonts w:ascii="Times New Roman" w:hAnsi="Times New Roman"/>
          <w:noProof/>
        </w:rPr>
      </w:pPr>
      <w:ins w:id="5525" w:author="." w:date="2009-05-30T03:16:00Z">
        <w:r w:rsidRPr="005876AF" w:rsidDel="00CF1EDE">
          <w:rPr>
            <w:rFonts w:ascii="Times New Roman" w:hAnsi="Times New Roman"/>
            <w:noProof/>
          </w:rPr>
          <w:lastRenderedPageBreak/>
          <w:t>90.</w:t>
        </w:r>
        <w:r w:rsidRPr="005876AF" w:rsidDel="00CF1EDE">
          <w:rPr>
            <w:rFonts w:ascii="Times New Roman" w:hAnsi="Times New Roman"/>
            <w:noProof/>
          </w:rPr>
          <w:tab/>
          <w:t xml:space="preserve">Ramaswamy, L. and L. Ling. </w:t>
        </w:r>
        <w:r w:rsidRPr="005876AF" w:rsidDel="00CF1EDE">
          <w:rPr>
            <w:rFonts w:ascii="Times New Roman" w:hAnsi="Times New Roman"/>
            <w:i/>
            <w:noProof/>
          </w:rPr>
          <w:t>Free Riding: A New Challenge to Peer-to-Peer File Sharing Systems</w:t>
        </w:r>
        <w:r w:rsidRPr="005876AF" w:rsidDel="00CF1EDE">
          <w:rPr>
            <w:rFonts w:ascii="Times New Roman" w:hAnsi="Times New Roman"/>
            <w:noProof/>
          </w:rPr>
          <w:t xml:space="preserve">. in </w:t>
        </w:r>
        <w:r w:rsidRPr="005876AF" w:rsidDel="00CF1EDE">
          <w:rPr>
            <w:rFonts w:ascii="Times New Roman" w:hAnsi="Times New Roman"/>
            <w:i/>
            <w:noProof/>
          </w:rPr>
          <w:t>System Sciences, 2003. Proceedings of the 36th Annual Hawaii International Conference on</w:t>
        </w:r>
        <w:r w:rsidRPr="005876AF" w:rsidDel="00CF1EDE">
          <w:rPr>
            <w:rFonts w:ascii="Times New Roman" w:hAnsi="Times New Roman"/>
            <w:noProof/>
          </w:rPr>
          <w:t>. 2003.</w:t>
        </w:r>
      </w:ins>
    </w:p>
    <w:p w:rsidR="005876AF" w:rsidRPr="005876AF" w:rsidDel="00CF1EDE" w:rsidRDefault="005876AF" w:rsidP="009D22B0">
      <w:pPr>
        <w:spacing w:line="480" w:lineRule="auto"/>
        <w:ind w:left="720" w:hanging="720"/>
        <w:rPr>
          <w:ins w:id="5526" w:author="." w:date="2009-05-30T03:16:00Z"/>
          <w:rFonts w:ascii="Times New Roman" w:hAnsi="Times New Roman"/>
          <w:noProof/>
        </w:rPr>
      </w:pPr>
      <w:ins w:id="5527" w:author="." w:date="2009-05-30T03:16:00Z">
        <w:r w:rsidRPr="005876AF" w:rsidDel="00CF1EDE">
          <w:rPr>
            <w:rFonts w:ascii="Times New Roman" w:hAnsi="Times New Roman"/>
            <w:noProof/>
          </w:rPr>
          <w:t>91.</w:t>
        </w:r>
        <w:r w:rsidRPr="005876AF" w:rsidDel="00CF1EDE">
          <w:rPr>
            <w:rFonts w:ascii="Times New Roman" w:hAnsi="Times New Roman"/>
            <w:noProof/>
          </w:rPr>
          <w:tab/>
          <w:t xml:space="preserve">Feldman, M., et al., </w:t>
        </w:r>
        <w:r w:rsidRPr="005876AF" w:rsidDel="00CF1EDE">
          <w:rPr>
            <w:rFonts w:ascii="Times New Roman" w:hAnsi="Times New Roman"/>
            <w:i/>
            <w:noProof/>
          </w:rPr>
          <w:t>Free-Riding and Whitewashing in Peer-to-Peer Systems.</w:t>
        </w:r>
        <w:r w:rsidRPr="005876AF" w:rsidDel="00CF1EDE">
          <w:rPr>
            <w:rFonts w:ascii="Times New Roman" w:hAnsi="Times New Roman"/>
            <w:noProof/>
          </w:rPr>
          <w:t xml:space="preserve"> Selected Areas in Communications, IEEE Journal on, 2006. </w:t>
        </w:r>
        <w:r w:rsidRPr="005876AF" w:rsidDel="00CF1EDE">
          <w:rPr>
            <w:rFonts w:ascii="Times New Roman" w:hAnsi="Times New Roman"/>
            <w:b/>
            <w:noProof/>
          </w:rPr>
          <w:t>24</w:t>
        </w:r>
        <w:r w:rsidRPr="005876AF" w:rsidDel="00CF1EDE">
          <w:rPr>
            <w:rFonts w:ascii="Times New Roman" w:hAnsi="Times New Roman"/>
            <w:noProof/>
          </w:rPr>
          <w:t>(5): p. 1010-1019.</w:t>
        </w:r>
      </w:ins>
    </w:p>
    <w:p w:rsidR="005876AF" w:rsidRPr="005876AF" w:rsidDel="00CF1EDE" w:rsidRDefault="005876AF" w:rsidP="009D22B0">
      <w:pPr>
        <w:spacing w:line="480" w:lineRule="auto"/>
        <w:ind w:left="720" w:hanging="720"/>
        <w:rPr>
          <w:ins w:id="5528" w:author="." w:date="2009-05-30T03:16:00Z"/>
          <w:rFonts w:ascii="Times New Roman" w:hAnsi="Times New Roman"/>
          <w:noProof/>
        </w:rPr>
      </w:pPr>
      <w:ins w:id="5529" w:author="." w:date="2009-05-30T03:16:00Z">
        <w:r w:rsidRPr="005876AF" w:rsidDel="00CF1EDE">
          <w:rPr>
            <w:rFonts w:ascii="Times New Roman" w:hAnsi="Times New Roman"/>
            <w:noProof/>
          </w:rPr>
          <w:t>92.</w:t>
        </w:r>
        <w:r w:rsidRPr="005876AF" w:rsidDel="00CF1EDE">
          <w:rPr>
            <w:rFonts w:ascii="Times New Roman" w:hAnsi="Times New Roman"/>
            <w:noProof/>
          </w:rPr>
          <w:tab/>
        </w:r>
        <w:r w:rsidRPr="005876AF" w:rsidDel="00CF1EDE">
          <w:rPr>
            <w:rFonts w:ascii="Times New Roman" w:hAnsi="Times New Roman"/>
            <w:i/>
            <w:noProof/>
          </w:rPr>
          <w:t>Amazon Simple Storage Service (Amazon S3):</w:t>
        </w:r>
        <w:r w:rsidRPr="005876AF" w:rsidDel="00CF1EDE">
          <w:rPr>
            <w:rFonts w:ascii="Times New Roman" w:hAnsi="Times New Roman"/>
            <w:noProof/>
          </w:rPr>
          <w:t xml:space="preserve">.  Accessed on-line 2008; Available from: </w:t>
        </w:r>
        <w:r w:rsidR="0033544C" w:rsidDel="00CF1EDE">
          <w:rPr>
            <w:noProof/>
          </w:rPr>
          <w:fldChar w:fldCharType="begin"/>
        </w:r>
        <w:r w:rsidR="00BA23D3" w:rsidDel="00CF1EDE">
          <w:rPr>
            <w:noProof/>
          </w:rPr>
          <w:instrText>HYPERLINK "http://aws.amazon.com/s3/"</w:instrText>
        </w:r>
        <w:r w:rsidR="0033544C" w:rsidDel="00CF1EDE">
          <w:rPr>
            <w:noProof/>
          </w:rPr>
          <w:fldChar w:fldCharType="separate"/>
        </w:r>
        <w:r w:rsidRPr="005876AF" w:rsidDel="00CF1EDE">
          <w:rPr>
            <w:rStyle w:val="Hyperlink"/>
            <w:rFonts w:ascii="Times New Roman" w:hAnsi="Times New Roman"/>
            <w:noProof/>
          </w:rPr>
          <w:t>http://aws.amazon.com/s3/</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30" w:author="." w:date="2009-05-30T03:16:00Z"/>
          <w:rFonts w:ascii="Times New Roman" w:hAnsi="Times New Roman"/>
          <w:noProof/>
        </w:rPr>
      </w:pPr>
      <w:ins w:id="5531" w:author="." w:date="2009-05-30T03:16:00Z">
        <w:r w:rsidRPr="005876AF" w:rsidDel="00CF1EDE">
          <w:rPr>
            <w:rFonts w:ascii="Times New Roman" w:hAnsi="Times New Roman"/>
            <w:noProof/>
          </w:rPr>
          <w:t>93.</w:t>
        </w:r>
        <w:r w:rsidRPr="005876AF" w:rsidDel="00CF1EDE">
          <w:rPr>
            <w:rFonts w:ascii="Times New Roman" w:hAnsi="Times New Roman"/>
            <w:noProof/>
          </w:rPr>
          <w:tab/>
        </w:r>
        <w:r w:rsidRPr="005876AF" w:rsidDel="00CF1EDE">
          <w:rPr>
            <w:rFonts w:ascii="Times New Roman" w:hAnsi="Times New Roman"/>
            <w:i/>
            <w:noProof/>
          </w:rPr>
          <w:t>SRB- "The Storage Resource Broker"</w:t>
        </w:r>
        <w:r w:rsidRPr="005876AF" w:rsidDel="00CF1EDE">
          <w:rPr>
            <w:rFonts w:ascii="Times New Roman" w:hAnsi="Times New Roman"/>
            <w:noProof/>
          </w:rPr>
          <w:t xml:space="preserve">. Available from: </w:t>
        </w:r>
        <w:r w:rsidR="0033544C" w:rsidDel="00CF1EDE">
          <w:rPr>
            <w:noProof/>
          </w:rPr>
          <w:fldChar w:fldCharType="begin"/>
        </w:r>
        <w:r w:rsidR="00BA23D3" w:rsidDel="00CF1EDE">
          <w:rPr>
            <w:noProof/>
          </w:rPr>
          <w:instrText>HYPERLINK "http://www.sdsc.edu/srb/index.php/Main_Page"</w:instrText>
        </w:r>
        <w:r w:rsidR="0033544C" w:rsidDel="00CF1EDE">
          <w:rPr>
            <w:noProof/>
          </w:rPr>
          <w:fldChar w:fldCharType="separate"/>
        </w:r>
        <w:r w:rsidRPr="005876AF" w:rsidDel="00CF1EDE">
          <w:rPr>
            <w:rStyle w:val="Hyperlink"/>
            <w:rFonts w:ascii="Times New Roman" w:hAnsi="Times New Roman"/>
            <w:noProof/>
          </w:rPr>
          <w:t>http://www.sdsc.edu/srb/index.php/Main_Page</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32" w:author="." w:date="2009-05-30T03:16:00Z"/>
          <w:rFonts w:ascii="Times New Roman" w:hAnsi="Times New Roman"/>
          <w:noProof/>
        </w:rPr>
      </w:pPr>
      <w:ins w:id="5533" w:author="." w:date="2009-05-30T03:16:00Z">
        <w:r w:rsidRPr="005876AF" w:rsidDel="00CF1EDE">
          <w:rPr>
            <w:rFonts w:ascii="Times New Roman" w:hAnsi="Times New Roman"/>
            <w:noProof/>
          </w:rPr>
          <w:t>94.</w:t>
        </w:r>
        <w:r w:rsidRPr="005876AF" w:rsidDel="00CF1EDE">
          <w:rPr>
            <w:rFonts w:ascii="Times New Roman" w:hAnsi="Times New Roman"/>
            <w:noProof/>
          </w:rPr>
          <w:tab/>
          <w:t xml:space="preserve">Tierney, B.L., et al. </w:t>
        </w:r>
        <w:r w:rsidRPr="005876AF" w:rsidDel="00CF1EDE">
          <w:rPr>
            <w:rFonts w:ascii="Times New Roman" w:hAnsi="Times New Roman"/>
            <w:i/>
            <w:noProof/>
          </w:rPr>
          <w:t>A Network-Aware Distributed Storage Cache for Data Intensive Environments</w:t>
        </w:r>
        <w:r w:rsidRPr="005876AF" w:rsidDel="00CF1EDE">
          <w:rPr>
            <w:rFonts w:ascii="Times New Roman" w:hAnsi="Times New Roman"/>
            <w:noProof/>
          </w:rPr>
          <w:t xml:space="preserve">. in </w:t>
        </w:r>
        <w:r w:rsidRPr="005876AF" w:rsidDel="00CF1EDE">
          <w:rPr>
            <w:rFonts w:ascii="Times New Roman" w:hAnsi="Times New Roman"/>
            <w:i/>
            <w:noProof/>
          </w:rPr>
          <w:t xml:space="preserve">Proceedings of The Eighth International Symposium on High Performance Distributed Computing </w:t>
        </w:r>
        <w:r w:rsidRPr="005876AF" w:rsidDel="00CF1EDE">
          <w:rPr>
            <w:rFonts w:ascii="Times New Roman" w:hAnsi="Times New Roman"/>
            <w:noProof/>
          </w:rPr>
          <w:t>1999.</w:t>
        </w:r>
      </w:ins>
    </w:p>
    <w:p w:rsidR="005876AF" w:rsidRPr="005876AF" w:rsidDel="00CF1EDE" w:rsidRDefault="005876AF" w:rsidP="009D22B0">
      <w:pPr>
        <w:spacing w:line="480" w:lineRule="auto"/>
        <w:ind w:left="720" w:hanging="720"/>
        <w:rPr>
          <w:ins w:id="5534" w:author="." w:date="2009-05-30T03:16:00Z"/>
          <w:rFonts w:ascii="Times New Roman" w:hAnsi="Times New Roman"/>
          <w:noProof/>
        </w:rPr>
      </w:pPr>
      <w:ins w:id="5535" w:author="." w:date="2009-05-30T03:16:00Z">
        <w:r w:rsidRPr="005876AF" w:rsidDel="00CF1EDE">
          <w:rPr>
            <w:rFonts w:ascii="Times New Roman" w:hAnsi="Times New Roman"/>
            <w:noProof/>
          </w:rPr>
          <w:t>95.</w:t>
        </w:r>
        <w:r w:rsidRPr="005876AF" w:rsidDel="00CF1EDE">
          <w:rPr>
            <w:rFonts w:ascii="Times New Roman" w:hAnsi="Times New Roman"/>
            <w:noProof/>
          </w:rPr>
          <w:tab/>
          <w:t xml:space="preserve">Watson, R.W., et al. </w:t>
        </w:r>
        <w:r w:rsidRPr="005876AF" w:rsidDel="00CF1EDE">
          <w:rPr>
            <w:rFonts w:ascii="Times New Roman" w:hAnsi="Times New Roman"/>
            <w:i/>
            <w:noProof/>
          </w:rPr>
          <w:t>The Parallel I/O Architecture of the High-Performance Storage System (HPSS)</w:t>
        </w:r>
        <w:r w:rsidRPr="005876AF" w:rsidDel="00CF1EDE">
          <w:rPr>
            <w:rFonts w:ascii="Times New Roman" w:hAnsi="Times New Roman"/>
            <w:noProof/>
          </w:rPr>
          <w:t xml:space="preserve">. in </w:t>
        </w:r>
        <w:r w:rsidRPr="005876AF" w:rsidDel="00CF1EDE">
          <w:rPr>
            <w:rFonts w:ascii="Times New Roman" w:hAnsi="Times New Roman"/>
            <w:i/>
            <w:noProof/>
          </w:rPr>
          <w:t>Proceedings of the Fourteenth IEEE Symposium on Mass Storage Systems (MSS'95)</w:t>
        </w:r>
        <w:r w:rsidRPr="005876AF" w:rsidDel="00CF1EDE">
          <w:rPr>
            <w:rFonts w:ascii="Times New Roman" w:hAnsi="Times New Roman"/>
            <w:noProof/>
          </w:rPr>
          <w:t>. 1995.</w:t>
        </w:r>
      </w:ins>
    </w:p>
    <w:p w:rsidR="005876AF" w:rsidRPr="005876AF" w:rsidDel="00CF1EDE" w:rsidRDefault="005876AF" w:rsidP="009D22B0">
      <w:pPr>
        <w:spacing w:line="480" w:lineRule="auto"/>
        <w:ind w:left="720" w:hanging="720"/>
        <w:rPr>
          <w:ins w:id="5536" w:author="." w:date="2009-05-30T03:16:00Z"/>
          <w:rFonts w:ascii="Times New Roman" w:hAnsi="Times New Roman"/>
          <w:noProof/>
        </w:rPr>
      </w:pPr>
      <w:ins w:id="5537" w:author="." w:date="2009-05-30T03:16:00Z">
        <w:r w:rsidRPr="005876AF" w:rsidDel="00CF1EDE">
          <w:rPr>
            <w:rFonts w:ascii="Times New Roman" w:hAnsi="Times New Roman"/>
            <w:noProof/>
          </w:rPr>
          <w:t>96.</w:t>
        </w:r>
        <w:r w:rsidRPr="005876AF" w:rsidDel="00CF1EDE">
          <w:rPr>
            <w:rFonts w:ascii="Times New Roman" w:hAnsi="Times New Roman"/>
            <w:noProof/>
          </w:rPr>
          <w:tab/>
        </w:r>
        <w:r w:rsidRPr="005876AF" w:rsidDel="00CF1EDE">
          <w:rPr>
            <w:rFonts w:ascii="Times New Roman" w:hAnsi="Times New Roman"/>
            <w:i/>
            <w:noProof/>
          </w:rPr>
          <w:t>HDF5- "Hierarchical Data Format 5"</w:t>
        </w:r>
        <w:r w:rsidRPr="005876AF" w:rsidDel="00CF1EDE">
          <w:rPr>
            <w:rFonts w:ascii="Times New Roman" w:hAnsi="Times New Roman"/>
            <w:noProof/>
          </w:rPr>
          <w:t xml:space="preserve">. Available from: </w:t>
        </w:r>
        <w:r w:rsidR="0033544C" w:rsidDel="00CF1EDE">
          <w:rPr>
            <w:noProof/>
          </w:rPr>
          <w:fldChar w:fldCharType="begin"/>
        </w:r>
        <w:r w:rsidR="00BA23D3" w:rsidDel="00CF1EDE">
          <w:rPr>
            <w:noProof/>
          </w:rPr>
          <w:instrText>HYPERLINK "http://www.hdfgroup.org/"</w:instrText>
        </w:r>
        <w:r w:rsidR="0033544C" w:rsidDel="00CF1EDE">
          <w:rPr>
            <w:noProof/>
          </w:rPr>
          <w:fldChar w:fldCharType="separate"/>
        </w:r>
        <w:r w:rsidRPr="005876AF" w:rsidDel="00CF1EDE">
          <w:rPr>
            <w:rStyle w:val="Hyperlink"/>
            <w:rFonts w:ascii="Times New Roman" w:hAnsi="Times New Roman"/>
            <w:noProof/>
          </w:rPr>
          <w:t>http://www.hdfgroup.org/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38" w:author="." w:date="2009-05-30T03:16:00Z"/>
          <w:rFonts w:ascii="Times New Roman" w:hAnsi="Times New Roman"/>
          <w:noProof/>
        </w:rPr>
      </w:pPr>
      <w:ins w:id="5539" w:author="." w:date="2009-05-30T03:16:00Z">
        <w:r w:rsidRPr="005876AF" w:rsidDel="00CF1EDE">
          <w:rPr>
            <w:rFonts w:ascii="Times New Roman" w:hAnsi="Times New Roman"/>
            <w:noProof/>
          </w:rPr>
          <w:t>97.</w:t>
        </w:r>
        <w:r w:rsidRPr="005876AF" w:rsidDel="00CF1EDE">
          <w:rPr>
            <w:rFonts w:ascii="Times New Roman" w:hAnsi="Times New Roman"/>
            <w:noProof/>
          </w:rPr>
          <w:tab/>
          <w:t xml:space="preserve">Barkes, J., et al., </w:t>
        </w:r>
        <w:r w:rsidRPr="005876AF" w:rsidDel="00CF1EDE">
          <w:rPr>
            <w:rFonts w:ascii="Times New Roman" w:hAnsi="Times New Roman"/>
            <w:i/>
            <w:noProof/>
          </w:rPr>
          <w:t>GPFS: A Parallel File System.</w:t>
        </w:r>
        <w:r w:rsidRPr="005876AF" w:rsidDel="00CF1EDE">
          <w:rPr>
            <w:rFonts w:ascii="Times New Roman" w:hAnsi="Times New Roman"/>
            <w:noProof/>
          </w:rPr>
          <w:t xml:space="preserve"> IBM Redbook SG: p. 24-5165.</w:t>
        </w:r>
      </w:ins>
    </w:p>
    <w:p w:rsidR="005876AF" w:rsidRPr="005876AF" w:rsidDel="00CF1EDE" w:rsidRDefault="005876AF" w:rsidP="009D22B0">
      <w:pPr>
        <w:spacing w:line="480" w:lineRule="auto"/>
        <w:ind w:left="720" w:hanging="720"/>
        <w:rPr>
          <w:ins w:id="5540" w:author="." w:date="2009-05-30T03:16:00Z"/>
          <w:rFonts w:ascii="Times New Roman" w:hAnsi="Times New Roman"/>
          <w:noProof/>
        </w:rPr>
      </w:pPr>
      <w:ins w:id="5541" w:author="." w:date="2009-05-30T03:16:00Z">
        <w:r w:rsidRPr="005876AF" w:rsidDel="00CF1EDE">
          <w:rPr>
            <w:rFonts w:ascii="Times New Roman" w:hAnsi="Times New Roman"/>
            <w:noProof/>
          </w:rPr>
          <w:t>98.</w:t>
        </w:r>
        <w:r w:rsidRPr="005876AF" w:rsidDel="00CF1EDE">
          <w:rPr>
            <w:rFonts w:ascii="Times New Roman" w:hAnsi="Times New Roman"/>
            <w:noProof/>
          </w:rPr>
          <w:tab/>
          <w:t xml:space="preserve">Tate, J., F. Lucchese, and R. Moore, </w:t>
        </w:r>
        <w:r w:rsidRPr="005876AF" w:rsidDel="00CF1EDE">
          <w:rPr>
            <w:rFonts w:ascii="Times New Roman" w:hAnsi="Times New Roman"/>
            <w:i/>
            <w:noProof/>
          </w:rPr>
          <w:t>Introduction to Storage Area Networks</w:t>
        </w:r>
        <w:r w:rsidRPr="005876AF" w:rsidDel="00CF1EDE">
          <w:rPr>
            <w:rFonts w:ascii="Times New Roman" w:hAnsi="Times New Roman"/>
            <w:noProof/>
          </w:rPr>
          <w:t>. 2006: IBM Corp.</w:t>
        </w:r>
      </w:ins>
    </w:p>
    <w:p w:rsidR="005876AF" w:rsidRPr="005876AF" w:rsidDel="00CF1EDE" w:rsidRDefault="005876AF" w:rsidP="009D22B0">
      <w:pPr>
        <w:spacing w:line="480" w:lineRule="auto"/>
        <w:ind w:left="720" w:hanging="720"/>
        <w:rPr>
          <w:ins w:id="5542" w:author="." w:date="2009-05-30T03:16:00Z"/>
          <w:rFonts w:ascii="Times New Roman" w:hAnsi="Times New Roman"/>
          <w:noProof/>
        </w:rPr>
      </w:pPr>
      <w:ins w:id="5543" w:author="." w:date="2009-05-30T03:16:00Z">
        <w:r w:rsidRPr="005876AF" w:rsidDel="00CF1EDE">
          <w:rPr>
            <w:rFonts w:ascii="Times New Roman" w:hAnsi="Times New Roman"/>
            <w:noProof/>
          </w:rPr>
          <w:t>99.</w:t>
        </w:r>
        <w:r w:rsidRPr="005876AF" w:rsidDel="00CF1EDE">
          <w:rPr>
            <w:rFonts w:ascii="Times New Roman" w:hAnsi="Times New Roman"/>
            <w:noProof/>
          </w:rPr>
          <w:tab/>
        </w:r>
        <w:r w:rsidRPr="005876AF" w:rsidDel="00CF1EDE">
          <w:rPr>
            <w:rFonts w:ascii="Times New Roman" w:hAnsi="Times New Roman"/>
            <w:i/>
            <w:noProof/>
          </w:rPr>
          <w:t>Green Bank Telescope</w:t>
        </w:r>
        <w:r w:rsidRPr="005876AF" w:rsidDel="00CF1EDE">
          <w:rPr>
            <w:rFonts w:ascii="Times New Roman" w:hAnsi="Times New Roman"/>
            <w:noProof/>
          </w:rPr>
          <w:t xml:space="preserve">.  2008  [cited 2008 March]; Available from: </w:t>
        </w:r>
        <w:r w:rsidR="0033544C" w:rsidDel="00CF1EDE">
          <w:rPr>
            <w:noProof/>
          </w:rPr>
          <w:fldChar w:fldCharType="begin"/>
        </w:r>
        <w:r w:rsidR="00BA23D3" w:rsidDel="00CF1EDE">
          <w:rPr>
            <w:noProof/>
          </w:rPr>
          <w:instrText>HYPERLINK "http://en.wikipedia.org/wiki/Green_Bank_Telescope"</w:instrText>
        </w:r>
        <w:r w:rsidR="0033544C" w:rsidDel="00CF1EDE">
          <w:rPr>
            <w:noProof/>
          </w:rPr>
          <w:fldChar w:fldCharType="separate"/>
        </w:r>
        <w:r w:rsidRPr="005876AF" w:rsidDel="00CF1EDE">
          <w:rPr>
            <w:rStyle w:val="Hyperlink"/>
            <w:rFonts w:ascii="Times New Roman" w:hAnsi="Times New Roman"/>
            <w:noProof/>
          </w:rPr>
          <w:t>http://en.wikipedia.org/wiki/Green_Bank_Telescope</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44" w:author="." w:date="2009-05-30T03:16:00Z"/>
          <w:rFonts w:ascii="Times New Roman" w:hAnsi="Times New Roman"/>
          <w:noProof/>
        </w:rPr>
      </w:pPr>
      <w:ins w:id="5545" w:author="." w:date="2009-05-30T03:16:00Z">
        <w:r w:rsidRPr="005876AF" w:rsidDel="00CF1EDE">
          <w:rPr>
            <w:rFonts w:ascii="Times New Roman" w:hAnsi="Times New Roman"/>
            <w:noProof/>
          </w:rPr>
          <w:lastRenderedPageBreak/>
          <w:t>100.</w:t>
        </w:r>
        <w:r w:rsidRPr="005876AF" w:rsidDel="00CF1EDE">
          <w:rPr>
            <w:rFonts w:ascii="Times New Roman" w:hAnsi="Times New Roman"/>
            <w:noProof/>
          </w:rPr>
          <w:tab/>
        </w:r>
        <w:r w:rsidRPr="005876AF" w:rsidDel="00CF1EDE">
          <w:rPr>
            <w:rFonts w:ascii="Times New Roman" w:hAnsi="Times New Roman"/>
            <w:i/>
            <w:noProof/>
          </w:rPr>
          <w:t>Hubble Space Telescope</w:t>
        </w:r>
        <w:r w:rsidRPr="005876AF" w:rsidDel="00CF1EDE">
          <w:rPr>
            <w:rFonts w:ascii="Times New Roman" w:hAnsi="Times New Roman"/>
            <w:noProof/>
          </w:rPr>
          <w:t xml:space="preserve">.  2008  [cited 2008 March]; Available from: </w:t>
        </w:r>
        <w:r w:rsidR="0033544C" w:rsidDel="00CF1EDE">
          <w:rPr>
            <w:noProof/>
          </w:rPr>
          <w:fldChar w:fldCharType="begin"/>
        </w:r>
        <w:r w:rsidR="00BA23D3" w:rsidDel="00CF1EDE">
          <w:rPr>
            <w:noProof/>
          </w:rPr>
          <w:instrText>HYPERLINK "http://en.wikipedia.org/wiki/Hubble_Space_Telescope"</w:instrText>
        </w:r>
        <w:r w:rsidR="0033544C" w:rsidDel="00CF1EDE">
          <w:rPr>
            <w:noProof/>
          </w:rPr>
          <w:fldChar w:fldCharType="separate"/>
        </w:r>
        <w:r w:rsidRPr="005876AF" w:rsidDel="00CF1EDE">
          <w:rPr>
            <w:rStyle w:val="Hyperlink"/>
            <w:rFonts w:ascii="Times New Roman" w:hAnsi="Times New Roman"/>
            <w:noProof/>
          </w:rPr>
          <w:t>http://en.wikipedia.org/wiki/Hubble_Space_Telescope</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46" w:author="." w:date="2009-05-30T03:16:00Z"/>
          <w:rFonts w:ascii="Times New Roman" w:hAnsi="Times New Roman"/>
          <w:noProof/>
        </w:rPr>
      </w:pPr>
      <w:ins w:id="5547" w:author="." w:date="2009-05-30T03:16:00Z">
        <w:r w:rsidRPr="005876AF" w:rsidDel="00CF1EDE">
          <w:rPr>
            <w:rFonts w:ascii="Times New Roman" w:hAnsi="Times New Roman"/>
            <w:noProof/>
          </w:rPr>
          <w:t>101.</w:t>
        </w:r>
        <w:r w:rsidRPr="005876AF" w:rsidDel="00CF1EDE">
          <w:rPr>
            <w:rFonts w:ascii="Times New Roman" w:hAnsi="Times New Roman"/>
            <w:noProof/>
          </w:rPr>
          <w:tab/>
          <w:t xml:space="preserve">Stewart, G.A. and G. McCance. </w:t>
        </w:r>
        <w:r w:rsidRPr="005876AF" w:rsidDel="00CF1EDE">
          <w:rPr>
            <w:rFonts w:ascii="Times New Roman" w:hAnsi="Times New Roman"/>
            <w:i/>
            <w:noProof/>
          </w:rPr>
          <w:t>Grid Data Management: Reliable File Transfer Services' Performance</w:t>
        </w:r>
        <w:r w:rsidRPr="005876AF" w:rsidDel="00CF1EDE">
          <w:rPr>
            <w:rFonts w:ascii="Times New Roman" w:hAnsi="Times New Roman"/>
            <w:noProof/>
          </w:rPr>
          <w:t xml:space="preserve">. in </w:t>
        </w:r>
        <w:r w:rsidRPr="005876AF" w:rsidDel="00CF1EDE">
          <w:rPr>
            <w:rFonts w:ascii="Times New Roman" w:hAnsi="Times New Roman"/>
            <w:i/>
            <w:noProof/>
          </w:rPr>
          <w:t>Computing in High Energy and Nuclear Physics (CHEP'06)</w:t>
        </w:r>
        <w:r w:rsidRPr="005876AF" w:rsidDel="00CF1EDE">
          <w:rPr>
            <w:rFonts w:ascii="Times New Roman" w:hAnsi="Times New Roman"/>
            <w:noProof/>
          </w:rPr>
          <w:t>. 2006. Mumbai, India.</w:t>
        </w:r>
      </w:ins>
    </w:p>
    <w:p w:rsidR="005876AF" w:rsidRPr="005876AF" w:rsidDel="00CF1EDE" w:rsidRDefault="005876AF" w:rsidP="009D22B0">
      <w:pPr>
        <w:spacing w:line="480" w:lineRule="auto"/>
        <w:ind w:left="720" w:hanging="720"/>
        <w:rPr>
          <w:ins w:id="5548" w:author="." w:date="2009-05-30T03:16:00Z"/>
          <w:rFonts w:ascii="Times New Roman" w:hAnsi="Times New Roman"/>
          <w:noProof/>
        </w:rPr>
      </w:pPr>
      <w:ins w:id="5549" w:author="." w:date="2009-05-30T03:16:00Z">
        <w:r w:rsidRPr="005876AF" w:rsidDel="00CF1EDE">
          <w:rPr>
            <w:rFonts w:ascii="Times New Roman" w:hAnsi="Times New Roman"/>
            <w:noProof/>
          </w:rPr>
          <w:t>102.</w:t>
        </w:r>
        <w:r w:rsidRPr="005876AF" w:rsidDel="00CF1EDE">
          <w:rPr>
            <w:rFonts w:ascii="Times New Roman" w:hAnsi="Times New Roman"/>
            <w:noProof/>
          </w:rPr>
          <w:tab/>
          <w:t xml:space="preserve">Sotomayor, B. </w:t>
        </w:r>
        <w:r w:rsidRPr="005876AF" w:rsidDel="00CF1EDE">
          <w:rPr>
            <w:rFonts w:ascii="Times New Roman" w:hAnsi="Times New Roman"/>
            <w:i/>
            <w:noProof/>
          </w:rPr>
          <w:t>The Globus Toolkit 4 Programmer's Tutorial</w:t>
        </w:r>
        <w:r w:rsidRPr="005876AF" w:rsidDel="00CF1EDE">
          <w:rPr>
            <w:rFonts w:ascii="Times New Roman" w:hAnsi="Times New Roman"/>
            <w:noProof/>
          </w:rPr>
          <w:t xml:space="preserve">.  2005; Available from: </w:t>
        </w:r>
        <w:r w:rsidR="0033544C" w:rsidDel="00CF1EDE">
          <w:rPr>
            <w:noProof/>
          </w:rPr>
          <w:fldChar w:fldCharType="begin"/>
        </w:r>
        <w:r w:rsidR="00BA23D3" w:rsidDel="00CF1EDE">
          <w:rPr>
            <w:noProof/>
          </w:rPr>
          <w:instrText>HYPERLINK "http://gdp.globus.org/gt4-tutorial/"</w:instrText>
        </w:r>
        <w:r w:rsidR="0033544C" w:rsidDel="00CF1EDE">
          <w:rPr>
            <w:noProof/>
          </w:rPr>
          <w:fldChar w:fldCharType="separate"/>
        </w:r>
        <w:r w:rsidRPr="005876AF" w:rsidDel="00CF1EDE">
          <w:rPr>
            <w:rStyle w:val="Hyperlink"/>
            <w:rFonts w:ascii="Times New Roman" w:hAnsi="Times New Roman"/>
            <w:noProof/>
          </w:rPr>
          <w:t>http://gdp.globus.org/gt4-tutorial/</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50" w:author="." w:date="2009-05-30T03:16:00Z"/>
          <w:rFonts w:ascii="Times New Roman" w:hAnsi="Times New Roman"/>
          <w:noProof/>
        </w:rPr>
      </w:pPr>
      <w:ins w:id="5551" w:author="." w:date="2009-05-30T03:16:00Z">
        <w:r w:rsidRPr="005876AF" w:rsidDel="00CF1EDE">
          <w:rPr>
            <w:rFonts w:ascii="Times New Roman" w:hAnsi="Times New Roman"/>
            <w:noProof/>
          </w:rPr>
          <w:t>103.</w:t>
        </w:r>
        <w:r w:rsidRPr="005876AF" w:rsidDel="00CF1EDE">
          <w:rPr>
            <w:rFonts w:ascii="Times New Roman" w:hAnsi="Times New Roman"/>
            <w:noProof/>
          </w:rPr>
          <w:tab/>
          <w:t xml:space="preserve">Welch, V., </w:t>
        </w:r>
        <w:r w:rsidRPr="005876AF" w:rsidDel="00CF1EDE">
          <w:rPr>
            <w:rFonts w:ascii="Times New Roman" w:hAnsi="Times New Roman"/>
            <w:i/>
            <w:noProof/>
          </w:rPr>
          <w:t>Globus Toolkit Version 4 Grid Security Infrastructure: A Standards Perspective</w:t>
        </w:r>
        <w:r w:rsidRPr="005876AF" w:rsidDel="00CF1EDE">
          <w:rPr>
            <w:rFonts w:ascii="Times New Roman" w:hAnsi="Times New Roman"/>
            <w:noProof/>
          </w:rPr>
          <w:t>. 2005.</w:t>
        </w:r>
      </w:ins>
    </w:p>
    <w:p w:rsidR="005876AF" w:rsidRPr="005876AF" w:rsidDel="00CF1EDE" w:rsidRDefault="005876AF" w:rsidP="009D22B0">
      <w:pPr>
        <w:spacing w:line="480" w:lineRule="auto"/>
        <w:ind w:left="720" w:hanging="720"/>
        <w:rPr>
          <w:ins w:id="5552" w:author="." w:date="2009-05-30T03:16:00Z"/>
          <w:rFonts w:ascii="Times New Roman" w:hAnsi="Times New Roman"/>
          <w:noProof/>
        </w:rPr>
      </w:pPr>
      <w:ins w:id="5553" w:author="." w:date="2009-05-30T03:16:00Z">
        <w:r w:rsidRPr="005876AF" w:rsidDel="00CF1EDE">
          <w:rPr>
            <w:rFonts w:ascii="Times New Roman" w:hAnsi="Times New Roman"/>
            <w:noProof/>
          </w:rPr>
          <w:t>104.</w:t>
        </w:r>
        <w:r w:rsidRPr="005876AF" w:rsidDel="00CF1EDE">
          <w:rPr>
            <w:rFonts w:ascii="Times New Roman" w:hAnsi="Times New Roman"/>
            <w:noProof/>
          </w:rPr>
          <w:tab/>
          <w:t xml:space="preserve">Mahemoff, M., </w:t>
        </w:r>
        <w:r w:rsidRPr="005876AF" w:rsidDel="00CF1EDE">
          <w:rPr>
            <w:rFonts w:ascii="Times New Roman" w:hAnsi="Times New Roman"/>
            <w:i/>
            <w:noProof/>
          </w:rPr>
          <w:t>Ajax Design Patterns</w:t>
        </w:r>
        <w:r w:rsidRPr="005876AF" w:rsidDel="00CF1EDE">
          <w:rPr>
            <w:rFonts w:ascii="Times New Roman" w:hAnsi="Times New Roman"/>
            <w:noProof/>
          </w:rPr>
          <w:t>. 2006: O'Reilly Media, Inc.</w:t>
        </w:r>
      </w:ins>
    </w:p>
    <w:p w:rsidR="005876AF" w:rsidRPr="005876AF" w:rsidDel="00CF1EDE" w:rsidRDefault="005876AF" w:rsidP="009D22B0">
      <w:pPr>
        <w:spacing w:line="480" w:lineRule="auto"/>
        <w:ind w:left="720" w:hanging="720"/>
        <w:rPr>
          <w:ins w:id="5554" w:author="." w:date="2009-05-30T03:16:00Z"/>
          <w:rFonts w:ascii="Times New Roman" w:hAnsi="Times New Roman"/>
          <w:noProof/>
        </w:rPr>
      </w:pPr>
      <w:ins w:id="5555" w:author="." w:date="2009-05-30T03:16:00Z">
        <w:r w:rsidRPr="005876AF" w:rsidDel="00CF1EDE">
          <w:rPr>
            <w:rFonts w:ascii="Times New Roman" w:hAnsi="Times New Roman"/>
            <w:noProof/>
          </w:rPr>
          <w:t>105.</w:t>
        </w:r>
        <w:r w:rsidRPr="005876AF" w:rsidDel="00CF1EDE">
          <w:rPr>
            <w:rFonts w:ascii="Times New Roman" w:hAnsi="Times New Roman"/>
            <w:noProof/>
          </w:rPr>
          <w:tab/>
          <w:t xml:space="preserve">Kaplan, A., G.C. Fox, and G. von Laszewski, </w:t>
        </w:r>
        <w:r w:rsidRPr="005876AF" w:rsidDel="00CF1EDE">
          <w:rPr>
            <w:rFonts w:ascii="Times New Roman" w:hAnsi="Times New Roman"/>
            <w:i/>
            <w:noProof/>
          </w:rPr>
          <w:t>GridTorrent Framework: A High-performance Data Transfer and Data Sharing Framework for Scientific Computing</w:t>
        </w:r>
        <w:r w:rsidRPr="005876AF" w:rsidDel="00CF1EDE">
          <w:rPr>
            <w:rFonts w:ascii="Times New Roman" w:hAnsi="Times New Roman"/>
            <w:noProof/>
          </w:rPr>
          <w:t xml:space="preserve">, in </w:t>
        </w:r>
        <w:r w:rsidRPr="005876AF" w:rsidDel="00CF1EDE">
          <w:rPr>
            <w:rFonts w:ascii="Times New Roman" w:hAnsi="Times New Roman"/>
            <w:i/>
            <w:noProof/>
          </w:rPr>
          <w:t>GCE07 Workshop</w:t>
        </w:r>
        <w:r w:rsidRPr="005876AF" w:rsidDel="00CF1EDE">
          <w:rPr>
            <w:rFonts w:ascii="Times New Roman" w:hAnsi="Times New Roman"/>
            <w:noProof/>
          </w:rPr>
          <w:t>. 2007: Reno Nevada.</w:t>
        </w:r>
      </w:ins>
    </w:p>
    <w:p w:rsidR="005876AF" w:rsidRPr="005876AF" w:rsidDel="00CF1EDE" w:rsidRDefault="005876AF" w:rsidP="009D22B0">
      <w:pPr>
        <w:spacing w:line="480" w:lineRule="auto"/>
        <w:ind w:left="720" w:hanging="720"/>
        <w:rPr>
          <w:ins w:id="5556" w:author="." w:date="2009-05-30T03:16:00Z"/>
          <w:rFonts w:ascii="Times New Roman" w:hAnsi="Times New Roman"/>
          <w:noProof/>
        </w:rPr>
      </w:pPr>
      <w:ins w:id="5557" w:author="." w:date="2009-05-30T03:16:00Z">
        <w:r w:rsidRPr="005876AF" w:rsidDel="00CF1EDE">
          <w:rPr>
            <w:rFonts w:ascii="Times New Roman" w:hAnsi="Times New Roman"/>
            <w:noProof/>
          </w:rPr>
          <w:t>106.</w:t>
        </w:r>
        <w:r w:rsidRPr="005876AF" w:rsidDel="00CF1EDE">
          <w:rPr>
            <w:rFonts w:ascii="Times New Roman" w:hAnsi="Times New Roman"/>
            <w:noProof/>
          </w:rPr>
          <w:tab/>
          <w:t xml:space="preserve">Gu, Y., </w:t>
        </w:r>
        <w:r w:rsidRPr="005876AF" w:rsidDel="00CF1EDE">
          <w:rPr>
            <w:rFonts w:ascii="Times New Roman" w:hAnsi="Times New Roman"/>
            <w:i/>
            <w:noProof/>
          </w:rPr>
          <w:t>UDT: A High Performance Data Transport Protocol</w:t>
        </w:r>
        <w:r w:rsidRPr="005876AF" w:rsidDel="00CF1EDE">
          <w:rPr>
            <w:rFonts w:ascii="Times New Roman" w:hAnsi="Times New Roman"/>
            <w:noProof/>
          </w:rPr>
          <w:t>. 2005, University of Illinois.</w:t>
        </w:r>
      </w:ins>
    </w:p>
    <w:p w:rsidR="005876AF" w:rsidRPr="005876AF" w:rsidDel="00CF1EDE" w:rsidRDefault="005876AF" w:rsidP="009D22B0">
      <w:pPr>
        <w:spacing w:line="480" w:lineRule="auto"/>
        <w:ind w:left="720" w:hanging="720"/>
        <w:rPr>
          <w:ins w:id="5558" w:author="." w:date="2009-05-30T03:16:00Z"/>
          <w:rFonts w:ascii="Times New Roman" w:hAnsi="Times New Roman"/>
          <w:noProof/>
        </w:rPr>
      </w:pPr>
      <w:ins w:id="5559" w:author="." w:date="2009-05-30T03:16:00Z">
        <w:r w:rsidRPr="005876AF" w:rsidDel="00CF1EDE">
          <w:rPr>
            <w:rFonts w:ascii="Times New Roman" w:hAnsi="Times New Roman"/>
            <w:noProof/>
          </w:rPr>
          <w:t>107.</w:t>
        </w:r>
        <w:r w:rsidRPr="005876AF" w:rsidDel="00CF1EDE">
          <w:rPr>
            <w:rFonts w:ascii="Times New Roman" w:hAnsi="Times New Roman"/>
            <w:noProof/>
          </w:rPr>
          <w:tab/>
        </w:r>
        <w:r w:rsidRPr="005876AF" w:rsidDel="00CF1EDE">
          <w:rPr>
            <w:rFonts w:ascii="Times New Roman" w:hAnsi="Times New Roman"/>
            <w:i/>
            <w:noProof/>
          </w:rPr>
          <w:t>Service-oriented architecture (SOA) definition</w:t>
        </w:r>
        <w:r w:rsidRPr="005876AF" w:rsidDel="00CF1EDE">
          <w:rPr>
            <w:rFonts w:ascii="Times New Roman" w:hAnsi="Times New Roman"/>
            <w:noProof/>
          </w:rPr>
          <w:t xml:space="preserve">.  2007; Available from: </w:t>
        </w:r>
        <w:r w:rsidR="0033544C" w:rsidDel="00CF1EDE">
          <w:rPr>
            <w:noProof/>
          </w:rPr>
          <w:fldChar w:fldCharType="begin"/>
        </w:r>
        <w:r w:rsidR="00BA23D3" w:rsidDel="00CF1EDE">
          <w:rPr>
            <w:noProof/>
          </w:rPr>
          <w:instrText>HYPERLINK "http://www.service-architecture.com/web-services/articles/service-oriented_architecture_soa_definition.html"</w:instrText>
        </w:r>
        <w:r w:rsidR="0033544C" w:rsidDel="00CF1EDE">
          <w:rPr>
            <w:noProof/>
          </w:rPr>
          <w:fldChar w:fldCharType="separate"/>
        </w:r>
        <w:r w:rsidRPr="005876AF" w:rsidDel="00CF1EDE">
          <w:rPr>
            <w:rStyle w:val="Hyperlink"/>
            <w:rFonts w:ascii="Times New Roman" w:hAnsi="Times New Roman"/>
            <w:noProof/>
          </w:rPr>
          <w:t>http://www.service-architecture.com/web-services/articles/service-oriented_architecture_soa_definition.html</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60" w:author="." w:date="2009-05-30T03:16:00Z"/>
          <w:rFonts w:ascii="Times New Roman" w:hAnsi="Times New Roman"/>
          <w:noProof/>
        </w:rPr>
      </w:pPr>
      <w:ins w:id="5561" w:author="." w:date="2009-05-30T03:16:00Z">
        <w:r w:rsidRPr="005876AF" w:rsidDel="00CF1EDE">
          <w:rPr>
            <w:rFonts w:ascii="Times New Roman" w:hAnsi="Times New Roman"/>
            <w:noProof/>
          </w:rPr>
          <w:t>108.</w:t>
        </w:r>
        <w:r w:rsidRPr="005876AF" w:rsidDel="00CF1EDE">
          <w:rPr>
            <w:rFonts w:ascii="Times New Roman" w:hAnsi="Times New Roman"/>
            <w:noProof/>
          </w:rPr>
          <w:tab/>
          <w:t xml:space="preserve">Novotny, J., S. Tuecke, and V. Welch, </w:t>
        </w:r>
        <w:r w:rsidRPr="005876AF" w:rsidDel="00CF1EDE">
          <w:rPr>
            <w:rFonts w:ascii="Times New Roman" w:hAnsi="Times New Roman"/>
            <w:i/>
            <w:noProof/>
          </w:rPr>
          <w:t>An Online Credential Repository for the Grid: MyProxy</w:t>
        </w:r>
        <w:r w:rsidRPr="005876AF" w:rsidDel="00CF1EDE">
          <w:rPr>
            <w:rFonts w:ascii="Times New Roman" w:hAnsi="Times New Roman"/>
            <w:noProof/>
          </w:rPr>
          <w:t xml:space="preserve">, in </w:t>
        </w:r>
        <w:r w:rsidRPr="005876AF" w:rsidDel="00CF1EDE">
          <w:rPr>
            <w:rFonts w:ascii="Times New Roman" w:hAnsi="Times New Roman"/>
            <w:i/>
            <w:noProof/>
          </w:rPr>
          <w:t>Proceedings of the 10th IEEE International Symposium on High Performance Distributed Computing</w:t>
        </w:r>
        <w:r w:rsidRPr="005876AF" w:rsidDel="00CF1EDE">
          <w:rPr>
            <w:rFonts w:ascii="Times New Roman" w:hAnsi="Times New Roman"/>
            <w:noProof/>
          </w:rPr>
          <w:t>. 2001, IEEE Computer Society.</w:t>
        </w:r>
      </w:ins>
    </w:p>
    <w:p w:rsidR="005876AF" w:rsidRPr="005876AF" w:rsidDel="00CF1EDE" w:rsidRDefault="005876AF" w:rsidP="009D22B0">
      <w:pPr>
        <w:spacing w:line="480" w:lineRule="auto"/>
        <w:ind w:left="720" w:hanging="720"/>
        <w:rPr>
          <w:ins w:id="5562" w:author="." w:date="2009-05-30T03:16:00Z"/>
          <w:rFonts w:ascii="Times New Roman" w:hAnsi="Times New Roman"/>
          <w:noProof/>
        </w:rPr>
      </w:pPr>
      <w:ins w:id="5563" w:author="." w:date="2009-05-30T03:16:00Z">
        <w:r w:rsidRPr="005876AF" w:rsidDel="00CF1EDE">
          <w:rPr>
            <w:rFonts w:ascii="Times New Roman" w:hAnsi="Times New Roman"/>
            <w:noProof/>
          </w:rPr>
          <w:t>109.</w:t>
        </w:r>
        <w:r w:rsidRPr="005876AF" w:rsidDel="00CF1EDE">
          <w:rPr>
            <w:rFonts w:ascii="Times New Roman" w:hAnsi="Times New Roman"/>
            <w:noProof/>
          </w:rPr>
          <w:tab/>
        </w:r>
        <w:r w:rsidRPr="005876AF" w:rsidDel="00CF1EDE">
          <w:rPr>
            <w:rFonts w:ascii="Times New Roman" w:hAnsi="Times New Roman"/>
            <w:i/>
            <w:noProof/>
          </w:rPr>
          <w:t>Plos One: Publishing science, accelerating research</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"http://www.plosone.org/"</w:instrText>
        </w:r>
        <w:r w:rsidR="0033544C" w:rsidDel="00CF1EDE">
          <w:rPr>
            <w:noProof/>
          </w:rPr>
          <w:fldChar w:fldCharType="separate"/>
        </w:r>
        <w:r w:rsidRPr="005876AF" w:rsidDel="00CF1EDE">
          <w:rPr>
            <w:rStyle w:val="Hyperlink"/>
            <w:rFonts w:ascii="Times New Roman" w:hAnsi="Times New Roman"/>
            <w:noProof/>
          </w:rPr>
          <w:t>http://www.plosone.org/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64" w:author="." w:date="2009-05-30T03:16:00Z"/>
          <w:rFonts w:ascii="Times New Roman" w:hAnsi="Times New Roman"/>
          <w:noProof/>
        </w:rPr>
      </w:pPr>
      <w:ins w:id="5565" w:author="." w:date="2009-05-30T03:16:00Z">
        <w:r w:rsidRPr="005876AF" w:rsidDel="00CF1EDE">
          <w:rPr>
            <w:rFonts w:ascii="Times New Roman" w:hAnsi="Times New Roman"/>
            <w:noProof/>
          </w:rPr>
          <w:lastRenderedPageBreak/>
          <w:t>110.</w:t>
        </w:r>
        <w:r w:rsidRPr="005876AF" w:rsidDel="00CF1EDE">
          <w:rPr>
            <w:rFonts w:ascii="Times New Roman" w:hAnsi="Times New Roman"/>
            <w:noProof/>
          </w:rPr>
          <w:tab/>
          <w:t xml:space="preserve">Waldrop, M.M. </w:t>
        </w:r>
        <w:r w:rsidRPr="005876AF" w:rsidDel="00CF1EDE">
          <w:rPr>
            <w:rFonts w:ascii="Times New Roman" w:hAnsi="Times New Roman"/>
            <w:i/>
            <w:noProof/>
          </w:rPr>
          <w:t xml:space="preserve">Science 2.0 -- Is Open Access Science the Future? </w:t>
        </w:r>
        <w:r w:rsidRPr="005876AF" w:rsidDel="00CF1EDE">
          <w:rPr>
            <w:rFonts w:ascii="Times New Roman" w:hAnsi="Times New Roman"/>
            <w:noProof/>
          </w:rPr>
          <w:t xml:space="preserve">.  April, 2008; Available from: </w:t>
        </w:r>
        <w:r w:rsidR="0033544C" w:rsidDel="00CF1EDE">
          <w:rPr>
            <w:noProof/>
          </w:rPr>
          <w:fldChar w:fldCharType="begin"/>
        </w:r>
        <w:r w:rsidR="00BA23D3" w:rsidDel="00CF1EDE">
          <w:rPr>
            <w:noProof/>
          </w:rPr>
          <w:instrText>HYPERLINK "http://www.sciam.com/article.cfm?id=science-2-point-0"</w:instrText>
        </w:r>
        <w:r w:rsidR="0033544C" w:rsidDel="00CF1EDE">
          <w:rPr>
            <w:noProof/>
          </w:rPr>
          <w:fldChar w:fldCharType="separate"/>
        </w:r>
        <w:r w:rsidRPr="005876AF" w:rsidDel="00CF1EDE">
          <w:rPr>
            <w:rStyle w:val="Hyperlink"/>
            <w:rFonts w:ascii="Times New Roman" w:hAnsi="Times New Roman"/>
            <w:noProof/>
          </w:rPr>
          <w:t>http://www.sciam.com/article.cfm?id=science-2-point-0</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66" w:author="." w:date="2009-05-30T03:16:00Z"/>
          <w:rFonts w:ascii="Times New Roman" w:hAnsi="Times New Roman"/>
          <w:noProof/>
        </w:rPr>
      </w:pPr>
      <w:ins w:id="5567" w:author="." w:date="2009-05-30T03:16:00Z">
        <w:r w:rsidRPr="005876AF" w:rsidDel="00CF1EDE">
          <w:rPr>
            <w:rFonts w:ascii="Times New Roman" w:hAnsi="Times New Roman"/>
            <w:noProof/>
          </w:rPr>
          <w:t>111.</w:t>
        </w:r>
        <w:r w:rsidRPr="005876AF" w:rsidDel="00CF1EDE">
          <w:rPr>
            <w:rFonts w:ascii="Times New Roman" w:hAnsi="Times New Roman"/>
            <w:noProof/>
          </w:rPr>
          <w:tab/>
          <w:t xml:space="preserve">Rizzo, T., </w:t>
        </w:r>
        <w:r w:rsidRPr="005876AF" w:rsidDel="00CF1EDE">
          <w:rPr>
            <w:rFonts w:ascii="Times New Roman" w:hAnsi="Times New Roman"/>
            <w:i/>
            <w:noProof/>
          </w:rPr>
          <w:t>Programming Microsoft Outlook and Microsoft Exchange</w:t>
        </w:r>
        <w:r w:rsidRPr="005876AF" w:rsidDel="00CF1EDE">
          <w:rPr>
            <w:rFonts w:ascii="Times New Roman" w:hAnsi="Times New Roman"/>
            <w:noProof/>
          </w:rPr>
          <w:t>. 1999: Microsoft Press Redmond, Wash.</w:t>
        </w:r>
      </w:ins>
    </w:p>
    <w:p w:rsidR="005876AF" w:rsidRPr="005876AF" w:rsidDel="00CF1EDE" w:rsidRDefault="005876AF" w:rsidP="009D22B0">
      <w:pPr>
        <w:spacing w:line="480" w:lineRule="auto"/>
        <w:ind w:left="720" w:hanging="720"/>
        <w:rPr>
          <w:ins w:id="5568" w:author="." w:date="2009-05-30T03:16:00Z"/>
          <w:rFonts w:ascii="Times New Roman" w:hAnsi="Times New Roman"/>
          <w:noProof/>
        </w:rPr>
      </w:pPr>
      <w:ins w:id="5569" w:author="." w:date="2009-05-30T03:16:00Z">
        <w:r w:rsidRPr="005876AF" w:rsidDel="00CF1EDE">
          <w:rPr>
            <w:rFonts w:ascii="Times New Roman" w:hAnsi="Times New Roman"/>
            <w:noProof/>
          </w:rPr>
          <w:t>112.</w:t>
        </w:r>
        <w:r w:rsidRPr="005876AF" w:rsidDel="00CF1EDE">
          <w:rPr>
            <w:rFonts w:ascii="Times New Roman" w:hAnsi="Times New Roman"/>
            <w:noProof/>
          </w:rPr>
          <w:tab/>
          <w:t xml:space="preserve">Antonovich, M., </w:t>
        </w:r>
        <w:r w:rsidRPr="005876AF" w:rsidDel="00CF1EDE">
          <w:rPr>
            <w:rFonts w:ascii="Times New Roman" w:hAnsi="Times New Roman"/>
            <w:i/>
            <w:noProof/>
          </w:rPr>
          <w:t>Office and SharePoint 2007 User's Guide: Integrating SharePoint with Excel, Outlook, Access and Word</w:t>
        </w:r>
        <w:r w:rsidRPr="005876AF" w:rsidDel="00CF1EDE">
          <w:rPr>
            <w:rFonts w:ascii="Times New Roman" w:hAnsi="Times New Roman"/>
            <w:noProof/>
          </w:rPr>
          <w:t>. 2008: Apress.</w:t>
        </w:r>
      </w:ins>
    </w:p>
    <w:p w:rsidR="005876AF" w:rsidRPr="005876AF" w:rsidDel="00CF1EDE" w:rsidRDefault="005876AF" w:rsidP="009D22B0">
      <w:pPr>
        <w:spacing w:line="480" w:lineRule="auto"/>
        <w:ind w:left="720" w:hanging="720"/>
        <w:rPr>
          <w:ins w:id="5570" w:author="." w:date="2009-05-30T03:16:00Z"/>
          <w:rFonts w:ascii="Times New Roman" w:hAnsi="Times New Roman"/>
          <w:noProof/>
        </w:rPr>
      </w:pPr>
      <w:ins w:id="5571" w:author="." w:date="2009-05-30T03:16:00Z">
        <w:r w:rsidRPr="005876AF" w:rsidDel="00CF1EDE">
          <w:rPr>
            <w:rFonts w:ascii="Times New Roman" w:hAnsi="Times New Roman"/>
            <w:noProof/>
          </w:rPr>
          <w:t>113.</w:t>
        </w:r>
        <w:r w:rsidRPr="005876AF" w:rsidDel="00CF1EDE">
          <w:rPr>
            <w:rFonts w:ascii="Times New Roman" w:hAnsi="Times New Roman"/>
            <w:noProof/>
          </w:rPr>
          <w:tab/>
          <w:t xml:space="preserve">Vandyk, J. and M. Westgate, </w:t>
        </w:r>
        <w:r w:rsidRPr="005876AF" w:rsidDel="00CF1EDE">
          <w:rPr>
            <w:rFonts w:ascii="Times New Roman" w:hAnsi="Times New Roman"/>
            <w:i/>
            <w:noProof/>
          </w:rPr>
          <w:t>Pro Drupal Development</w:t>
        </w:r>
        <w:r w:rsidRPr="005876AF" w:rsidDel="00CF1EDE">
          <w:rPr>
            <w:rFonts w:ascii="Times New Roman" w:hAnsi="Times New Roman"/>
            <w:noProof/>
          </w:rPr>
          <w:t>. 2007: Apress.</w:t>
        </w:r>
      </w:ins>
    </w:p>
    <w:p w:rsidR="005876AF" w:rsidRPr="005876AF" w:rsidDel="00CF1EDE" w:rsidRDefault="005876AF" w:rsidP="009D22B0">
      <w:pPr>
        <w:spacing w:line="480" w:lineRule="auto"/>
        <w:ind w:left="720" w:hanging="720"/>
        <w:rPr>
          <w:ins w:id="5572" w:author="." w:date="2009-05-30T03:16:00Z"/>
          <w:rFonts w:ascii="Times New Roman" w:hAnsi="Times New Roman"/>
          <w:noProof/>
        </w:rPr>
      </w:pPr>
      <w:ins w:id="5573" w:author="." w:date="2009-05-30T03:16:00Z">
        <w:r w:rsidRPr="005876AF" w:rsidDel="00CF1EDE">
          <w:rPr>
            <w:rFonts w:ascii="Times New Roman" w:hAnsi="Times New Roman"/>
            <w:noProof/>
          </w:rPr>
          <w:t>114.</w:t>
        </w:r>
        <w:r w:rsidRPr="005876AF" w:rsidDel="00CF1EDE">
          <w:rPr>
            <w:rFonts w:ascii="Times New Roman" w:hAnsi="Times New Roman"/>
            <w:noProof/>
          </w:rPr>
          <w:tab/>
          <w:t xml:space="preserve">Farmer, J. and I. Dolphin, </w:t>
        </w:r>
        <w:r w:rsidRPr="005876AF" w:rsidDel="00CF1EDE">
          <w:rPr>
            <w:rFonts w:ascii="Times New Roman" w:hAnsi="Times New Roman"/>
            <w:i/>
            <w:noProof/>
          </w:rPr>
          <w:t>Sakai: eLearning and More</w:t>
        </w:r>
        <w:r w:rsidRPr="005876AF" w:rsidDel="00CF1EDE">
          <w:rPr>
            <w:rFonts w:ascii="Times New Roman" w:hAnsi="Times New Roman"/>
            <w:noProof/>
          </w:rPr>
          <w:t xml:space="preserve">, in </w:t>
        </w:r>
        <w:r w:rsidRPr="005876AF" w:rsidDel="00CF1EDE">
          <w:rPr>
            <w:rFonts w:ascii="Times New Roman" w:hAnsi="Times New Roman"/>
            <w:i/>
            <w:noProof/>
          </w:rPr>
          <w:t>EUNIS 2005-Leadership and Strategy in a Cyber-Infrastructure World</w:t>
        </w:r>
        <w:r w:rsidRPr="005876AF" w:rsidDel="00CF1EDE">
          <w:rPr>
            <w:rFonts w:ascii="Times New Roman" w:hAnsi="Times New Roman"/>
            <w:noProof/>
          </w:rPr>
          <w:t>. 2005: Manchester, UK.</w:t>
        </w:r>
      </w:ins>
    </w:p>
    <w:p w:rsidR="005876AF" w:rsidRPr="005876AF" w:rsidDel="00CF1EDE" w:rsidRDefault="005876AF" w:rsidP="009D22B0">
      <w:pPr>
        <w:spacing w:line="480" w:lineRule="auto"/>
        <w:ind w:left="720" w:hanging="720"/>
        <w:rPr>
          <w:ins w:id="5574" w:author="." w:date="2009-05-30T03:16:00Z"/>
          <w:rFonts w:ascii="Times New Roman" w:hAnsi="Times New Roman"/>
          <w:noProof/>
        </w:rPr>
      </w:pPr>
      <w:ins w:id="5575" w:author="." w:date="2009-05-30T03:16:00Z">
        <w:r w:rsidRPr="005876AF" w:rsidDel="00CF1EDE">
          <w:rPr>
            <w:rFonts w:ascii="Times New Roman" w:hAnsi="Times New Roman"/>
            <w:noProof/>
          </w:rPr>
          <w:t>115.</w:t>
        </w:r>
        <w:r w:rsidRPr="005876AF" w:rsidDel="00CF1EDE">
          <w:rPr>
            <w:rFonts w:ascii="Times New Roman" w:hAnsi="Times New Roman"/>
            <w:noProof/>
          </w:rPr>
          <w:tab/>
          <w:t xml:space="preserve">Gilster, R., </w:t>
        </w:r>
        <w:r w:rsidRPr="005876AF" w:rsidDel="00CF1EDE">
          <w:rPr>
            <w:rFonts w:ascii="Times New Roman" w:hAnsi="Times New Roman"/>
            <w:i/>
            <w:noProof/>
          </w:rPr>
          <w:t>Microsoft® Office SharePoint® Server 2007: A Beginner's Guide (Beginner's Guide (Osborne Mcgraw Hill)).</w:t>
        </w:r>
        <w:r w:rsidRPr="005876AF" w:rsidDel="00CF1EDE">
          <w:rPr>
            <w:rFonts w:ascii="Times New Roman" w:hAnsi="Times New Roman"/>
            <w:noProof/>
          </w:rPr>
          <w:t xml:space="preserve"> 2007.</w:t>
        </w:r>
      </w:ins>
    </w:p>
    <w:p w:rsidR="005876AF" w:rsidRPr="005876AF" w:rsidDel="00CF1EDE" w:rsidRDefault="005876AF" w:rsidP="009D22B0">
      <w:pPr>
        <w:spacing w:line="480" w:lineRule="auto"/>
        <w:ind w:left="720" w:hanging="720"/>
        <w:rPr>
          <w:ins w:id="5576" w:author="." w:date="2009-05-30T03:16:00Z"/>
          <w:rFonts w:ascii="Times New Roman" w:hAnsi="Times New Roman"/>
          <w:noProof/>
        </w:rPr>
      </w:pPr>
      <w:ins w:id="5577" w:author="." w:date="2009-05-30T03:16:00Z">
        <w:r w:rsidRPr="005876AF" w:rsidDel="00CF1EDE">
          <w:rPr>
            <w:rFonts w:ascii="Times New Roman" w:hAnsi="Times New Roman"/>
            <w:noProof/>
          </w:rPr>
          <w:t>116.</w:t>
        </w:r>
        <w:r w:rsidRPr="005876AF" w:rsidDel="00CF1EDE">
          <w:rPr>
            <w:rFonts w:ascii="Times New Roman" w:hAnsi="Times New Roman"/>
            <w:noProof/>
          </w:rPr>
          <w:tab/>
          <w:t xml:space="preserve">Mercer, D., </w:t>
        </w:r>
        <w:r w:rsidRPr="005876AF" w:rsidDel="00CF1EDE">
          <w:rPr>
            <w:rFonts w:ascii="Times New Roman" w:hAnsi="Times New Roman"/>
            <w:i/>
            <w:noProof/>
          </w:rPr>
          <w:t>Building Powerful and Robust Websites with Drupal 6: Build your own professional blog, forum, portal or community website with Drupal 6</w:t>
        </w:r>
        <w:r w:rsidRPr="005876AF" w:rsidDel="00CF1EDE">
          <w:rPr>
            <w:rFonts w:ascii="Times New Roman" w:hAnsi="Times New Roman"/>
            <w:noProof/>
          </w:rPr>
          <w:t>. 2008: Packt Publishing.</w:t>
        </w:r>
      </w:ins>
    </w:p>
    <w:p w:rsidR="005876AF" w:rsidRPr="005876AF" w:rsidDel="00CF1EDE" w:rsidRDefault="005876AF" w:rsidP="009D22B0">
      <w:pPr>
        <w:spacing w:line="480" w:lineRule="auto"/>
        <w:ind w:left="720" w:hanging="720"/>
        <w:rPr>
          <w:ins w:id="5578" w:author="." w:date="2009-05-30T03:16:00Z"/>
          <w:rFonts w:ascii="Times New Roman" w:hAnsi="Times New Roman"/>
          <w:noProof/>
        </w:rPr>
      </w:pPr>
      <w:ins w:id="5579" w:author="." w:date="2009-05-30T03:16:00Z">
        <w:r w:rsidRPr="005876AF" w:rsidDel="00CF1EDE">
          <w:rPr>
            <w:rFonts w:ascii="Times New Roman" w:hAnsi="Times New Roman"/>
            <w:noProof/>
          </w:rPr>
          <w:t>117.</w:t>
        </w:r>
        <w:r w:rsidRPr="005876AF" w:rsidDel="00CF1EDE">
          <w:rPr>
            <w:rFonts w:ascii="Times New Roman" w:hAnsi="Times New Roman"/>
            <w:noProof/>
          </w:rPr>
          <w:tab/>
        </w:r>
        <w:r w:rsidRPr="005876AF" w:rsidDel="00CF1EDE">
          <w:rPr>
            <w:rFonts w:ascii="Times New Roman" w:hAnsi="Times New Roman"/>
            <w:i/>
            <w:noProof/>
          </w:rPr>
          <w:t>Sakai Project</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"http://sakaiproject.org"</w:instrText>
        </w:r>
        <w:r w:rsidR="0033544C" w:rsidDel="00CF1EDE">
          <w:rPr>
            <w:noProof/>
          </w:rPr>
          <w:fldChar w:fldCharType="separate"/>
        </w:r>
        <w:r w:rsidRPr="005876AF" w:rsidDel="00CF1EDE">
          <w:rPr>
            <w:rStyle w:val="Hyperlink"/>
            <w:rFonts w:ascii="Times New Roman" w:hAnsi="Times New Roman"/>
            <w:noProof/>
          </w:rPr>
          <w:t>http://sakaiproject.org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80" w:author="." w:date="2009-05-30T03:16:00Z"/>
          <w:rFonts w:ascii="Times New Roman" w:hAnsi="Times New Roman"/>
          <w:noProof/>
        </w:rPr>
      </w:pPr>
      <w:ins w:id="5581" w:author="." w:date="2009-05-30T03:16:00Z">
        <w:r w:rsidRPr="005876AF" w:rsidDel="00CF1EDE">
          <w:rPr>
            <w:rFonts w:ascii="Times New Roman" w:hAnsi="Times New Roman"/>
            <w:noProof/>
          </w:rPr>
          <w:t>118.</w:t>
        </w:r>
        <w:r w:rsidRPr="005876AF" w:rsidDel="00CF1EDE">
          <w:rPr>
            <w:rFonts w:ascii="Times New Roman" w:hAnsi="Times New Roman"/>
            <w:noProof/>
          </w:rPr>
          <w:tab/>
        </w:r>
        <w:r w:rsidRPr="005876AF" w:rsidDel="00CF1EDE">
          <w:rPr>
            <w:rFonts w:ascii="Times New Roman" w:hAnsi="Times New Roman"/>
            <w:i/>
            <w:noProof/>
          </w:rPr>
          <w:t>OpenWetWare</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"http://openwetware.org/"</w:instrText>
        </w:r>
        <w:r w:rsidR="0033544C" w:rsidDel="00CF1EDE">
          <w:rPr>
            <w:noProof/>
          </w:rPr>
          <w:fldChar w:fldCharType="separate"/>
        </w:r>
        <w:r w:rsidRPr="005876AF" w:rsidDel="00CF1EDE">
          <w:rPr>
            <w:rStyle w:val="Hyperlink"/>
            <w:rFonts w:ascii="Times New Roman" w:hAnsi="Times New Roman"/>
            <w:noProof/>
          </w:rPr>
          <w:t>http://openwetware.org/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582" w:author="." w:date="2009-05-30T03:16:00Z"/>
          <w:rFonts w:ascii="Times New Roman" w:hAnsi="Times New Roman"/>
          <w:noProof/>
        </w:rPr>
      </w:pPr>
      <w:ins w:id="5583" w:author="." w:date="2009-05-30T03:16:00Z">
        <w:r w:rsidRPr="005876AF" w:rsidDel="00CF1EDE">
          <w:rPr>
            <w:rFonts w:ascii="Times New Roman" w:hAnsi="Times New Roman"/>
            <w:noProof/>
          </w:rPr>
          <w:t>119.</w:t>
        </w:r>
        <w:r w:rsidRPr="005876AF" w:rsidDel="00CF1EDE">
          <w:rPr>
            <w:rFonts w:ascii="Times New Roman" w:hAnsi="Times New Roman"/>
            <w:noProof/>
          </w:rPr>
          <w:tab/>
          <w:t xml:space="preserve">Lampson, B., </w:t>
        </w:r>
        <w:r w:rsidRPr="005876AF" w:rsidDel="00CF1EDE">
          <w:rPr>
            <w:rFonts w:ascii="Times New Roman" w:hAnsi="Times New Roman"/>
            <w:i/>
            <w:noProof/>
          </w:rPr>
          <w:t>Protection.</w:t>
        </w:r>
        <w:r w:rsidRPr="005876AF" w:rsidDel="00CF1EDE">
          <w:rPr>
            <w:rFonts w:ascii="Times New Roman" w:hAnsi="Times New Roman"/>
            <w:noProof/>
          </w:rPr>
          <w:t xml:space="preserve"> ACM SIGOPS Operating Systems Review, 1974. </w:t>
        </w:r>
        <w:r w:rsidRPr="005876AF" w:rsidDel="00CF1EDE">
          <w:rPr>
            <w:rFonts w:ascii="Times New Roman" w:hAnsi="Times New Roman"/>
            <w:b/>
            <w:noProof/>
          </w:rPr>
          <w:t>8</w:t>
        </w:r>
        <w:r w:rsidRPr="005876AF" w:rsidDel="00CF1EDE">
          <w:rPr>
            <w:rFonts w:ascii="Times New Roman" w:hAnsi="Times New Roman"/>
            <w:noProof/>
          </w:rPr>
          <w:t>(1): p. 18-24.</w:t>
        </w:r>
      </w:ins>
    </w:p>
    <w:p w:rsidR="005876AF" w:rsidRPr="005876AF" w:rsidDel="00CF1EDE" w:rsidRDefault="005876AF" w:rsidP="009D22B0">
      <w:pPr>
        <w:spacing w:line="480" w:lineRule="auto"/>
        <w:ind w:left="720" w:hanging="720"/>
        <w:rPr>
          <w:ins w:id="5584" w:author="." w:date="2009-05-30T03:16:00Z"/>
          <w:rFonts w:ascii="Times New Roman" w:hAnsi="Times New Roman"/>
          <w:noProof/>
        </w:rPr>
      </w:pPr>
      <w:ins w:id="5585" w:author="." w:date="2009-05-30T03:16:00Z">
        <w:r w:rsidRPr="005876AF" w:rsidDel="00CF1EDE">
          <w:rPr>
            <w:rFonts w:ascii="Times New Roman" w:hAnsi="Times New Roman"/>
            <w:noProof/>
          </w:rPr>
          <w:t>120.</w:t>
        </w:r>
        <w:r w:rsidRPr="005876AF" w:rsidDel="00CF1EDE">
          <w:rPr>
            <w:rFonts w:ascii="Times New Roman" w:hAnsi="Times New Roman"/>
            <w:noProof/>
          </w:rPr>
          <w:tab/>
          <w:t xml:space="preserve">Bishop, M., </w:t>
        </w:r>
        <w:r w:rsidRPr="005876AF" w:rsidDel="00CF1EDE">
          <w:rPr>
            <w:rFonts w:ascii="Times New Roman" w:hAnsi="Times New Roman"/>
            <w:i/>
            <w:noProof/>
          </w:rPr>
          <w:t>Introduction to Computer Security</w:t>
        </w:r>
        <w:r w:rsidRPr="005876AF" w:rsidDel="00CF1EDE">
          <w:rPr>
            <w:rFonts w:ascii="Times New Roman" w:hAnsi="Times New Roman"/>
            <w:noProof/>
          </w:rPr>
          <w:t>. 2004: Addison-Wesley Professional.</w:t>
        </w:r>
      </w:ins>
    </w:p>
    <w:p w:rsidR="005876AF" w:rsidRPr="005876AF" w:rsidDel="00CF1EDE" w:rsidRDefault="005876AF" w:rsidP="009D22B0">
      <w:pPr>
        <w:spacing w:line="480" w:lineRule="auto"/>
        <w:ind w:left="720" w:hanging="720"/>
        <w:rPr>
          <w:ins w:id="5586" w:author="." w:date="2009-05-30T03:16:00Z"/>
          <w:rFonts w:ascii="Times New Roman" w:hAnsi="Times New Roman"/>
          <w:noProof/>
        </w:rPr>
      </w:pPr>
      <w:ins w:id="5587" w:author="." w:date="2009-05-30T03:16:00Z">
        <w:r w:rsidRPr="005876AF" w:rsidDel="00CF1EDE">
          <w:rPr>
            <w:rFonts w:ascii="Times New Roman" w:hAnsi="Times New Roman"/>
            <w:noProof/>
          </w:rPr>
          <w:t>121.</w:t>
        </w:r>
        <w:r w:rsidRPr="005876AF" w:rsidDel="00CF1EDE">
          <w:rPr>
            <w:rFonts w:ascii="Times New Roman" w:hAnsi="Times New Roman"/>
            <w:noProof/>
          </w:rPr>
          <w:tab/>
          <w:t xml:space="preserve">Ferraiolo, D.F., R.D. Kuhn, and R. Chandramouli, </w:t>
        </w:r>
        <w:r w:rsidRPr="005876AF" w:rsidDel="00CF1EDE">
          <w:rPr>
            <w:rFonts w:ascii="Times New Roman" w:hAnsi="Times New Roman"/>
            <w:i/>
            <w:noProof/>
          </w:rPr>
          <w:t>Role-Based Access Control, Second Edition</w:t>
        </w:r>
        <w:r w:rsidRPr="005876AF" w:rsidDel="00CF1EDE">
          <w:rPr>
            <w:rFonts w:ascii="Times New Roman" w:hAnsi="Times New Roman"/>
            <w:noProof/>
          </w:rPr>
          <w:t>. 2007: Artech House, Inc.</w:t>
        </w:r>
      </w:ins>
    </w:p>
    <w:p w:rsidR="005876AF" w:rsidRPr="005876AF" w:rsidDel="00CF1EDE" w:rsidRDefault="005876AF" w:rsidP="009D22B0">
      <w:pPr>
        <w:spacing w:line="480" w:lineRule="auto"/>
        <w:ind w:left="720" w:hanging="720"/>
        <w:rPr>
          <w:ins w:id="5588" w:author="." w:date="2009-05-30T03:16:00Z"/>
          <w:rFonts w:ascii="Times New Roman" w:hAnsi="Times New Roman"/>
          <w:noProof/>
        </w:rPr>
      </w:pPr>
      <w:ins w:id="5589" w:author="." w:date="2009-05-30T03:16:00Z">
        <w:r w:rsidRPr="005876AF" w:rsidDel="00CF1EDE">
          <w:rPr>
            <w:rFonts w:ascii="Times New Roman" w:hAnsi="Times New Roman"/>
            <w:noProof/>
          </w:rPr>
          <w:lastRenderedPageBreak/>
          <w:t>122.</w:t>
        </w:r>
        <w:r w:rsidRPr="005876AF" w:rsidDel="00CF1EDE">
          <w:rPr>
            <w:rFonts w:ascii="Times New Roman" w:hAnsi="Times New Roman"/>
            <w:noProof/>
          </w:rPr>
          <w:tab/>
          <w:t xml:space="preserve">Ferraiolo, D., J. Cugini, and D. Kuhn. </w:t>
        </w:r>
        <w:r w:rsidRPr="005876AF" w:rsidDel="00CF1EDE">
          <w:rPr>
            <w:rFonts w:ascii="Times New Roman" w:hAnsi="Times New Roman"/>
            <w:i/>
            <w:noProof/>
          </w:rPr>
          <w:t>Role-Based Access Control (RBAC): Features and Motivations</w:t>
        </w:r>
        <w:r w:rsidRPr="005876AF" w:rsidDel="00CF1EDE">
          <w:rPr>
            <w:rFonts w:ascii="Times New Roman" w:hAnsi="Times New Roman"/>
            <w:noProof/>
          </w:rPr>
          <w:t xml:space="preserve">. in </w:t>
        </w:r>
        <w:r w:rsidRPr="005876AF" w:rsidDel="00CF1EDE">
          <w:rPr>
            <w:rFonts w:ascii="Times New Roman" w:hAnsi="Times New Roman"/>
            <w:i/>
            <w:noProof/>
          </w:rPr>
          <w:t>Proceedings of the Eleventh Annual Computer Security Applications Conference</w:t>
        </w:r>
        <w:r w:rsidRPr="005876AF" w:rsidDel="00CF1EDE">
          <w:rPr>
            <w:rFonts w:ascii="Times New Roman" w:hAnsi="Times New Roman"/>
            <w:noProof/>
          </w:rPr>
          <w:t>. 1995.</w:t>
        </w:r>
      </w:ins>
    </w:p>
    <w:p w:rsidR="005876AF" w:rsidRPr="005876AF" w:rsidDel="00CF1EDE" w:rsidRDefault="005876AF" w:rsidP="009D22B0">
      <w:pPr>
        <w:spacing w:line="480" w:lineRule="auto"/>
        <w:ind w:left="720" w:hanging="720"/>
        <w:rPr>
          <w:ins w:id="5590" w:author="." w:date="2009-05-30T03:16:00Z"/>
          <w:rFonts w:ascii="Times New Roman" w:hAnsi="Times New Roman"/>
          <w:noProof/>
        </w:rPr>
      </w:pPr>
      <w:ins w:id="5591" w:author="." w:date="2009-05-30T03:16:00Z">
        <w:r w:rsidRPr="005876AF" w:rsidDel="00CF1EDE">
          <w:rPr>
            <w:rFonts w:ascii="Times New Roman" w:hAnsi="Times New Roman"/>
            <w:noProof/>
          </w:rPr>
          <w:t>123.</w:t>
        </w:r>
        <w:r w:rsidRPr="005876AF" w:rsidDel="00CF1EDE">
          <w:rPr>
            <w:rFonts w:ascii="Times New Roman" w:hAnsi="Times New Roman"/>
            <w:noProof/>
          </w:rPr>
          <w:tab/>
          <w:t xml:space="preserve">Sandhu, R.S., et al., </w:t>
        </w:r>
        <w:r w:rsidRPr="005876AF" w:rsidDel="00CF1EDE">
          <w:rPr>
            <w:rFonts w:ascii="Times New Roman" w:hAnsi="Times New Roman"/>
            <w:i/>
            <w:noProof/>
          </w:rPr>
          <w:t>Role-Based Access Control Models.</w:t>
        </w:r>
        <w:r w:rsidRPr="005876AF" w:rsidDel="00CF1EDE">
          <w:rPr>
            <w:rFonts w:ascii="Times New Roman" w:hAnsi="Times New Roman"/>
            <w:noProof/>
          </w:rPr>
          <w:t xml:space="preserve"> Computer, 1996. </w:t>
        </w:r>
        <w:r w:rsidRPr="005876AF" w:rsidDel="00CF1EDE">
          <w:rPr>
            <w:rFonts w:ascii="Times New Roman" w:hAnsi="Times New Roman"/>
            <w:b/>
            <w:noProof/>
          </w:rPr>
          <w:t>29</w:t>
        </w:r>
        <w:r w:rsidRPr="005876AF" w:rsidDel="00CF1EDE">
          <w:rPr>
            <w:rFonts w:ascii="Times New Roman" w:hAnsi="Times New Roman"/>
            <w:noProof/>
          </w:rPr>
          <w:t>(2): p. 38-47.</w:t>
        </w:r>
      </w:ins>
    </w:p>
    <w:p w:rsidR="005876AF" w:rsidRPr="005876AF" w:rsidDel="00CF1EDE" w:rsidRDefault="005876AF" w:rsidP="009D22B0">
      <w:pPr>
        <w:spacing w:line="480" w:lineRule="auto"/>
        <w:ind w:left="720" w:hanging="720"/>
        <w:rPr>
          <w:ins w:id="5592" w:author="." w:date="2009-05-30T03:16:00Z"/>
          <w:rFonts w:ascii="Times New Roman" w:hAnsi="Times New Roman"/>
          <w:noProof/>
        </w:rPr>
      </w:pPr>
      <w:ins w:id="5593" w:author="." w:date="2009-05-30T03:16:00Z">
        <w:r w:rsidRPr="005876AF" w:rsidDel="00CF1EDE">
          <w:rPr>
            <w:rFonts w:ascii="Times New Roman" w:hAnsi="Times New Roman"/>
            <w:noProof/>
          </w:rPr>
          <w:t>124.</w:t>
        </w:r>
        <w:r w:rsidRPr="005876AF" w:rsidDel="00CF1EDE">
          <w:rPr>
            <w:rFonts w:ascii="Times New Roman" w:hAnsi="Times New Roman"/>
            <w:noProof/>
          </w:rPr>
          <w:tab/>
          <w:t xml:space="preserve">Chadwick, D.W. and A. Otenko, </w:t>
        </w:r>
        <w:r w:rsidRPr="005876AF" w:rsidDel="00CF1EDE">
          <w:rPr>
            <w:rFonts w:ascii="Times New Roman" w:hAnsi="Times New Roman"/>
            <w:i/>
            <w:noProof/>
          </w:rPr>
          <w:t>The PERMIS X. 509 role based privilege management infrastructure.</w:t>
        </w:r>
        <w:r w:rsidRPr="005876AF" w:rsidDel="00CF1EDE">
          <w:rPr>
            <w:rFonts w:ascii="Times New Roman" w:hAnsi="Times New Roman"/>
            <w:noProof/>
          </w:rPr>
          <w:t xml:space="preserve"> Future Generation Computer Systems, 2003. </w:t>
        </w:r>
        <w:r w:rsidRPr="005876AF" w:rsidDel="00CF1EDE">
          <w:rPr>
            <w:rFonts w:ascii="Times New Roman" w:hAnsi="Times New Roman"/>
            <w:b/>
            <w:noProof/>
          </w:rPr>
          <w:t>19</w:t>
        </w:r>
        <w:r w:rsidRPr="005876AF" w:rsidDel="00CF1EDE">
          <w:rPr>
            <w:rFonts w:ascii="Times New Roman" w:hAnsi="Times New Roman"/>
            <w:noProof/>
          </w:rPr>
          <w:t>(2): p. 277-289.</w:t>
        </w:r>
      </w:ins>
    </w:p>
    <w:p w:rsidR="005876AF" w:rsidRPr="005876AF" w:rsidDel="00CF1EDE" w:rsidRDefault="005876AF" w:rsidP="009D22B0">
      <w:pPr>
        <w:spacing w:line="480" w:lineRule="auto"/>
        <w:ind w:left="720" w:hanging="720"/>
        <w:rPr>
          <w:ins w:id="5594" w:author="." w:date="2009-05-30T03:16:00Z"/>
          <w:rFonts w:ascii="Times New Roman" w:hAnsi="Times New Roman"/>
          <w:noProof/>
        </w:rPr>
      </w:pPr>
      <w:ins w:id="5595" w:author="." w:date="2009-05-30T03:16:00Z">
        <w:r w:rsidRPr="005876AF" w:rsidDel="00CF1EDE">
          <w:rPr>
            <w:rFonts w:ascii="Times New Roman" w:hAnsi="Times New Roman"/>
            <w:noProof/>
          </w:rPr>
          <w:t>125.</w:t>
        </w:r>
        <w:r w:rsidRPr="005876AF" w:rsidDel="00CF1EDE">
          <w:rPr>
            <w:rFonts w:ascii="Times New Roman" w:hAnsi="Times New Roman"/>
            <w:noProof/>
          </w:rPr>
          <w:tab/>
          <w:t xml:space="preserve">Dommel, H. and J. Garcia-Luna-Aceves. </w:t>
        </w:r>
        <w:r w:rsidRPr="005876AF" w:rsidDel="00CF1EDE">
          <w:rPr>
            <w:rFonts w:ascii="Times New Roman" w:hAnsi="Times New Roman"/>
            <w:i/>
            <w:noProof/>
          </w:rPr>
          <w:t>Design Issues for Floor Control Protocols</w:t>
        </w:r>
        <w:r w:rsidRPr="005876AF" w:rsidDel="00CF1EDE">
          <w:rPr>
            <w:rFonts w:ascii="Times New Roman" w:hAnsi="Times New Roman"/>
            <w:noProof/>
          </w:rPr>
          <w:t xml:space="preserve">. in </w:t>
        </w:r>
        <w:r w:rsidRPr="005876AF" w:rsidDel="00CF1EDE">
          <w:rPr>
            <w:rFonts w:ascii="Times New Roman" w:hAnsi="Times New Roman"/>
            <w:i/>
            <w:noProof/>
          </w:rPr>
          <w:t>Proceedings of SPIE Multimedia and Networking</w:t>
        </w:r>
        <w:r w:rsidRPr="005876AF" w:rsidDel="00CF1EDE">
          <w:rPr>
            <w:rFonts w:ascii="Times New Roman" w:hAnsi="Times New Roman"/>
            <w:noProof/>
          </w:rPr>
          <w:t>. 1995: SPIE.</w:t>
        </w:r>
      </w:ins>
    </w:p>
    <w:p w:rsidR="005876AF" w:rsidRPr="005876AF" w:rsidDel="00CF1EDE" w:rsidRDefault="005876AF" w:rsidP="009D22B0">
      <w:pPr>
        <w:spacing w:line="480" w:lineRule="auto"/>
        <w:ind w:left="720" w:hanging="720"/>
        <w:rPr>
          <w:ins w:id="5596" w:author="." w:date="2009-05-30T03:16:00Z"/>
          <w:rFonts w:ascii="Times New Roman" w:hAnsi="Times New Roman"/>
          <w:noProof/>
        </w:rPr>
      </w:pPr>
      <w:ins w:id="5597" w:author="." w:date="2009-05-30T03:16:00Z">
        <w:r w:rsidRPr="005876AF" w:rsidDel="00CF1EDE">
          <w:rPr>
            <w:rFonts w:ascii="Times New Roman" w:hAnsi="Times New Roman"/>
            <w:noProof/>
          </w:rPr>
          <w:t>126.</w:t>
        </w:r>
        <w:r w:rsidRPr="005876AF" w:rsidDel="00CF1EDE">
          <w:rPr>
            <w:rFonts w:ascii="Times New Roman" w:hAnsi="Times New Roman"/>
            <w:noProof/>
          </w:rPr>
          <w:tab/>
          <w:t xml:space="preserve">Dommel, H. and J. Garcia-Luna-Aceves, </w:t>
        </w:r>
        <w:r w:rsidRPr="005876AF" w:rsidDel="00CF1EDE">
          <w:rPr>
            <w:rFonts w:ascii="Times New Roman" w:hAnsi="Times New Roman"/>
            <w:i/>
            <w:noProof/>
          </w:rPr>
          <w:t>Floor control for multimedia conferencing and collaboration.</w:t>
        </w:r>
        <w:r w:rsidRPr="005876AF" w:rsidDel="00CF1EDE">
          <w:rPr>
            <w:rFonts w:ascii="Times New Roman" w:hAnsi="Times New Roman"/>
            <w:noProof/>
          </w:rPr>
          <w:t xml:space="preserve"> Multimedia Systems, 1997. </w:t>
        </w:r>
        <w:r w:rsidRPr="005876AF" w:rsidDel="00CF1EDE">
          <w:rPr>
            <w:rFonts w:ascii="Times New Roman" w:hAnsi="Times New Roman"/>
            <w:b/>
            <w:noProof/>
          </w:rPr>
          <w:t>5</w:t>
        </w:r>
        <w:r w:rsidRPr="005876AF" w:rsidDel="00CF1EDE">
          <w:rPr>
            <w:rFonts w:ascii="Times New Roman" w:hAnsi="Times New Roman"/>
            <w:noProof/>
          </w:rPr>
          <w:t>(1): p. 23-38.</w:t>
        </w:r>
      </w:ins>
    </w:p>
    <w:p w:rsidR="005876AF" w:rsidRPr="005876AF" w:rsidDel="00CF1EDE" w:rsidRDefault="005876AF" w:rsidP="009D22B0">
      <w:pPr>
        <w:spacing w:line="480" w:lineRule="auto"/>
        <w:ind w:left="720" w:hanging="720"/>
        <w:rPr>
          <w:ins w:id="5598" w:author="." w:date="2009-05-30T03:16:00Z"/>
          <w:rFonts w:ascii="Times New Roman" w:hAnsi="Times New Roman"/>
          <w:noProof/>
        </w:rPr>
      </w:pPr>
      <w:ins w:id="5599" w:author="." w:date="2009-05-30T03:16:00Z">
        <w:r w:rsidRPr="005876AF" w:rsidDel="00CF1EDE">
          <w:rPr>
            <w:rFonts w:ascii="Times New Roman" w:hAnsi="Times New Roman"/>
            <w:noProof/>
          </w:rPr>
          <w:t>127.</w:t>
        </w:r>
        <w:r w:rsidRPr="005876AF" w:rsidDel="00CF1EDE">
          <w:rPr>
            <w:rFonts w:ascii="Times New Roman" w:hAnsi="Times New Roman"/>
            <w:noProof/>
          </w:rPr>
          <w:tab/>
          <w:t xml:space="preserve">Koskelainen, P., et al., </w:t>
        </w:r>
        <w:r w:rsidRPr="005876AF" w:rsidDel="00CF1EDE">
          <w:rPr>
            <w:rFonts w:ascii="Times New Roman" w:hAnsi="Times New Roman"/>
            <w:i/>
            <w:noProof/>
          </w:rPr>
          <w:t>Requirements for Floor Control Protocols</w:t>
        </w:r>
        <w:r w:rsidRPr="005876AF" w:rsidDel="00CF1EDE">
          <w:rPr>
            <w:rFonts w:ascii="Times New Roman" w:hAnsi="Times New Roman"/>
            <w:noProof/>
          </w:rPr>
          <w:t xml:space="preserve">, in </w:t>
        </w:r>
        <w:r w:rsidRPr="005876AF" w:rsidDel="00CF1EDE">
          <w:rPr>
            <w:rFonts w:ascii="Times New Roman" w:hAnsi="Times New Roman"/>
            <w:i/>
            <w:noProof/>
          </w:rPr>
          <w:t>RFC Editor United States</w:t>
        </w:r>
        <w:r w:rsidRPr="005876AF" w:rsidDel="00CF1EDE">
          <w:rPr>
            <w:rFonts w:ascii="Times New Roman" w:hAnsi="Times New Roman"/>
            <w:noProof/>
          </w:rPr>
          <w:t>. 2006, RFC 4376, February 2006.</w:t>
        </w:r>
      </w:ins>
    </w:p>
    <w:p w:rsidR="005876AF" w:rsidRPr="005876AF" w:rsidDel="00CF1EDE" w:rsidRDefault="005876AF" w:rsidP="009D22B0">
      <w:pPr>
        <w:spacing w:line="480" w:lineRule="auto"/>
        <w:ind w:left="720" w:hanging="720"/>
        <w:rPr>
          <w:ins w:id="5600" w:author="." w:date="2009-05-30T03:16:00Z"/>
          <w:rFonts w:ascii="Times New Roman" w:hAnsi="Times New Roman"/>
          <w:noProof/>
        </w:rPr>
      </w:pPr>
      <w:ins w:id="5601" w:author="." w:date="2009-05-30T03:16:00Z">
        <w:r w:rsidRPr="005876AF" w:rsidDel="00CF1EDE">
          <w:rPr>
            <w:rFonts w:ascii="Times New Roman" w:hAnsi="Times New Roman"/>
            <w:noProof/>
          </w:rPr>
          <w:t>128.</w:t>
        </w:r>
        <w:r w:rsidRPr="005876AF" w:rsidDel="00CF1EDE">
          <w:rPr>
            <w:rFonts w:ascii="Times New Roman" w:hAnsi="Times New Roman"/>
            <w:noProof/>
          </w:rPr>
          <w:tab/>
        </w:r>
        <w:r w:rsidRPr="005876AF" w:rsidDel="00CF1EDE">
          <w:rPr>
            <w:rFonts w:ascii="Times New Roman" w:hAnsi="Times New Roman"/>
            <w:i/>
            <w:noProof/>
          </w:rPr>
          <w:t>W3C World Wide Web Consortium</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"http://www.w3.org/"</w:instrText>
        </w:r>
        <w:r w:rsidR="0033544C" w:rsidDel="00CF1EDE">
          <w:rPr>
            <w:noProof/>
          </w:rPr>
          <w:fldChar w:fldCharType="separate"/>
        </w:r>
        <w:r w:rsidRPr="005876AF" w:rsidDel="00CF1EDE">
          <w:rPr>
            <w:rStyle w:val="Hyperlink"/>
            <w:rFonts w:ascii="Times New Roman" w:hAnsi="Times New Roman"/>
            <w:noProof/>
          </w:rPr>
          <w:t>http://www.w3.org/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602" w:author="." w:date="2009-05-30T03:16:00Z"/>
          <w:rFonts w:ascii="Times New Roman" w:hAnsi="Times New Roman"/>
          <w:noProof/>
        </w:rPr>
      </w:pPr>
      <w:ins w:id="5603" w:author="." w:date="2009-05-30T03:16:00Z">
        <w:r w:rsidRPr="005876AF" w:rsidDel="00CF1EDE">
          <w:rPr>
            <w:rFonts w:ascii="Times New Roman" w:hAnsi="Times New Roman"/>
            <w:noProof/>
          </w:rPr>
          <w:t>129.</w:t>
        </w:r>
        <w:r w:rsidRPr="005876AF" w:rsidDel="00CF1EDE">
          <w:rPr>
            <w:rFonts w:ascii="Times New Roman" w:hAnsi="Times New Roman"/>
            <w:noProof/>
          </w:rPr>
          <w:tab/>
          <w:t xml:space="preserve">Bellwood, T., L. Clement, and C. von Riegen, </w:t>
        </w:r>
        <w:r w:rsidRPr="005876AF" w:rsidDel="00CF1EDE">
          <w:rPr>
            <w:rFonts w:ascii="Times New Roman" w:hAnsi="Times New Roman"/>
            <w:i/>
            <w:noProof/>
          </w:rPr>
          <w:t>UDDI Version 3.0. 1: UDDI Spec Technical Committee Specification</w:t>
        </w:r>
        <w:r w:rsidRPr="005876AF" w:rsidDel="00CF1EDE">
          <w:rPr>
            <w:rFonts w:ascii="Times New Roman" w:hAnsi="Times New Roman"/>
            <w:noProof/>
          </w:rPr>
          <w:t>. 2003.</w:t>
        </w:r>
      </w:ins>
    </w:p>
    <w:p w:rsidR="005876AF" w:rsidRPr="005876AF" w:rsidDel="00CF1EDE" w:rsidRDefault="005876AF" w:rsidP="009D22B0">
      <w:pPr>
        <w:spacing w:line="480" w:lineRule="auto"/>
        <w:ind w:left="720" w:hanging="720"/>
        <w:rPr>
          <w:ins w:id="5604" w:author="." w:date="2009-05-30T03:16:00Z"/>
          <w:rFonts w:ascii="Times New Roman" w:hAnsi="Times New Roman"/>
          <w:noProof/>
        </w:rPr>
      </w:pPr>
      <w:ins w:id="5605" w:author="." w:date="2009-05-30T03:16:00Z">
        <w:r w:rsidRPr="005876AF" w:rsidDel="00CF1EDE">
          <w:rPr>
            <w:rFonts w:ascii="Times New Roman" w:hAnsi="Times New Roman"/>
            <w:noProof/>
          </w:rPr>
          <w:t>130.</w:t>
        </w:r>
        <w:r w:rsidRPr="005876AF" w:rsidDel="00CF1EDE">
          <w:rPr>
            <w:rFonts w:ascii="Times New Roman" w:hAnsi="Times New Roman"/>
            <w:noProof/>
          </w:rPr>
          <w:tab/>
          <w:t xml:space="preserve">Curbera, F., et al., </w:t>
        </w:r>
        <w:r w:rsidRPr="005876AF" w:rsidDel="00CF1EDE">
          <w:rPr>
            <w:rFonts w:ascii="Times New Roman" w:hAnsi="Times New Roman"/>
            <w:i/>
            <w:noProof/>
          </w:rPr>
          <w:t>Unraveling the Web Services Web: An Introduction to SOAP, WSDL, and UDDI.</w:t>
        </w:r>
        <w:r w:rsidRPr="005876AF" w:rsidDel="00CF1EDE">
          <w:rPr>
            <w:rFonts w:ascii="Times New Roman" w:hAnsi="Times New Roman"/>
            <w:noProof/>
          </w:rPr>
          <w:t xml:space="preserve"> IEEE Internet Computing, 2002. </w:t>
        </w:r>
        <w:r w:rsidRPr="005876AF" w:rsidDel="00CF1EDE">
          <w:rPr>
            <w:rFonts w:ascii="Times New Roman" w:hAnsi="Times New Roman"/>
            <w:b/>
            <w:noProof/>
          </w:rPr>
          <w:t>6</w:t>
        </w:r>
        <w:r w:rsidRPr="005876AF" w:rsidDel="00CF1EDE">
          <w:rPr>
            <w:rFonts w:ascii="Times New Roman" w:hAnsi="Times New Roman"/>
            <w:noProof/>
          </w:rPr>
          <w:t>(2): p. 86-93.</w:t>
        </w:r>
      </w:ins>
    </w:p>
    <w:p w:rsidR="005876AF" w:rsidRPr="005876AF" w:rsidDel="00CF1EDE" w:rsidRDefault="005876AF" w:rsidP="009D22B0">
      <w:pPr>
        <w:spacing w:line="480" w:lineRule="auto"/>
        <w:ind w:left="720" w:hanging="720"/>
        <w:rPr>
          <w:ins w:id="5606" w:author="." w:date="2009-05-30T03:16:00Z"/>
          <w:rFonts w:ascii="Times New Roman" w:hAnsi="Times New Roman"/>
          <w:noProof/>
        </w:rPr>
      </w:pPr>
      <w:ins w:id="5607" w:author="." w:date="2009-05-30T03:16:00Z">
        <w:r w:rsidRPr="005876AF" w:rsidDel="00CF1EDE">
          <w:rPr>
            <w:rFonts w:ascii="Times New Roman" w:hAnsi="Times New Roman"/>
            <w:noProof/>
          </w:rPr>
          <w:t>131.</w:t>
        </w:r>
        <w:r w:rsidRPr="005876AF" w:rsidDel="00CF1EDE">
          <w:rPr>
            <w:rFonts w:ascii="Times New Roman" w:hAnsi="Times New Roman"/>
            <w:noProof/>
          </w:rPr>
          <w:tab/>
          <w:t xml:space="preserve">Erl, T., </w:t>
        </w:r>
        <w:r w:rsidRPr="005876AF" w:rsidDel="00CF1EDE">
          <w:rPr>
            <w:rFonts w:ascii="Times New Roman" w:hAnsi="Times New Roman"/>
            <w:i/>
            <w:noProof/>
          </w:rPr>
          <w:t>Service-Oriented Architecture: A Field Guide to Integrating XML and Web Services</w:t>
        </w:r>
        <w:r w:rsidRPr="005876AF" w:rsidDel="00CF1EDE">
          <w:rPr>
            <w:rFonts w:ascii="Times New Roman" w:hAnsi="Times New Roman"/>
            <w:noProof/>
          </w:rPr>
          <w:t>. 2004: Prentice Hall PTR Upper Saddle River, NJ, USA.</w:t>
        </w:r>
      </w:ins>
    </w:p>
    <w:p w:rsidR="005876AF" w:rsidRPr="005876AF" w:rsidDel="00CF1EDE" w:rsidRDefault="005876AF" w:rsidP="009D22B0">
      <w:pPr>
        <w:spacing w:line="480" w:lineRule="auto"/>
        <w:ind w:left="720" w:hanging="720"/>
        <w:rPr>
          <w:ins w:id="5608" w:author="." w:date="2009-05-30T03:16:00Z"/>
          <w:rFonts w:ascii="Times New Roman" w:hAnsi="Times New Roman"/>
          <w:noProof/>
        </w:rPr>
      </w:pPr>
      <w:ins w:id="5609" w:author="." w:date="2009-05-30T03:16:00Z">
        <w:r w:rsidRPr="005876AF" w:rsidDel="00CF1EDE">
          <w:rPr>
            <w:rFonts w:ascii="Times New Roman" w:hAnsi="Times New Roman"/>
            <w:noProof/>
          </w:rPr>
          <w:t>132.</w:t>
        </w:r>
        <w:r w:rsidRPr="005876AF" w:rsidDel="00CF1EDE">
          <w:rPr>
            <w:rFonts w:ascii="Times New Roman" w:hAnsi="Times New Roman"/>
            <w:noProof/>
          </w:rPr>
          <w:tab/>
        </w:r>
        <w:r w:rsidRPr="005876AF" w:rsidDel="00CF1EDE">
          <w:rPr>
            <w:rFonts w:ascii="Times New Roman" w:hAnsi="Times New Roman"/>
            <w:i/>
            <w:noProof/>
          </w:rPr>
          <w:t>Corba: A Guide to Common Object Request Broker Architecture</w:t>
        </w:r>
        <w:r w:rsidRPr="005876AF" w:rsidDel="00CF1EDE">
          <w:rPr>
            <w:rFonts w:ascii="Times New Roman" w:hAnsi="Times New Roman"/>
            <w:noProof/>
          </w:rPr>
          <w:t>, ed. R. Ben-Natan. 1995: McGraw-Hill, Inc. 353.</w:t>
        </w:r>
      </w:ins>
    </w:p>
    <w:p w:rsidR="005876AF" w:rsidRPr="005876AF" w:rsidDel="00CF1EDE" w:rsidRDefault="005876AF" w:rsidP="009D22B0">
      <w:pPr>
        <w:spacing w:line="480" w:lineRule="auto"/>
        <w:ind w:left="720" w:hanging="720"/>
        <w:rPr>
          <w:ins w:id="5610" w:author="." w:date="2009-05-30T03:16:00Z"/>
          <w:rFonts w:ascii="Times New Roman" w:hAnsi="Times New Roman"/>
          <w:noProof/>
        </w:rPr>
      </w:pPr>
      <w:ins w:id="5611" w:author="." w:date="2009-05-30T03:16:00Z">
        <w:r w:rsidRPr="005876AF" w:rsidDel="00CF1EDE">
          <w:rPr>
            <w:rFonts w:ascii="Times New Roman" w:hAnsi="Times New Roman"/>
            <w:noProof/>
          </w:rPr>
          <w:lastRenderedPageBreak/>
          <w:t>133.</w:t>
        </w:r>
        <w:r w:rsidRPr="005876AF" w:rsidDel="00CF1EDE">
          <w:rPr>
            <w:rFonts w:ascii="Times New Roman" w:hAnsi="Times New Roman"/>
            <w:noProof/>
          </w:rPr>
          <w:tab/>
          <w:t xml:space="preserve">Redmond, F., </w:t>
        </w:r>
        <w:r w:rsidRPr="005876AF" w:rsidDel="00CF1EDE">
          <w:rPr>
            <w:rFonts w:ascii="Times New Roman" w:hAnsi="Times New Roman"/>
            <w:i/>
            <w:noProof/>
          </w:rPr>
          <w:t>Dcom: Microsoft Distributed Component Object Model with Cdrom</w:t>
        </w:r>
        <w:r w:rsidRPr="005876AF" w:rsidDel="00CF1EDE">
          <w:rPr>
            <w:rFonts w:ascii="Times New Roman" w:hAnsi="Times New Roman"/>
            <w:noProof/>
          </w:rPr>
          <w:t>. 1997: IDG Books Worldwide, Inc. Foster City, CA, USA.</w:t>
        </w:r>
      </w:ins>
    </w:p>
    <w:p w:rsidR="005876AF" w:rsidRPr="005876AF" w:rsidDel="00CF1EDE" w:rsidRDefault="005876AF" w:rsidP="009D22B0">
      <w:pPr>
        <w:spacing w:line="480" w:lineRule="auto"/>
        <w:ind w:left="720" w:hanging="720"/>
        <w:rPr>
          <w:ins w:id="5612" w:author="." w:date="2009-05-30T03:16:00Z"/>
          <w:rFonts w:ascii="Times New Roman" w:hAnsi="Times New Roman"/>
          <w:noProof/>
        </w:rPr>
      </w:pPr>
      <w:ins w:id="5613" w:author="." w:date="2009-05-30T03:16:00Z">
        <w:r w:rsidRPr="005876AF" w:rsidDel="00CF1EDE">
          <w:rPr>
            <w:rFonts w:ascii="Times New Roman" w:hAnsi="Times New Roman"/>
            <w:noProof/>
          </w:rPr>
          <w:t>134.</w:t>
        </w:r>
        <w:r w:rsidRPr="005876AF" w:rsidDel="00CF1EDE">
          <w:rPr>
            <w:rFonts w:ascii="Times New Roman" w:hAnsi="Times New Roman"/>
            <w:noProof/>
          </w:rPr>
          <w:tab/>
          <w:t xml:space="preserve">Sun Microsystems, </w:t>
        </w:r>
        <w:r w:rsidRPr="005876AF" w:rsidDel="00CF1EDE">
          <w:rPr>
            <w:rFonts w:ascii="Times New Roman" w:hAnsi="Times New Roman"/>
            <w:i/>
            <w:noProof/>
          </w:rPr>
          <w:t>Java Remote Method Invocation Specification.</w:t>
        </w:r>
        <w:r w:rsidRPr="005876AF" w:rsidDel="00CF1EDE">
          <w:rPr>
            <w:rFonts w:ascii="Times New Roman" w:hAnsi="Times New Roman"/>
            <w:noProof/>
          </w:rPr>
          <w:t xml:space="preserve"> Sun Microsystems, Palo Alto, CA, 1997. </w:t>
        </w:r>
        <w:r w:rsidRPr="005876AF" w:rsidDel="00CF1EDE">
          <w:rPr>
            <w:rFonts w:ascii="Times New Roman" w:hAnsi="Times New Roman"/>
            <w:b/>
            <w:noProof/>
          </w:rPr>
          <w:t>30</w:t>
        </w:r>
        <w:r w:rsidRPr="005876AF" w:rsidDel="00CF1EDE">
          <w:rPr>
            <w:rFonts w:ascii="Times New Roman" w:hAnsi="Times New Roman"/>
            <w:noProof/>
          </w:rPr>
          <w:t>: p. 31.</w:t>
        </w:r>
      </w:ins>
    </w:p>
    <w:p w:rsidR="005876AF" w:rsidRPr="005876AF" w:rsidDel="00CF1EDE" w:rsidRDefault="005876AF" w:rsidP="009D22B0">
      <w:pPr>
        <w:spacing w:line="480" w:lineRule="auto"/>
        <w:ind w:left="720" w:hanging="720"/>
        <w:rPr>
          <w:ins w:id="5614" w:author="." w:date="2009-05-30T03:16:00Z"/>
          <w:rFonts w:ascii="Times New Roman" w:hAnsi="Times New Roman"/>
          <w:noProof/>
        </w:rPr>
      </w:pPr>
      <w:ins w:id="5615" w:author="." w:date="2009-05-30T03:16:00Z">
        <w:r w:rsidRPr="005876AF" w:rsidDel="00CF1EDE">
          <w:rPr>
            <w:rFonts w:ascii="Times New Roman" w:hAnsi="Times New Roman"/>
            <w:noProof/>
          </w:rPr>
          <w:t>135.</w:t>
        </w:r>
        <w:r w:rsidRPr="005876AF" w:rsidDel="00CF1EDE">
          <w:rPr>
            <w:rFonts w:ascii="Times New Roman" w:hAnsi="Times New Roman"/>
            <w:noProof/>
          </w:rPr>
          <w:tab/>
          <w:t xml:space="preserve">Kirtland, M., </w:t>
        </w:r>
        <w:r w:rsidRPr="005876AF" w:rsidDel="00CF1EDE">
          <w:rPr>
            <w:rFonts w:ascii="Times New Roman" w:hAnsi="Times New Roman"/>
            <w:i/>
            <w:noProof/>
          </w:rPr>
          <w:t>A Platform for Web Services.</w:t>
        </w:r>
        <w:r w:rsidRPr="005876AF" w:rsidDel="00CF1EDE">
          <w:rPr>
            <w:rFonts w:ascii="Times New Roman" w:hAnsi="Times New Roman"/>
            <w:noProof/>
          </w:rPr>
          <w:t xml:space="preserve"> Microsoft Developer Network, 2001.</w:t>
        </w:r>
      </w:ins>
    </w:p>
    <w:p w:rsidR="005876AF" w:rsidRPr="005876AF" w:rsidDel="00CF1EDE" w:rsidRDefault="005876AF" w:rsidP="009D22B0">
      <w:pPr>
        <w:spacing w:line="480" w:lineRule="auto"/>
        <w:ind w:left="720" w:hanging="720"/>
        <w:rPr>
          <w:ins w:id="5616" w:author="." w:date="2009-05-30T03:16:00Z"/>
          <w:rFonts w:ascii="Times New Roman" w:hAnsi="Times New Roman"/>
          <w:noProof/>
        </w:rPr>
      </w:pPr>
      <w:ins w:id="5617" w:author="." w:date="2009-05-30T03:16:00Z">
        <w:r w:rsidRPr="005876AF" w:rsidDel="00CF1EDE">
          <w:rPr>
            <w:rFonts w:ascii="Times New Roman" w:hAnsi="Times New Roman"/>
            <w:noProof/>
          </w:rPr>
          <w:t>136.</w:t>
        </w:r>
        <w:r w:rsidRPr="005876AF" w:rsidDel="00CF1EDE">
          <w:rPr>
            <w:rFonts w:ascii="Times New Roman" w:hAnsi="Times New Roman"/>
            <w:noProof/>
          </w:rPr>
          <w:tab/>
        </w:r>
        <w:r w:rsidRPr="005876AF" w:rsidDel="00CF1EDE">
          <w:rPr>
            <w:rFonts w:ascii="Times New Roman" w:hAnsi="Times New Roman"/>
            <w:i/>
            <w:noProof/>
          </w:rPr>
          <w:t>List of Web Service Specifications</w:t>
        </w:r>
        <w:r w:rsidRPr="005876AF" w:rsidDel="00CF1EDE">
          <w:rPr>
            <w:rFonts w:ascii="Times New Roman" w:hAnsi="Times New Roman"/>
            <w:noProof/>
          </w:rPr>
          <w:t xml:space="preserve">.  2008; Available from: </w:t>
        </w:r>
        <w:r w:rsidR="0033544C" w:rsidDel="00CF1EDE">
          <w:rPr>
            <w:noProof/>
          </w:rPr>
          <w:fldChar w:fldCharType="begin"/>
        </w:r>
        <w:r w:rsidR="00BA23D3" w:rsidDel="00CF1EDE">
          <w:rPr>
            <w:noProof/>
          </w:rPr>
          <w:instrText>HYPERLINK "http://en.wikipedia.org/wiki/List_of_Web_service_specifications"</w:instrText>
        </w:r>
        <w:r w:rsidR="0033544C" w:rsidDel="00CF1EDE">
          <w:rPr>
            <w:noProof/>
          </w:rPr>
          <w:fldChar w:fldCharType="separate"/>
        </w:r>
        <w:r w:rsidRPr="005876AF" w:rsidDel="00CF1EDE">
          <w:rPr>
            <w:rStyle w:val="Hyperlink"/>
            <w:rFonts w:ascii="Times New Roman" w:hAnsi="Times New Roman"/>
            <w:noProof/>
          </w:rPr>
          <w:t>http://en.wikipedia.org/wiki/List_of_Web_service_specifications</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618" w:author="." w:date="2009-05-30T03:16:00Z"/>
          <w:rFonts w:ascii="Times New Roman" w:hAnsi="Times New Roman"/>
          <w:noProof/>
        </w:rPr>
      </w:pPr>
      <w:ins w:id="5619" w:author="." w:date="2009-05-30T03:16:00Z">
        <w:r w:rsidRPr="005876AF" w:rsidDel="00CF1EDE">
          <w:rPr>
            <w:rFonts w:ascii="Times New Roman" w:hAnsi="Times New Roman"/>
            <w:noProof/>
          </w:rPr>
          <w:t>137.</w:t>
        </w:r>
        <w:r w:rsidRPr="005876AF" w:rsidDel="00CF1EDE">
          <w:rPr>
            <w:rFonts w:ascii="Times New Roman" w:hAnsi="Times New Roman"/>
            <w:noProof/>
          </w:rPr>
          <w:tab/>
          <w:t xml:space="preserve">Pearlman, L., et al., </w:t>
        </w:r>
        <w:r w:rsidRPr="005876AF" w:rsidDel="00CF1EDE">
          <w:rPr>
            <w:rFonts w:ascii="Times New Roman" w:hAnsi="Times New Roman"/>
            <w:i/>
            <w:noProof/>
          </w:rPr>
          <w:t>A Community Authorization Service for Group Collaboration</w:t>
        </w:r>
        <w:r w:rsidRPr="005876AF" w:rsidDel="00CF1EDE">
          <w:rPr>
            <w:rFonts w:ascii="Times New Roman" w:hAnsi="Times New Roman"/>
            <w:noProof/>
          </w:rPr>
          <w:t xml:space="preserve">, in </w:t>
        </w:r>
        <w:r w:rsidRPr="005876AF" w:rsidDel="00CF1EDE">
          <w:rPr>
            <w:rFonts w:ascii="Times New Roman" w:hAnsi="Times New Roman"/>
            <w:i/>
            <w:noProof/>
          </w:rPr>
          <w:t>Proceedings of the 3rd International Workshop on Policies for Distributed Systems and Networks (POLICY'02)</w:t>
        </w:r>
        <w:r w:rsidRPr="005876AF" w:rsidDel="00CF1EDE">
          <w:rPr>
            <w:rFonts w:ascii="Times New Roman" w:hAnsi="Times New Roman"/>
            <w:noProof/>
          </w:rPr>
          <w:t>. 2002, IEEE Computer Society.</w:t>
        </w:r>
      </w:ins>
    </w:p>
    <w:p w:rsidR="005876AF" w:rsidRPr="005876AF" w:rsidDel="00CF1EDE" w:rsidRDefault="005876AF" w:rsidP="009D22B0">
      <w:pPr>
        <w:spacing w:line="480" w:lineRule="auto"/>
        <w:ind w:left="720" w:hanging="720"/>
        <w:rPr>
          <w:ins w:id="5620" w:author="." w:date="2009-05-30T03:16:00Z"/>
          <w:rFonts w:ascii="Times New Roman" w:hAnsi="Times New Roman"/>
          <w:noProof/>
        </w:rPr>
      </w:pPr>
      <w:ins w:id="5621" w:author="." w:date="2009-05-30T03:16:00Z">
        <w:r w:rsidRPr="005876AF" w:rsidDel="00CF1EDE">
          <w:rPr>
            <w:rFonts w:ascii="Times New Roman" w:hAnsi="Times New Roman"/>
            <w:noProof/>
          </w:rPr>
          <w:t>138.</w:t>
        </w:r>
        <w:r w:rsidRPr="005876AF" w:rsidDel="00CF1EDE">
          <w:rPr>
            <w:rFonts w:ascii="Times New Roman" w:hAnsi="Times New Roman"/>
            <w:noProof/>
          </w:rPr>
          <w:tab/>
          <w:t xml:space="preserve">Naedele, M., </w:t>
        </w:r>
        <w:r w:rsidRPr="005876AF" w:rsidDel="00CF1EDE">
          <w:rPr>
            <w:rFonts w:ascii="Times New Roman" w:hAnsi="Times New Roman"/>
            <w:i/>
            <w:noProof/>
          </w:rPr>
          <w:t>Standards for XML and Web services security.</w:t>
        </w:r>
        <w:r w:rsidRPr="005876AF" w:rsidDel="00CF1EDE">
          <w:rPr>
            <w:rFonts w:ascii="Times New Roman" w:hAnsi="Times New Roman"/>
            <w:noProof/>
          </w:rPr>
          <w:t xml:space="preserve"> Computer, 2003. </w:t>
        </w:r>
        <w:r w:rsidRPr="005876AF" w:rsidDel="00CF1EDE">
          <w:rPr>
            <w:rFonts w:ascii="Times New Roman" w:hAnsi="Times New Roman"/>
            <w:b/>
            <w:noProof/>
          </w:rPr>
          <w:t>36</w:t>
        </w:r>
        <w:r w:rsidRPr="005876AF" w:rsidDel="00CF1EDE">
          <w:rPr>
            <w:rFonts w:ascii="Times New Roman" w:hAnsi="Times New Roman"/>
            <w:noProof/>
          </w:rPr>
          <w:t>(4): p. 96-98.</w:t>
        </w:r>
      </w:ins>
    </w:p>
    <w:p w:rsidR="005876AF" w:rsidRPr="005876AF" w:rsidDel="00CF1EDE" w:rsidRDefault="005876AF" w:rsidP="009D22B0">
      <w:pPr>
        <w:spacing w:line="480" w:lineRule="auto"/>
        <w:ind w:left="720" w:hanging="720"/>
        <w:rPr>
          <w:ins w:id="5622" w:author="." w:date="2009-05-30T03:16:00Z"/>
          <w:rFonts w:ascii="Times New Roman" w:hAnsi="Times New Roman"/>
          <w:noProof/>
        </w:rPr>
      </w:pPr>
      <w:ins w:id="5623" w:author="." w:date="2009-05-30T03:16:00Z">
        <w:r w:rsidRPr="005876AF" w:rsidDel="00CF1EDE">
          <w:rPr>
            <w:rFonts w:ascii="Times New Roman" w:hAnsi="Times New Roman"/>
            <w:noProof/>
          </w:rPr>
          <w:t>139.</w:t>
        </w:r>
        <w:r w:rsidRPr="005876AF" w:rsidDel="00CF1EDE">
          <w:rPr>
            <w:rFonts w:ascii="Times New Roman" w:hAnsi="Times New Roman"/>
            <w:noProof/>
          </w:rPr>
          <w:tab/>
          <w:t xml:space="preserve">Lang, B., et al., </w:t>
        </w:r>
        <w:r w:rsidRPr="005876AF" w:rsidDel="00CF1EDE">
          <w:rPr>
            <w:rFonts w:ascii="Times New Roman" w:hAnsi="Times New Roman"/>
            <w:i/>
            <w:noProof/>
          </w:rPr>
          <w:t>A Multipolicy Authorization Framework for Grid Security.</w:t>
        </w:r>
        <w:r w:rsidRPr="005876AF" w:rsidDel="00CF1EDE">
          <w:rPr>
            <w:rFonts w:ascii="Times New Roman" w:hAnsi="Times New Roman"/>
            <w:noProof/>
          </w:rPr>
          <w:t xml:space="preserve"> Proc. Fifth IEEE Symposium on Network Computing and Application, 2006.</w:t>
        </w:r>
      </w:ins>
    </w:p>
    <w:p w:rsidR="005876AF" w:rsidRPr="005876AF" w:rsidDel="00CF1EDE" w:rsidRDefault="005876AF" w:rsidP="009D22B0">
      <w:pPr>
        <w:spacing w:line="480" w:lineRule="auto"/>
        <w:ind w:left="720" w:hanging="720"/>
        <w:rPr>
          <w:ins w:id="5624" w:author="." w:date="2009-05-30T03:16:00Z"/>
          <w:rFonts w:ascii="Times New Roman" w:hAnsi="Times New Roman"/>
          <w:noProof/>
        </w:rPr>
      </w:pPr>
      <w:ins w:id="5625" w:author="." w:date="2009-05-30T03:16:00Z">
        <w:r w:rsidRPr="005876AF" w:rsidDel="00CF1EDE">
          <w:rPr>
            <w:rFonts w:ascii="Times New Roman" w:hAnsi="Times New Roman"/>
            <w:noProof/>
          </w:rPr>
          <w:t>140.</w:t>
        </w:r>
        <w:r w:rsidRPr="005876AF" w:rsidDel="00CF1EDE">
          <w:rPr>
            <w:rFonts w:ascii="Times New Roman" w:hAnsi="Times New Roman"/>
            <w:noProof/>
          </w:rPr>
          <w:tab/>
          <w:t xml:space="preserve">Neuman, B.C. and T. Ts'o, </w:t>
        </w:r>
        <w:r w:rsidRPr="005876AF" w:rsidDel="00CF1EDE">
          <w:rPr>
            <w:rFonts w:ascii="Times New Roman" w:hAnsi="Times New Roman"/>
            <w:i/>
            <w:noProof/>
          </w:rPr>
          <w:t>Kerberos: An Authentication Service for Computer Networks.</w:t>
        </w:r>
        <w:r w:rsidRPr="005876AF" w:rsidDel="00CF1EDE">
          <w:rPr>
            <w:rFonts w:ascii="Times New Roman" w:hAnsi="Times New Roman"/>
            <w:noProof/>
          </w:rPr>
          <w:t xml:space="preserve"> Communications Magazine, IEEE, 1994. </w:t>
        </w:r>
        <w:r w:rsidRPr="005876AF" w:rsidDel="00CF1EDE">
          <w:rPr>
            <w:rFonts w:ascii="Times New Roman" w:hAnsi="Times New Roman"/>
            <w:b/>
            <w:noProof/>
          </w:rPr>
          <w:t>32</w:t>
        </w:r>
        <w:r w:rsidRPr="005876AF" w:rsidDel="00CF1EDE">
          <w:rPr>
            <w:rFonts w:ascii="Times New Roman" w:hAnsi="Times New Roman"/>
            <w:noProof/>
          </w:rPr>
          <w:t>(9): p. 33-38.</w:t>
        </w:r>
      </w:ins>
    </w:p>
    <w:p w:rsidR="005876AF" w:rsidRPr="005876AF" w:rsidDel="00CF1EDE" w:rsidRDefault="005876AF" w:rsidP="009D22B0">
      <w:pPr>
        <w:spacing w:line="480" w:lineRule="auto"/>
        <w:ind w:left="720" w:hanging="720"/>
        <w:rPr>
          <w:ins w:id="5626" w:author="." w:date="2009-05-30T03:16:00Z"/>
          <w:rFonts w:ascii="Times New Roman" w:hAnsi="Times New Roman"/>
          <w:noProof/>
        </w:rPr>
      </w:pPr>
      <w:ins w:id="5627" w:author="." w:date="2009-05-30T03:16:00Z">
        <w:r w:rsidRPr="005876AF" w:rsidDel="00CF1EDE">
          <w:rPr>
            <w:rFonts w:ascii="Times New Roman" w:hAnsi="Times New Roman"/>
            <w:noProof/>
          </w:rPr>
          <w:t>141.</w:t>
        </w:r>
        <w:r w:rsidRPr="005876AF" w:rsidDel="00CF1EDE">
          <w:rPr>
            <w:rFonts w:ascii="Times New Roman" w:hAnsi="Times New Roman"/>
            <w:noProof/>
          </w:rPr>
          <w:tab/>
          <w:t xml:space="preserve">Thompson, M.R., A. Essiari, and S. Mudumbai, </w:t>
        </w:r>
        <w:r w:rsidRPr="005876AF" w:rsidDel="00CF1EDE">
          <w:rPr>
            <w:rFonts w:ascii="Times New Roman" w:hAnsi="Times New Roman"/>
            <w:i/>
            <w:noProof/>
          </w:rPr>
          <w:t>Certificate-based authorization policy in a PKI environment.</w:t>
        </w:r>
        <w:r w:rsidRPr="005876AF" w:rsidDel="00CF1EDE">
          <w:rPr>
            <w:rFonts w:ascii="Times New Roman" w:hAnsi="Times New Roman"/>
            <w:noProof/>
          </w:rPr>
          <w:t xml:space="preserve"> ACM Transactions on Information and System Security (TISSEC), 2003. </w:t>
        </w:r>
        <w:r w:rsidRPr="005876AF" w:rsidDel="00CF1EDE">
          <w:rPr>
            <w:rFonts w:ascii="Times New Roman" w:hAnsi="Times New Roman"/>
            <w:b/>
            <w:noProof/>
          </w:rPr>
          <w:t>6</w:t>
        </w:r>
        <w:r w:rsidRPr="005876AF" w:rsidDel="00CF1EDE">
          <w:rPr>
            <w:rFonts w:ascii="Times New Roman" w:hAnsi="Times New Roman"/>
            <w:noProof/>
          </w:rPr>
          <w:t>(4): p. 566-588.</w:t>
        </w:r>
      </w:ins>
    </w:p>
    <w:p w:rsidR="005876AF" w:rsidRPr="005876AF" w:rsidDel="00CF1EDE" w:rsidRDefault="005876AF" w:rsidP="009D22B0">
      <w:pPr>
        <w:spacing w:line="480" w:lineRule="auto"/>
        <w:ind w:left="720" w:hanging="720"/>
        <w:rPr>
          <w:ins w:id="5628" w:author="." w:date="2009-05-30T03:16:00Z"/>
          <w:rFonts w:ascii="Times New Roman" w:hAnsi="Times New Roman"/>
          <w:noProof/>
        </w:rPr>
      </w:pPr>
      <w:ins w:id="5629" w:author="." w:date="2009-05-30T03:16:00Z">
        <w:r w:rsidRPr="005876AF" w:rsidDel="00CF1EDE">
          <w:rPr>
            <w:rFonts w:ascii="Times New Roman" w:hAnsi="Times New Roman"/>
            <w:noProof/>
          </w:rPr>
          <w:t>142.</w:t>
        </w:r>
        <w:r w:rsidRPr="005876AF" w:rsidDel="00CF1EDE">
          <w:rPr>
            <w:rFonts w:ascii="Times New Roman" w:hAnsi="Times New Roman"/>
            <w:noProof/>
          </w:rPr>
          <w:tab/>
        </w:r>
        <w:r w:rsidRPr="005876AF" w:rsidDel="00CF1EDE">
          <w:rPr>
            <w:rFonts w:ascii="Times New Roman" w:hAnsi="Times New Roman"/>
            <w:i/>
            <w:noProof/>
          </w:rPr>
          <w:t>Shibboleth</w:t>
        </w:r>
        <w:r w:rsidRPr="005876AF" w:rsidDel="00CF1EDE">
          <w:rPr>
            <w:rFonts w:ascii="Times New Roman" w:hAnsi="Times New Roman"/>
            <w:noProof/>
          </w:rPr>
          <w:t xml:space="preserve">. Available from: </w:t>
        </w:r>
        <w:r w:rsidR="0033544C" w:rsidDel="00CF1EDE">
          <w:rPr>
            <w:noProof/>
          </w:rPr>
          <w:fldChar w:fldCharType="begin"/>
        </w:r>
        <w:r w:rsidR="00BA23D3" w:rsidDel="00CF1EDE">
          <w:rPr>
            <w:noProof/>
          </w:rPr>
          <w:instrText>HYPERLINK "http://shibboleth.internet2.edu/"</w:instrText>
        </w:r>
        <w:r w:rsidR="0033544C" w:rsidDel="00CF1EDE">
          <w:rPr>
            <w:noProof/>
          </w:rPr>
          <w:fldChar w:fldCharType="separate"/>
        </w:r>
        <w:r w:rsidRPr="005876AF" w:rsidDel="00CF1EDE">
          <w:rPr>
            <w:rStyle w:val="Hyperlink"/>
            <w:rFonts w:ascii="Times New Roman" w:hAnsi="Times New Roman"/>
            <w:noProof/>
          </w:rPr>
          <w:t>http://shibboleth.internet2.edu/</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630" w:author="." w:date="2009-05-30T03:16:00Z"/>
          <w:rFonts w:ascii="Times New Roman" w:hAnsi="Times New Roman"/>
          <w:noProof/>
        </w:rPr>
      </w:pPr>
      <w:ins w:id="5631" w:author="." w:date="2009-05-30T03:16:00Z">
        <w:r w:rsidRPr="005876AF" w:rsidDel="00CF1EDE">
          <w:rPr>
            <w:rFonts w:ascii="Times New Roman" w:hAnsi="Times New Roman"/>
            <w:noProof/>
          </w:rPr>
          <w:lastRenderedPageBreak/>
          <w:t>143.</w:t>
        </w:r>
        <w:r w:rsidRPr="005876AF" w:rsidDel="00CF1EDE">
          <w:rPr>
            <w:rFonts w:ascii="Times New Roman" w:hAnsi="Times New Roman"/>
            <w:noProof/>
          </w:rPr>
          <w:tab/>
          <w:t xml:space="preserve">Welch, V., et al., </w:t>
        </w:r>
        <w:r w:rsidRPr="005876AF" w:rsidDel="00CF1EDE">
          <w:rPr>
            <w:rFonts w:ascii="Times New Roman" w:hAnsi="Times New Roman"/>
            <w:i/>
            <w:noProof/>
          </w:rPr>
          <w:t>Attributes, Anonymity, and Access: Shibboleth and Globus Integration to Facilitate Grid Collaboration.</w:t>
        </w:r>
        <w:r w:rsidRPr="005876AF" w:rsidDel="00CF1EDE">
          <w:rPr>
            <w:rFonts w:ascii="Times New Roman" w:hAnsi="Times New Roman"/>
            <w:noProof/>
          </w:rPr>
          <w:t xml:space="preserve"> 4th Annual PKI R&amp;D Workshop, 2005.</w:t>
        </w:r>
      </w:ins>
    </w:p>
    <w:p w:rsidR="005876AF" w:rsidRPr="005876AF" w:rsidDel="00CF1EDE" w:rsidRDefault="005876AF" w:rsidP="009D22B0">
      <w:pPr>
        <w:spacing w:line="480" w:lineRule="auto"/>
        <w:ind w:left="720" w:hanging="720"/>
        <w:rPr>
          <w:ins w:id="5632" w:author="." w:date="2009-05-30T03:16:00Z"/>
          <w:rFonts w:ascii="Times New Roman" w:hAnsi="Times New Roman"/>
          <w:noProof/>
        </w:rPr>
      </w:pPr>
      <w:ins w:id="5633" w:author="." w:date="2009-05-30T03:16:00Z">
        <w:r w:rsidRPr="005876AF" w:rsidDel="00CF1EDE">
          <w:rPr>
            <w:rFonts w:ascii="Times New Roman" w:hAnsi="Times New Roman"/>
            <w:noProof/>
          </w:rPr>
          <w:t>144.</w:t>
        </w:r>
        <w:r w:rsidRPr="005876AF" w:rsidDel="00CF1EDE">
          <w:rPr>
            <w:rFonts w:ascii="Times New Roman" w:hAnsi="Times New Roman"/>
            <w:noProof/>
          </w:rPr>
          <w:tab/>
          <w:t xml:space="preserve">Barton, T., et al. </w:t>
        </w:r>
        <w:r w:rsidRPr="005876AF" w:rsidDel="00CF1EDE">
          <w:rPr>
            <w:rFonts w:ascii="Times New Roman" w:hAnsi="Times New Roman"/>
            <w:i/>
            <w:noProof/>
          </w:rPr>
          <w:t>Identity Federation and Attribute-based Authorization through the Globus Toolkit, Shibboleth, Gridshib, and MyProxy</w:t>
        </w:r>
        <w:r w:rsidRPr="005876AF" w:rsidDel="00CF1EDE">
          <w:rPr>
            <w:rFonts w:ascii="Times New Roman" w:hAnsi="Times New Roman"/>
            <w:noProof/>
          </w:rPr>
          <w:t xml:space="preserve">. in </w:t>
        </w:r>
        <w:r w:rsidRPr="005876AF" w:rsidDel="00CF1EDE">
          <w:rPr>
            <w:rFonts w:ascii="Times New Roman" w:hAnsi="Times New Roman"/>
            <w:i/>
            <w:noProof/>
          </w:rPr>
          <w:t>Proceedings of 5th Annual PKI R&amp;D Workshop</w:t>
        </w:r>
        <w:r w:rsidRPr="005876AF" w:rsidDel="00CF1EDE">
          <w:rPr>
            <w:rFonts w:ascii="Times New Roman" w:hAnsi="Times New Roman"/>
            <w:noProof/>
          </w:rPr>
          <w:t>. 2006.</w:t>
        </w:r>
      </w:ins>
    </w:p>
    <w:p w:rsidR="005876AF" w:rsidRPr="005876AF" w:rsidDel="00CF1EDE" w:rsidRDefault="005876AF" w:rsidP="009D22B0">
      <w:pPr>
        <w:spacing w:line="480" w:lineRule="auto"/>
        <w:ind w:left="720" w:hanging="720"/>
        <w:rPr>
          <w:ins w:id="5634" w:author="." w:date="2009-05-30T03:16:00Z"/>
          <w:rFonts w:ascii="Times New Roman" w:hAnsi="Times New Roman"/>
          <w:noProof/>
        </w:rPr>
      </w:pPr>
      <w:ins w:id="5635" w:author="." w:date="2009-05-30T03:16:00Z">
        <w:r w:rsidRPr="005876AF" w:rsidDel="00CF1EDE">
          <w:rPr>
            <w:rFonts w:ascii="Times New Roman" w:hAnsi="Times New Roman"/>
            <w:noProof/>
          </w:rPr>
          <w:t>145.</w:t>
        </w:r>
        <w:r w:rsidRPr="005876AF" w:rsidDel="00CF1EDE">
          <w:rPr>
            <w:rFonts w:ascii="Times New Roman" w:hAnsi="Times New Roman"/>
            <w:noProof/>
          </w:rPr>
          <w:tab/>
          <w:t xml:space="preserve">Alfieri, R., et al., </w:t>
        </w:r>
        <w:r w:rsidRPr="005876AF" w:rsidDel="00CF1EDE">
          <w:rPr>
            <w:rFonts w:ascii="Times New Roman" w:hAnsi="Times New Roman"/>
            <w:i/>
            <w:noProof/>
          </w:rPr>
          <w:t>VOMS, an Authorization System for Virtual Organizations.</w:t>
        </w:r>
        <w:r w:rsidRPr="005876AF" w:rsidDel="00CF1EDE">
          <w:rPr>
            <w:rFonts w:ascii="Times New Roman" w:hAnsi="Times New Roman"/>
            <w:noProof/>
          </w:rPr>
          <w:t xml:space="preserve"> European Across Grids Conference, 2003. </w:t>
        </w:r>
        <w:r w:rsidRPr="005876AF" w:rsidDel="00CF1EDE">
          <w:rPr>
            <w:rFonts w:ascii="Times New Roman" w:hAnsi="Times New Roman"/>
            <w:b/>
            <w:noProof/>
          </w:rPr>
          <w:t>2970</w:t>
        </w:r>
        <w:r w:rsidRPr="005876AF" w:rsidDel="00CF1EDE">
          <w:rPr>
            <w:rFonts w:ascii="Times New Roman" w:hAnsi="Times New Roman"/>
            <w:noProof/>
          </w:rPr>
          <w:t>: p. 33–40.</w:t>
        </w:r>
      </w:ins>
    </w:p>
    <w:p w:rsidR="005876AF" w:rsidRPr="005876AF" w:rsidDel="00CF1EDE" w:rsidRDefault="005876AF" w:rsidP="009D22B0">
      <w:pPr>
        <w:spacing w:line="480" w:lineRule="auto"/>
        <w:ind w:left="720" w:hanging="720"/>
        <w:rPr>
          <w:ins w:id="5636" w:author="." w:date="2009-05-30T03:16:00Z"/>
          <w:rFonts w:ascii="Times New Roman" w:hAnsi="Times New Roman"/>
          <w:noProof/>
        </w:rPr>
      </w:pPr>
      <w:ins w:id="5637" w:author="." w:date="2009-05-30T03:16:00Z">
        <w:r w:rsidRPr="005876AF" w:rsidDel="00CF1EDE">
          <w:rPr>
            <w:rFonts w:ascii="Times New Roman" w:hAnsi="Times New Roman"/>
            <w:noProof/>
          </w:rPr>
          <w:t>146.</w:t>
        </w:r>
        <w:r w:rsidRPr="005876AF" w:rsidDel="00CF1EDE">
          <w:rPr>
            <w:rFonts w:ascii="Times New Roman" w:hAnsi="Times New Roman"/>
            <w:noProof/>
          </w:rPr>
          <w:tab/>
          <w:t xml:space="preserve">Globus Alliance. </w:t>
        </w:r>
        <w:r w:rsidRPr="005876AF" w:rsidDel="00CF1EDE">
          <w:rPr>
            <w:rFonts w:ascii="Times New Roman" w:hAnsi="Times New Roman"/>
            <w:i/>
            <w:noProof/>
          </w:rPr>
          <w:t>The Globus Project</w:t>
        </w:r>
        <w:r w:rsidRPr="005876AF" w:rsidDel="00CF1EDE">
          <w:rPr>
            <w:rFonts w:ascii="Times New Roman" w:hAnsi="Times New Roman"/>
            <w:noProof/>
          </w:rPr>
          <w:t xml:space="preserve">. ]; Available from: </w:t>
        </w:r>
        <w:r w:rsidR="0033544C" w:rsidDel="00CF1EDE">
          <w:rPr>
            <w:noProof/>
          </w:rPr>
          <w:fldChar w:fldCharType="begin"/>
        </w:r>
        <w:r w:rsidR="00BA23D3" w:rsidDel="00CF1EDE">
          <w:rPr>
            <w:noProof/>
          </w:rPr>
          <w:instrText>HYPERLINK "http://www.globus.org/"</w:instrText>
        </w:r>
        <w:r w:rsidR="0033544C" w:rsidDel="00CF1EDE">
          <w:rPr>
            <w:noProof/>
          </w:rPr>
          <w:fldChar w:fldCharType="separate"/>
        </w:r>
        <w:r w:rsidRPr="005876AF" w:rsidDel="00CF1EDE">
          <w:rPr>
            <w:rStyle w:val="Hyperlink"/>
            <w:rFonts w:ascii="Times New Roman" w:hAnsi="Times New Roman"/>
            <w:noProof/>
          </w:rPr>
          <w:t>http://www.globus.org/</w:t>
        </w:r>
        <w:r w:rsidR="0033544C" w:rsidDel="00CF1EDE">
          <w:rPr>
            <w:noProof/>
          </w:rPr>
          <w:fldChar w:fldCharType="end"/>
        </w:r>
        <w:r w:rsidRPr="005876AF" w:rsidDel="00CF1EDE">
          <w:rPr>
            <w:rFonts w:ascii="Times New Roman" w:hAnsi="Times New Roman"/>
            <w:noProof/>
          </w:rPr>
          <w:t>.</w:t>
        </w:r>
      </w:ins>
    </w:p>
    <w:p w:rsidR="005876AF" w:rsidRPr="005876AF" w:rsidDel="00CF1EDE" w:rsidRDefault="005876AF" w:rsidP="009D22B0">
      <w:pPr>
        <w:spacing w:line="480" w:lineRule="auto"/>
        <w:ind w:left="720" w:hanging="720"/>
        <w:rPr>
          <w:ins w:id="5638" w:author="." w:date="2009-05-30T03:16:00Z"/>
          <w:rFonts w:ascii="Times New Roman" w:hAnsi="Times New Roman"/>
          <w:noProof/>
        </w:rPr>
      </w:pPr>
      <w:ins w:id="5639" w:author="." w:date="2009-05-30T03:16:00Z">
        <w:r w:rsidRPr="005876AF" w:rsidDel="00CF1EDE">
          <w:rPr>
            <w:rFonts w:ascii="Times New Roman" w:hAnsi="Times New Roman"/>
            <w:noProof/>
          </w:rPr>
          <w:t>147.</w:t>
        </w:r>
        <w:r w:rsidRPr="005876AF" w:rsidDel="00CF1EDE">
          <w:rPr>
            <w:rFonts w:ascii="Times New Roman" w:hAnsi="Times New Roman"/>
            <w:noProof/>
          </w:rPr>
          <w:tab/>
          <w:t xml:space="preserve">Katabi, D., M. Handley, and C. Rohrs, </w:t>
        </w:r>
        <w:r w:rsidRPr="005876AF" w:rsidDel="00CF1EDE">
          <w:rPr>
            <w:rFonts w:ascii="Times New Roman" w:hAnsi="Times New Roman"/>
            <w:i/>
            <w:noProof/>
          </w:rPr>
          <w:t>Internet Congestion Control for Future High Bandwidth-Delay Product Environments.</w:t>
        </w:r>
        <w:r w:rsidRPr="005876AF" w:rsidDel="00CF1EDE">
          <w:rPr>
            <w:rFonts w:ascii="Times New Roman" w:hAnsi="Times New Roman"/>
            <w:noProof/>
          </w:rPr>
          <w:t xml:space="preserve"> Dina Katabi, Mark Handley, and Charles Rohrs, Internet Congestion Control for Future High Bandwidth-Delay Product Environments. ACM Sigcomm 2002, August 2002. URL </w:t>
        </w:r>
        <w:r w:rsidR="0033544C" w:rsidDel="00CF1EDE">
          <w:rPr>
            <w:noProof/>
          </w:rPr>
          <w:fldChar w:fldCharType="begin"/>
        </w:r>
        <w:r w:rsidR="00BA23D3" w:rsidDel="00CF1EDE">
          <w:rPr>
            <w:noProof/>
          </w:rPr>
          <w:instrText>HYPERLINK "http://ana.lcs.mit.edu/dina/XCP/"</w:instrText>
        </w:r>
        <w:r w:rsidR="0033544C" w:rsidDel="00CF1EDE">
          <w:rPr>
            <w:noProof/>
          </w:rPr>
          <w:fldChar w:fldCharType="separate"/>
        </w:r>
        <w:r w:rsidRPr="005876AF" w:rsidDel="00CF1EDE">
          <w:rPr>
            <w:rStyle w:val="Hyperlink"/>
            <w:rFonts w:ascii="Times New Roman" w:hAnsi="Times New Roman"/>
            <w:noProof/>
          </w:rPr>
          <w:t>http://ana.lcs.mit.edu/dina/XCP/</w:t>
        </w:r>
        <w:r w:rsidR="0033544C" w:rsidDel="00CF1EDE">
          <w:rPr>
            <w:noProof/>
          </w:rPr>
          <w:fldChar w:fldCharType="end"/>
        </w:r>
        <w:r w:rsidRPr="005876AF" w:rsidDel="00CF1EDE">
          <w:rPr>
            <w:rFonts w:ascii="Times New Roman" w:hAnsi="Times New Roman"/>
            <w:noProof/>
          </w:rPr>
          <w:t>. 2002.</w:t>
        </w:r>
      </w:ins>
    </w:p>
    <w:p w:rsidR="005876AF" w:rsidRPr="005876AF" w:rsidDel="00CF1EDE" w:rsidRDefault="005876AF" w:rsidP="009D22B0">
      <w:pPr>
        <w:spacing w:line="480" w:lineRule="auto"/>
        <w:ind w:left="720" w:hanging="720"/>
        <w:rPr>
          <w:ins w:id="5640" w:author="." w:date="2009-05-30T03:16:00Z"/>
          <w:rFonts w:ascii="Times New Roman" w:hAnsi="Times New Roman"/>
          <w:noProof/>
        </w:rPr>
      </w:pPr>
      <w:ins w:id="5641" w:author="." w:date="2009-05-30T03:16:00Z">
        <w:r w:rsidRPr="005876AF" w:rsidDel="00CF1EDE">
          <w:rPr>
            <w:rFonts w:ascii="Times New Roman" w:hAnsi="Times New Roman"/>
            <w:noProof/>
          </w:rPr>
          <w:t>148.</w:t>
        </w:r>
        <w:r w:rsidRPr="005876AF" w:rsidDel="00CF1EDE">
          <w:rPr>
            <w:rFonts w:ascii="Times New Roman" w:hAnsi="Times New Roman"/>
            <w:noProof/>
          </w:rPr>
          <w:tab/>
          <w:t xml:space="preserve">Floyd, S., et al., </w:t>
        </w:r>
        <w:r w:rsidRPr="005876AF" w:rsidDel="00CF1EDE">
          <w:rPr>
            <w:rFonts w:ascii="Times New Roman" w:hAnsi="Times New Roman"/>
            <w:i/>
            <w:noProof/>
          </w:rPr>
          <w:t>Equation-based congestion control for unicast applications.</w:t>
        </w:r>
        <w:r w:rsidRPr="005876AF" w:rsidDel="00CF1EDE">
          <w:rPr>
            <w:rFonts w:ascii="Times New Roman" w:hAnsi="Times New Roman"/>
            <w:noProof/>
          </w:rPr>
          <w:t xml:space="preserve"> Proceedings of the conference on Applications, Technologies, Architectures, and Protocols for Computer Communication, 2000: p. 43-56.</w:t>
        </w:r>
      </w:ins>
    </w:p>
    <w:p w:rsidR="005876AF" w:rsidRPr="005876AF" w:rsidDel="00CF1EDE" w:rsidRDefault="005876AF" w:rsidP="009D22B0">
      <w:pPr>
        <w:spacing w:line="480" w:lineRule="auto"/>
        <w:ind w:left="720" w:hanging="720"/>
        <w:rPr>
          <w:ins w:id="5642" w:author="." w:date="2009-05-30T03:16:00Z"/>
          <w:rFonts w:ascii="Times New Roman" w:hAnsi="Times New Roman"/>
          <w:noProof/>
        </w:rPr>
      </w:pPr>
      <w:ins w:id="5643" w:author="." w:date="2009-05-30T03:16:00Z">
        <w:r w:rsidRPr="005876AF" w:rsidDel="00CF1EDE">
          <w:rPr>
            <w:rFonts w:ascii="Times New Roman" w:hAnsi="Times New Roman"/>
            <w:noProof/>
          </w:rPr>
          <w:t>149.</w:t>
        </w:r>
        <w:r w:rsidRPr="005876AF" w:rsidDel="00CF1EDE">
          <w:rPr>
            <w:rFonts w:ascii="Times New Roman" w:hAnsi="Times New Roman"/>
            <w:noProof/>
          </w:rPr>
          <w:tab/>
          <w:t xml:space="preserve">Lim, S.B., et al., </w:t>
        </w:r>
        <w:r w:rsidRPr="005876AF" w:rsidDel="00CF1EDE">
          <w:rPr>
            <w:rFonts w:ascii="Times New Roman" w:hAnsi="Times New Roman"/>
            <w:i/>
            <w:noProof/>
          </w:rPr>
          <w:t>GridFTP and Parallel TCP Support in NaradaBrokering.</w:t>
        </w:r>
        <w:r w:rsidRPr="005876AF" w:rsidDel="00CF1EDE">
          <w:rPr>
            <w:rFonts w:ascii="Times New Roman" w:hAnsi="Times New Roman"/>
            <w:noProof/>
          </w:rPr>
          <w:t xml:space="preserve"> Distributed And Parallel Computing: 6th International Conference on Algorithms and Architectures for Parallel Processing, ICA3PP, Melbourne, Australia, October 2-3, 2005: Proceedings, 2005.</w:t>
        </w:r>
      </w:ins>
    </w:p>
    <w:p w:rsidR="005876AF" w:rsidRPr="005876AF" w:rsidDel="00CF1EDE" w:rsidRDefault="005876AF" w:rsidP="009D22B0">
      <w:pPr>
        <w:spacing w:line="480" w:lineRule="auto"/>
        <w:ind w:left="720" w:hanging="720"/>
        <w:rPr>
          <w:ins w:id="5644" w:author="." w:date="2009-05-30T03:16:00Z"/>
          <w:rFonts w:ascii="Times New Roman" w:hAnsi="Times New Roman"/>
          <w:noProof/>
        </w:rPr>
      </w:pPr>
      <w:ins w:id="5645" w:author="." w:date="2009-05-30T03:16:00Z">
        <w:r w:rsidRPr="005876AF" w:rsidDel="00CF1EDE">
          <w:rPr>
            <w:rFonts w:ascii="Times New Roman" w:hAnsi="Times New Roman"/>
            <w:noProof/>
          </w:rPr>
          <w:lastRenderedPageBreak/>
          <w:t>150.</w:t>
        </w:r>
        <w:r w:rsidRPr="005876AF" w:rsidDel="00CF1EDE">
          <w:rPr>
            <w:rFonts w:ascii="Times New Roman" w:hAnsi="Times New Roman"/>
            <w:noProof/>
          </w:rPr>
          <w:tab/>
          <w:t xml:space="preserve">Burnap, P., Bulut, H., Pallickara, S., Fox, G., Walker, D., A. Kaplan, B. Yildiz, and Nacar, M. A. </w:t>
        </w:r>
        <w:r w:rsidRPr="005876AF" w:rsidDel="00CF1EDE">
          <w:rPr>
            <w:rFonts w:ascii="Times New Roman" w:hAnsi="Times New Roman"/>
            <w:i/>
            <w:noProof/>
          </w:rPr>
          <w:t>Worldwide Messaging Support for High Performance Real-time Collaboration</w:t>
        </w:r>
        <w:r w:rsidRPr="005876AF" w:rsidDel="00CF1EDE">
          <w:rPr>
            <w:rFonts w:ascii="Times New Roman" w:hAnsi="Times New Roman"/>
            <w:noProof/>
          </w:rPr>
          <w:t xml:space="preserve">. in </w:t>
        </w:r>
        <w:r w:rsidRPr="005876AF" w:rsidDel="00CF1EDE">
          <w:rPr>
            <w:rFonts w:ascii="Times New Roman" w:hAnsi="Times New Roman"/>
            <w:i/>
            <w:noProof/>
          </w:rPr>
          <w:t>The UK e-Science All Hands Meeting</w:t>
        </w:r>
        <w:r w:rsidRPr="005876AF" w:rsidDel="00CF1EDE">
          <w:rPr>
            <w:rFonts w:ascii="Times New Roman" w:hAnsi="Times New Roman"/>
            <w:noProof/>
          </w:rPr>
          <w:t>. 2005. Nottingham, UK.</w:t>
        </w:r>
      </w:ins>
    </w:p>
    <w:p w:rsidR="005876AF" w:rsidRPr="005876AF" w:rsidDel="00CF1EDE" w:rsidRDefault="005876AF" w:rsidP="009D22B0">
      <w:pPr>
        <w:spacing w:line="480" w:lineRule="auto"/>
        <w:ind w:left="720" w:hanging="720"/>
        <w:rPr>
          <w:ins w:id="5646" w:author="." w:date="2009-05-30T03:16:00Z"/>
          <w:rFonts w:ascii="Times New Roman" w:hAnsi="Times New Roman"/>
          <w:noProof/>
        </w:rPr>
      </w:pPr>
      <w:ins w:id="5647" w:author="." w:date="2009-05-30T03:16:00Z">
        <w:r w:rsidRPr="005876AF" w:rsidDel="00CF1EDE">
          <w:rPr>
            <w:rFonts w:ascii="Times New Roman" w:hAnsi="Times New Roman"/>
            <w:noProof/>
          </w:rPr>
          <w:t>151.</w:t>
        </w:r>
        <w:r w:rsidRPr="005876AF" w:rsidDel="00CF1EDE">
          <w:rPr>
            <w:rFonts w:ascii="Times New Roman" w:hAnsi="Times New Roman"/>
            <w:noProof/>
          </w:rPr>
          <w:tab/>
          <w:t xml:space="preserve">Al-Kiswany, S., et al., </w:t>
        </w:r>
        <w:r w:rsidRPr="005876AF" w:rsidDel="00CF1EDE">
          <w:rPr>
            <w:rFonts w:ascii="Times New Roman" w:hAnsi="Times New Roman"/>
            <w:i/>
            <w:noProof/>
          </w:rPr>
          <w:t>Are P2P Data-Dissemination Techniques Viable in Today's Data-Intensive Scientific Collaborations?</w:t>
        </w:r>
        <w:r w:rsidRPr="005876AF" w:rsidDel="00CF1EDE">
          <w:rPr>
            <w:rFonts w:ascii="Times New Roman" w:hAnsi="Times New Roman"/>
            <w:noProof/>
          </w:rPr>
          <w:t xml:space="preserve"> Lecture Notes in Computer Science, 2007. </w:t>
        </w:r>
        <w:r w:rsidRPr="005876AF" w:rsidDel="00CF1EDE">
          <w:rPr>
            <w:rFonts w:ascii="Times New Roman" w:hAnsi="Times New Roman"/>
            <w:b/>
            <w:noProof/>
          </w:rPr>
          <w:t>4641</w:t>
        </w:r>
        <w:r w:rsidRPr="005876AF" w:rsidDel="00CF1EDE">
          <w:rPr>
            <w:rFonts w:ascii="Times New Roman" w:hAnsi="Times New Roman"/>
            <w:noProof/>
          </w:rPr>
          <w:t>: p. 404.</w:t>
        </w:r>
      </w:ins>
    </w:p>
    <w:p w:rsidR="005876AF" w:rsidDel="00CF1EDE" w:rsidRDefault="005876AF" w:rsidP="005876AF">
      <w:pPr>
        <w:ind w:left="720" w:hanging="720"/>
        <w:rPr>
          <w:ins w:id="5648" w:author="." w:date="2009-05-30T03:16:00Z"/>
          <w:rFonts w:ascii="Times New Roman" w:hAnsi="Times New Roman"/>
          <w:noProof/>
        </w:rPr>
      </w:pPr>
    </w:p>
    <w:p w:rsidR="00E14C46" w:rsidRDefault="0033544C">
      <w:pPr>
        <w:pStyle w:val="BodyText"/>
        <w:pPrChange w:id="5649" w:author="." w:date="2009-05-30T03:16:00Z">
          <w:pPr>
            <w:ind w:left="720" w:hanging="720"/>
          </w:pPr>
        </w:pPrChange>
      </w:pPr>
      <w:ins w:id="5650" w:author="." w:date="2009-05-30T03:16:00Z">
        <w:r>
          <w:fldChar w:fldCharType="end"/>
        </w:r>
        <w:r w:rsidR="00FD4A72">
          <w:t xml:space="preserve"> </w:t>
        </w:r>
      </w:ins>
    </w:p>
    <w:sectPr w:rsidR="00E14C46" w:rsidSect="00C47DA3">
      <w:headerReference w:type="default" r:id="rId89"/>
      <w:footerReference w:type="default" r:id="rId90"/>
      <w:footnotePr>
        <w:numRestart w:val="eachSect"/>
      </w:footnotePr>
      <w:endnotePr>
        <w:numFmt w:val="decimal"/>
        <w:numStart w:val="2"/>
      </w:endnotePr>
      <w:pgSz w:w="12240" w:h="15840"/>
      <w:pgMar w:top="1440" w:right="1627" w:bottom="1440" w:left="2160" w:header="720" w:footer="720"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2" w:author="Busram" w:date="2009-05-15T12:35:00Z" w:initials="B">
    <w:p w:rsidR="00407DD6" w:rsidRPr="00B85132" w:rsidRDefault="00407DD6">
      <w:pPr>
        <w:pStyle w:val="CommentText"/>
        <w:rPr>
          <w:strike/>
        </w:rPr>
      </w:pPr>
      <w:r>
        <w:rPr>
          <w:rStyle w:val="CommentReference"/>
        </w:rPr>
        <w:annotationRef/>
      </w:r>
      <w:r w:rsidRPr="00B85132">
        <w:rPr>
          <w:strike/>
        </w:rPr>
        <w:t xml:space="preserve">the </w:t>
      </w:r>
    </w:p>
  </w:comment>
  <w:comment w:id="43" w:author="Busram" w:date="2009-05-15T12:35:00Z" w:initials="B">
    <w:p w:rsidR="00407DD6" w:rsidRPr="00B85132" w:rsidRDefault="00407DD6">
      <w:pPr>
        <w:pStyle w:val="CommentText"/>
        <w:rPr>
          <w:strike/>
        </w:rPr>
      </w:pPr>
      <w:r>
        <w:rPr>
          <w:rStyle w:val="CommentReference"/>
        </w:rPr>
        <w:annotationRef/>
      </w:r>
      <w:r w:rsidRPr="00B85132">
        <w:rPr>
          <w:strike/>
        </w:rPr>
        <w:t>no the</w:t>
      </w:r>
    </w:p>
  </w:comment>
  <w:comment w:id="44" w:author="Busram" w:date="2009-05-15T12:35:00Z" w:initials="B">
    <w:p w:rsidR="00407DD6" w:rsidRPr="00B85132" w:rsidRDefault="00407DD6">
      <w:pPr>
        <w:pStyle w:val="CommentText"/>
        <w:rPr>
          <w:strike/>
        </w:rPr>
      </w:pPr>
      <w:r>
        <w:rPr>
          <w:rStyle w:val="CommentReference"/>
        </w:rPr>
        <w:annotationRef/>
      </w:r>
      <w:r w:rsidRPr="00B85132">
        <w:rPr>
          <w:strike/>
        </w:rPr>
        <w:t>large in size</w:t>
      </w:r>
    </w:p>
  </w:comment>
  <w:comment w:id="45" w:author="Busram" w:date="2009-05-15T12:36:00Z" w:initials="B">
    <w:p w:rsidR="00407DD6" w:rsidRPr="00B85132" w:rsidRDefault="00407DD6">
      <w:pPr>
        <w:pStyle w:val="CommentText"/>
        <w:rPr>
          <w:strike/>
        </w:rPr>
      </w:pPr>
      <w:r>
        <w:rPr>
          <w:rStyle w:val="CommentReference"/>
        </w:rPr>
        <w:annotationRef/>
      </w:r>
      <w:r w:rsidRPr="00B85132">
        <w:rPr>
          <w:strike/>
        </w:rPr>
        <w:t>expensize to build</w:t>
      </w:r>
    </w:p>
  </w:comment>
  <w:comment w:id="46" w:author="Busram" w:date="2009-05-15T12:36:00Z" w:initials="B">
    <w:p w:rsidR="00407DD6" w:rsidRPr="00B85132" w:rsidRDefault="00407DD6">
      <w:pPr>
        <w:pStyle w:val="CommentText"/>
        <w:rPr>
          <w:strike/>
        </w:rPr>
      </w:pPr>
      <w:r>
        <w:rPr>
          <w:rStyle w:val="CommentReference"/>
        </w:rPr>
        <w:annotationRef/>
      </w:r>
      <w:r w:rsidRPr="00B85132">
        <w:rPr>
          <w:strike/>
        </w:rPr>
        <w:t>without communicating to each other</w:t>
      </w:r>
    </w:p>
  </w:comment>
  <w:comment w:id="47" w:author="Busram" w:date="2009-05-15T12:36:00Z" w:initials="B">
    <w:p w:rsidR="00407DD6" w:rsidRDefault="00407DD6">
      <w:pPr>
        <w:pStyle w:val="CommentText"/>
      </w:pPr>
      <w:r w:rsidRPr="00B85132">
        <w:rPr>
          <w:rStyle w:val="CommentReference"/>
          <w:strike/>
        </w:rPr>
        <w:annotationRef/>
      </w:r>
      <w:r>
        <w:t xml:space="preserve">This statement does not sound realistic to me. </w:t>
      </w:r>
    </w:p>
  </w:comment>
  <w:comment w:id="48" w:author="Busram" w:date="2009-05-15T12:38:00Z" w:initials="B">
    <w:p w:rsidR="00407DD6" w:rsidRPr="00B85132" w:rsidRDefault="00407DD6">
      <w:pPr>
        <w:pStyle w:val="CommentText"/>
        <w:rPr>
          <w:strike/>
        </w:rPr>
      </w:pPr>
      <w:r>
        <w:rPr>
          <w:rStyle w:val="CommentReference"/>
        </w:rPr>
        <w:annotationRef/>
      </w:r>
      <w:r w:rsidRPr="00B85132">
        <w:rPr>
          <w:strike/>
        </w:rPr>
        <w:t>The groundbreaking IC technology</w:t>
      </w:r>
    </w:p>
  </w:comment>
  <w:comment w:id="49" w:author="Busram" w:date="2009-05-15T16:35:00Z" w:initials="B">
    <w:p w:rsidR="00407DD6" w:rsidRPr="00C27CD9" w:rsidRDefault="00407DD6">
      <w:pPr>
        <w:pStyle w:val="CommentText"/>
      </w:pPr>
      <w:r w:rsidRPr="00C27CD9">
        <w:rPr>
          <w:rStyle w:val="CommentReference"/>
        </w:rPr>
        <w:annotationRef/>
      </w:r>
      <w:r w:rsidRPr="00C27CD9">
        <w:t xml:space="preserve">ICs are enormously more capable </w:t>
      </w:r>
    </w:p>
  </w:comment>
  <w:comment w:id="50" w:author="Busram" w:date="2009-05-15T12:40:00Z" w:initials="B">
    <w:p w:rsidR="00407DD6" w:rsidRPr="00B85132" w:rsidRDefault="00407DD6">
      <w:pPr>
        <w:pStyle w:val="CommentText"/>
        <w:rPr>
          <w:strike/>
        </w:rPr>
      </w:pPr>
      <w:r w:rsidRPr="00B85132">
        <w:rPr>
          <w:rStyle w:val="CommentReference"/>
          <w:strike/>
        </w:rPr>
        <w:annotationRef/>
      </w:r>
      <w:r w:rsidRPr="00B85132">
        <w:rPr>
          <w:strike/>
        </w:rPr>
        <w:t>of the</w:t>
      </w:r>
    </w:p>
  </w:comment>
  <w:comment w:id="51" w:author="Busram" w:date="2009-05-15T12:40:00Z" w:initials="B">
    <w:p w:rsidR="00407DD6" w:rsidRPr="00B85132" w:rsidRDefault="00407DD6">
      <w:pPr>
        <w:pStyle w:val="CommentText"/>
        <w:rPr>
          <w:strike/>
        </w:rPr>
      </w:pPr>
      <w:r>
        <w:rPr>
          <w:rStyle w:val="CommentReference"/>
        </w:rPr>
        <w:annotationRef/>
      </w:r>
      <w:r w:rsidRPr="00B85132">
        <w:rPr>
          <w:strike/>
        </w:rPr>
        <w:t>of the first versions of IC technilogy</w:t>
      </w:r>
    </w:p>
  </w:comment>
  <w:comment w:id="52" w:author="Busram" w:date="2009-05-15T12:44:00Z" w:initials="B">
    <w:p w:rsidR="00407DD6" w:rsidRPr="00B85132" w:rsidRDefault="00407DD6">
      <w:pPr>
        <w:pStyle w:val="CommentText"/>
        <w:rPr>
          <w:strike/>
        </w:rPr>
      </w:pPr>
      <w:r>
        <w:rPr>
          <w:rStyle w:val="CommentReference"/>
        </w:rPr>
        <w:annotationRef/>
      </w:r>
      <w:r w:rsidRPr="00B85132">
        <w:rPr>
          <w:strike/>
        </w:rPr>
        <w:t>comma</w:t>
      </w:r>
    </w:p>
  </w:comment>
  <w:comment w:id="53" w:author="Busram" w:date="2009-05-15T12:44:00Z" w:initials="B">
    <w:p w:rsidR="00407DD6" w:rsidRPr="00B85132" w:rsidRDefault="00407DD6">
      <w:pPr>
        <w:pStyle w:val="CommentText"/>
        <w:rPr>
          <w:strike/>
        </w:rPr>
      </w:pPr>
      <w:r>
        <w:rPr>
          <w:rStyle w:val="CommentReference"/>
        </w:rPr>
        <w:annotationRef/>
      </w:r>
      <w:r w:rsidRPr="00B85132">
        <w:rPr>
          <w:strike/>
        </w:rPr>
        <w:t>the</w:t>
      </w:r>
    </w:p>
  </w:comment>
  <w:comment w:id="54" w:author="Busram" w:date="2009-05-10T02:43:00Z" w:initials="B">
    <w:p w:rsidR="00407DD6" w:rsidRDefault="00407DD6">
      <w:pPr>
        <w:pStyle w:val="CommentText"/>
      </w:pPr>
      <w:r>
        <w:rPr>
          <w:rStyle w:val="CommentReference"/>
        </w:rPr>
        <w:annotationRef/>
      </w:r>
      <w:r>
        <w:t>computer's</w:t>
      </w:r>
    </w:p>
  </w:comment>
  <w:comment w:id="55" w:author="Busram" w:date="2009-05-15T12:43:00Z" w:initials="B">
    <w:p w:rsidR="00407DD6" w:rsidRPr="00B85132" w:rsidRDefault="00407DD6">
      <w:pPr>
        <w:pStyle w:val="CommentText"/>
        <w:rPr>
          <w:strike/>
        </w:rPr>
      </w:pPr>
      <w:r>
        <w:rPr>
          <w:rStyle w:val="CommentReference"/>
        </w:rPr>
        <w:annotationRef/>
      </w:r>
      <w:r w:rsidRPr="00B85132">
        <w:rPr>
          <w:strike/>
        </w:rPr>
        <w:t>usage</w:t>
      </w:r>
    </w:p>
  </w:comment>
  <w:comment w:id="56" w:author="Busram" w:date="2009-05-15T12:43:00Z" w:initials="B">
    <w:p w:rsidR="00407DD6" w:rsidRPr="00B85132" w:rsidRDefault="00407DD6">
      <w:pPr>
        <w:pStyle w:val="CommentText"/>
        <w:rPr>
          <w:strike/>
        </w:rPr>
      </w:pPr>
      <w:r>
        <w:rPr>
          <w:rStyle w:val="CommentReference"/>
        </w:rPr>
        <w:annotationRef/>
      </w:r>
      <w:r w:rsidRPr="00B85132">
        <w:rPr>
          <w:strike/>
        </w:rPr>
        <w:t>usage</w:t>
      </w:r>
    </w:p>
  </w:comment>
  <w:comment w:id="57" w:author="Busram" w:date="2009-05-15T12:43:00Z" w:initials="B">
    <w:p w:rsidR="00407DD6" w:rsidRPr="00B85132" w:rsidRDefault="00407DD6">
      <w:pPr>
        <w:pStyle w:val="CommentText"/>
        <w:rPr>
          <w:strike/>
        </w:rPr>
      </w:pPr>
      <w:r>
        <w:rPr>
          <w:rStyle w:val="CommentReference"/>
        </w:rPr>
        <w:annotationRef/>
      </w:r>
      <w:r w:rsidRPr="00B85132">
        <w:rPr>
          <w:strike/>
        </w:rPr>
        <w:t>at</w:t>
      </w:r>
    </w:p>
  </w:comment>
  <w:comment w:id="58" w:author="Busram" w:date="2009-05-15T12:43:00Z" w:initials="B">
    <w:p w:rsidR="00407DD6" w:rsidRPr="00B85132" w:rsidRDefault="00407DD6">
      <w:pPr>
        <w:pStyle w:val="CommentText"/>
        <w:rPr>
          <w:strike/>
        </w:rPr>
      </w:pPr>
      <w:r>
        <w:rPr>
          <w:rStyle w:val="CommentReference"/>
        </w:rPr>
        <w:annotationRef/>
      </w:r>
      <w:r w:rsidRPr="00B85132">
        <w:rPr>
          <w:strike/>
        </w:rPr>
        <w:t>creation, replication, and recreation</w:t>
      </w:r>
    </w:p>
  </w:comment>
  <w:comment w:id="59" w:author="Busram" w:date="2009-05-15T16:34:00Z" w:initials="B">
    <w:p w:rsidR="00407DD6" w:rsidRPr="00C27CD9" w:rsidRDefault="00407DD6">
      <w:pPr>
        <w:pStyle w:val="CommentText"/>
        <w:rPr>
          <w:strike/>
        </w:rPr>
      </w:pPr>
      <w:r w:rsidRPr="00C27CD9">
        <w:rPr>
          <w:rStyle w:val="CommentReference"/>
          <w:strike/>
        </w:rPr>
        <w:annotationRef/>
      </w:r>
      <w:r w:rsidRPr="00C27CD9">
        <w:rPr>
          <w:strike/>
        </w:rPr>
        <w:t>of data</w:t>
      </w:r>
    </w:p>
  </w:comment>
  <w:comment w:id="60" w:author="Busram" w:date="2009-05-15T16:34:00Z" w:initials="B">
    <w:p w:rsidR="00407DD6" w:rsidRPr="00C27CD9" w:rsidRDefault="00407DD6">
      <w:pPr>
        <w:pStyle w:val="CommentText"/>
        <w:rPr>
          <w:strike/>
        </w:rPr>
      </w:pPr>
      <w:r w:rsidRPr="00C27CD9">
        <w:rPr>
          <w:rStyle w:val="CommentReference"/>
          <w:strike/>
        </w:rPr>
        <w:annotationRef/>
      </w:r>
      <w:r w:rsidRPr="00C27CD9">
        <w:rPr>
          <w:strike/>
        </w:rPr>
        <w:t>annually</w:t>
      </w:r>
    </w:p>
  </w:comment>
  <w:comment w:id="61" w:author="Busram" w:date="2009-05-15T16:34:00Z" w:initials="B">
    <w:p w:rsidR="00407DD6" w:rsidRPr="00C27CD9" w:rsidRDefault="00407DD6">
      <w:pPr>
        <w:pStyle w:val="CommentText"/>
        <w:rPr>
          <w:strike/>
        </w:rPr>
      </w:pPr>
      <w:r w:rsidRPr="00C27CD9">
        <w:rPr>
          <w:rStyle w:val="CommentReference"/>
          <w:strike/>
        </w:rPr>
        <w:annotationRef/>
      </w:r>
      <w:r w:rsidRPr="00C27CD9">
        <w:rPr>
          <w:strike/>
        </w:rPr>
        <w:t>within the next 5 years</w:t>
      </w:r>
    </w:p>
  </w:comment>
  <w:comment w:id="62" w:author="Busram" w:date="2009-05-15T16:34:00Z" w:initials="B">
    <w:p w:rsidR="00407DD6" w:rsidRPr="00C27CD9" w:rsidRDefault="00407DD6">
      <w:pPr>
        <w:pStyle w:val="CommentText"/>
        <w:rPr>
          <w:strike/>
        </w:rPr>
      </w:pPr>
      <w:r w:rsidRPr="00C27CD9">
        <w:rPr>
          <w:rStyle w:val="CommentReference"/>
          <w:strike/>
        </w:rPr>
        <w:annotationRef/>
      </w:r>
      <w:r w:rsidRPr="00C27CD9">
        <w:rPr>
          <w:strike/>
        </w:rPr>
        <w:t>transfer</w:t>
      </w:r>
    </w:p>
  </w:comment>
  <w:comment w:id="63" w:author="Busram" w:date="2009-05-10T23:24:00Z" w:initials="B">
    <w:p w:rsidR="00407DD6" w:rsidRDefault="00407DD6">
      <w:pPr>
        <w:pStyle w:val="CommentText"/>
      </w:pPr>
      <w:r>
        <w:rPr>
          <w:rStyle w:val="CommentReference"/>
        </w:rPr>
        <w:annotationRef/>
      </w:r>
      <w:r>
        <w:t>sounds redundant</w:t>
      </w:r>
    </w:p>
  </w:comment>
  <w:comment w:id="64" w:author="Busram" w:date="2009-05-15T15:03:00Z" w:initials="B">
    <w:p w:rsidR="00407DD6" w:rsidRPr="005C097F" w:rsidRDefault="00407DD6">
      <w:pPr>
        <w:pStyle w:val="CommentText"/>
        <w:rPr>
          <w:strike/>
        </w:rPr>
      </w:pPr>
      <w:r w:rsidRPr="005C097F">
        <w:rPr>
          <w:rStyle w:val="CommentReference"/>
          <w:strike/>
        </w:rPr>
        <w:annotationRef/>
      </w:r>
      <w:r w:rsidRPr="005C097F">
        <w:rPr>
          <w:strike/>
        </w:rPr>
        <w:t>STYLE: with?</w:t>
      </w:r>
    </w:p>
  </w:comment>
  <w:comment w:id="65" w:author="Busram" w:date="2009-05-15T12:57:00Z" w:initials="B">
    <w:p w:rsidR="00407DD6" w:rsidRPr="00B14B75" w:rsidRDefault="00407DD6">
      <w:pPr>
        <w:pStyle w:val="CommentText"/>
        <w:rPr>
          <w:strike/>
        </w:rPr>
      </w:pPr>
      <w:r>
        <w:rPr>
          <w:rStyle w:val="CommentReference"/>
        </w:rPr>
        <w:annotationRef/>
      </w:r>
      <w:r w:rsidRPr="00B14B75">
        <w:rPr>
          <w:strike/>
        </w:rPr>
        <w:t xml:space="preserve">the influence of these factors on overall infrstructure </w:t>
      </w:r>
    </w:p>
  </w:comment>
  <w:comment w:id="70" w:author="Busram" w:date="2009-05-15T16:30:00Z" w:initials="B">
    <w:p w:rsidR="00407DD6" w:rsidRPr="00C27CD9" w:rsidRDefault="00407DD6">
      <w:pPr>
        <w:pStyle w:val="CommentText"/>
        <w:rPr>
          <w:strike/>
        </w:rPr>
      </w:pPr>
      <w:r>
        <w:rPr>
          <w:rStyle w:val="CommentReference"/>
        </w:rPr>
        <w:annotationRef/>
      </w:r>
      <w:r w:rsidRPr="00C27CD9">
        <w:rPr>
          <w:strike/>
        </w:rPr>
        <w:t>This sentence sounds really complicated.  We can put a full stop here and we can start with a new sentence.</w:t>
      </w:r>
    </w:p>
  </w:comment>
  <w:comment w:id="71" w:author="Busram" w:date="2009-05-15T16:31:00Z" w:initials="B">
    <w:p w:rsidR="00407DD6" w:rsidRPr="00C27CD9" w:rsidRDefault="00407DD6">
      <w:pPr>
        <w:pStyle w:val="CommentText"/>
        <w:rPr>
          <w:strike/>
        </w:rPr>
      </w:pPr>
      <w:r w:rsidRPr="00C27CD9">
        <w:rPr>
          <w:rStyle w:val="CommentReference"/>
          <w:strike/>
        </w:rPr>
        <w:annotationRef/>
      </w:r>
      <w:r w:rsidRPr="00C27CD9">
        <w:rPr>
          <w:strike/>
        </w:rPr>
        <w:t>This led to</w:t>
      </w:r>
    </w:p>
  </w:comment>
  <w:comment w:id="72" w:author="Busram" w:date="2009-05-15T16:31:00Z" w:initials="B">
    <w:p w:rsidR="00407DD6" w:rsidRPr="00C27CD9" w:rsidRDefault="00407DD6">
      <w:pPr>
        <w:pStyle w:val="CommentText"/>
        <w:rPr>
          <w:strike/>
        </w:rPr>
      </w:pPr>
      <w:r w:rsidRPr="00C27CD9">
        <w:rPr>
          <w:rStyle w:val="CommentReference"/>
          <w:strike/>
        </w:rPr>
        <w:annotationRef/>
      </w:r>
      <w:r w:rsidRPr="00C27CD9">
        <w:rPr>
          <w:strike/>
        </w:rPr>
        <w:t>I think another sentence is better here... We can put a full stop and say : Computational and Data grid is the base ....</w:t>
      </w:r>
    </w:p>
  </w:comment>
  <w:comment w:id="73" w:author="Busram" w:date="2009-05-15T15:02:00Z" w:initials="B">
    <w:p w:rsidR="00407DD6" w:rsidRPr="005C097F" w:rsidRDefault="00407DD6">
      <w:pPr>
        <w:pStyle w:val="CommentText"/>
        <w:rPr>
          <w:strike/>
        </w:rPr>
      </w:pPr>
      <w:r w:rsidRPr="005C097F">
        <w:rPr>
          <w:rStyle w:val="CommentReference"/>
          <w:strike/>
        </w:rPr>
        <w:annotationRef/>
      </w:r>
      <w:r w:rsidRPr="005C097F">
        <w:rPr>
          <w:strike/>
        </w:rPr>
        <w:t>techniques</w:t>
      </w:r>
    </w:p>
  </w:comment>
  <w:comment w:id="74" w:author="Busram" w:date="2009-05-15T15:01:00Z" w:initials="B">
    <w:p w:rsidR="00407DD6" w:rsidRPr="00E35236" w:rsidRDefault="00407DD6">
      <w:pPr>
        <w:pStyle w:val="CommentText"/>
        <w:rPr>
          <w:strike/>
        </w:rPr>
      </w:pPr>
      <w:r w:rsidRPr="00E35236">
        <w:rPr>
          <w:rStyle w:val="CommentReference"/>
          <w:strike/>
        </w:rPr>
        <w:annotationRef/>
      </w:r>
      <w:r w:rsidRPr="00E35236">
        <w:rPr>
          <w:strike/>
        </w:rPr>
        <w:t>coupled with</w:t>
      </w:r>
    </w:p>
  </w:comment>
  <w:comment w:id="75" w:author="Busram" w:date="2009-05-15T15:01:00Z" w:initials="B">
    <w:p w:rsidR="00407DD6" w:rsidRPr="00E35236" w:rsidRDefault="00407DD6">
      <w:pPr>
        <w:pStyle w:val="CommentText"/>
        <w:rPr>
          <w:strike/>
        </w:rPr>
      </w:pPr>
      <w:r w:rsidRPr="00E35236">
        <w:rPr>
          <w:rStyle w:val="CommentReference"/>
          <w:strike/>
        </w:rPr>
        <w:annotationRef/>
      </w:r>
      <w:r w:rsidRPr="00E35236">
        <w:rPr>
          <w:strike/>
        </w:rPr>
        <w:t>these solutions are usually or almost all</w:t>
      </w:r>
    </w:p>
  </w:comment>
  <w:comment w:id="76" w:author="Busram" w:date="2009-05-15T15:00:00Z" w:initials="B">
    <w:p w:rsidR="00407DD6" w:rsidRPr="00E35236" w:rsidRDefault="00407DD6">
      <w:pPr>
        <w:pStyle w:val="CommentText"/>
        <w:rPr>
          <w:strike/>
        </w:rPr>
      </w:pPr>
      <w:r w:rsidRPr="00E35236">
        <w:rPr>
          <w:rStyle w:val="CommentReference"/>
          <w:strike/>
        </w:rPr>
        <w:annotationRef/>
      </w:r>
      <w:r w:rsidRPr="00E35236">
        <w:rPr>
          <w:strike/>
        </w:rPr>
        <w:t>STYLE: "To its disadvantages such as" sounds redundant, we may list what is vulnerable  right away. .   .. then vulnerable to central server failure...</w:t>
      </w:r>
    </w:p>
  </w:comment>
  <w:comment w:id="77" w:author="Busram" w:date="2009-05-15T15:00:00Z" w:initials="B">
    <w:p w:rsidR="00407DD6" w:rsidRPr="00E35236" w:rsidRDefault="00407DD6">
      <w:pPr>
        <w:pStyle w:val="CommentText"/>
        <w:rPr>
          <w:strike/>
        </w:rPr>
      </w:pPr>
      <w:r w:rsidRPr="00E35236">
        <w:rPr>
          <w:rStyle w:val="CommentReference"/>
          <w:strike/>
        </w:rPr>
        <w:annotationRef/>
      </w:r>
      <w:r w:rsidRPr="00E35236">
        <w:rPr>
          <w:strike/>
        </w:rPr>
        <w:t>STYLE: "take into consideration" can be simply replaced by " consider"</w:t>
      </w:r>
    </w:p>
  </w:comment>
  <w:comment w:id="78" w:author="Busram" w:date="2009-04-28T22:52:00Z" w:initials="B">
    <w:p w:rsidR="00407DD6" w:rsidRDefault="00407DD6">
      <w:pPr>
        <w:pStyle w:val="CommentText"/>
      </w:pPr>
      <w:r>
        <w:rPr>
          <w:rStyle w:val="CommentReference"/>
        </w:rPr>
        <w:annotationRef/>
      </w:r>
      <w:r>
        <w:t>STYLE: seriously sounds redundant here</w:t>
      </w:r>
    </w:p>
  </w:comment>
  <w:comment w:id="79" w:author="Busram" w:date="2009-05-10T23:36:00Z" w:initials="B">
    <w:p w:rsidR="00407DD6" w:rsidRDefault="00407DD6">
      <w:pPr>
        <w:pStyle w:val="CommentText"/>
      </w:pPr>
      <w:r>
        <w:rPr>
          <w:rStyle w:val="CommentReference"/>
        </w:rPr>
        <w:annotationRef/>
      </w:r>
    </w:p>
  </w:comment>
  <w:comment w:id="80" w:author="Busram" w:date="2009-05-15T14:07:00Z" w:initials="B">
    <w:p w:rsidR="00407DD6" w:rsidRPr="00421EB2" w:rsidRDefault="00407DD6">
      <w:pPr>
        <w:pStyle w:val="CommentText"/>
        <w:rPr>
          <w:strike/>
        </w:rPr>
      </w:pPr>
      <w:r w:rsidRPr="00421EB2">
        <w:rPr>
          <w:rStyle w:val="CommentReference"/>
          <w:strike/>
        </w:rPr>
        <w:annotationRef/>
      </w:r>
      <w:r w:rsidRPr="00421EB2">
        <w:rPr>
          <w:strike/>
        </w:rPr>
        <w:t>and</w:t>
      </w:r>
    </w:p>
  </w:comment>
  <w:comment w:id="81" w:author="Busram" w:date="2009-05-15T14:07:00Z" w:initials="B">
    <w:p w:rsidR="00407DD6" w:rsidRPr="00421EB2" w:rsidRDefault="00407DD6">
      <w:pPr>
        <w:pStyle w:val="CommentText"/>
        <w:rPr>
          <w:strike/>
        </w:rPr>
      </w:pPr>
      <w:r w:rsidRPr="00421EB2">
        <w:rPr>
          <w:rStyle w:val="CommentReference"/>
          <w:strike/>
        </w:rPr>
        <w:annotationRef/>
      </w:r>
      <w:r w:rsidRPr="00421EB2">
        <w:rPr>
          <w:strike/>
        </w:rPr>
        <w:t>requiring minimum administrator efforts</w:t>
      </w:r>
    </w:p>
  </w:comment>
  <w:comment w:id="82" w:author="Busram" w:date="2009-05-15T14:07:00Z" w:initials="B">
    <w:p w:rsidR="00407DD6" w:rsidRPr="00421EB2" w:rsidRDefault="00407DD6">
      <w:pPr>
        <w:pStyle w:val="CommentText"/>
        <w:rPr>
          <w:strike/>
        </w:rPr>
      </w:pPr>
      <w:r>
        <w:rPr>
          <w:rStyle w:val="CommentReference"/>
        </w:rPr>
        <w:annotationRef/>
      </w:r>
      <w:r w:rsidRPr="00421EB2">
        <w:rPr>
          <w:strike/>
        </w:rPr>
        <w:t>lack</w:t>
      </w:r>
    </w:p>
  </w:comment>
  <w:comment w:id="84" w:author="Busram" w:date="2009-05-15T14:07:00Z" w:initials="B">
    <w:p w:rsidR="00407DD6" w:rsidRPr="00421EB2" w:rsidRDefault="00407DD6">
      <w:pPr>
        <w:pStyle w:val="CommentText"/>
        <w:rPr>
          <w:strike/>
        </w:rPr>
      </w:pPr>
      <w:r w:rsidRPr="00421EB2">
        <w:rPr>
          <w:rStyle w:val="CommentReference"/>
          <w:strike/>
        </w:rPr>
        <w:annotationRef/>
      </w:r>
      <w:r w:rsidRPr="00421EB2">
        <w:rPr>
          <w:strike/>
        </w:rPr>
        <w:t>transfer</w:t>
      </w:r>
    </w:p>
  </w:comment>
  <w:comment w:id="85" w:author="Busram" w:date="2009-05-10T23:40:00Z" w:initials="B">
    <w:p w:rsidR="00407DD6" w:rsidRDefault="00407DD6">
      <w:pPr>
        <w:pStyle w:val="CommentText"/>
      </w:pPr>
      <w:r>
        <w:rPr>
          <w:rStyle w:val="CommentReference"/>
        </w:rPr>
        <w:annotationRef/>
      </w:r>
      <w:r>
        <w:t>sounds redundant</w:t>
      </w:r>
    </w:p>
  </w:comment>
  <w:comment w:id="86" w:author="Busram" w:date="2009-05-15T14:21:00Z" w:initials="B">
    <w:p w:rsidR="00407DD6" w:rsidRPr="005B5882" w:rsidRDefault="00407DD6">
      <w:pPr>
        <w:pStyle w:val="CommentText"/>
        <w:rPr>
          <w:strike/>
        </w:rPr>
      </w:pPr>
      <w:r w:rsidRPr="005B5882">
        <w:rPr>
          <w:rStyle w:val="CommentReference"/>
          <w:strike/>
        </w:rPr>
        <w:annotationRef/>
      </w:r>
      <w:r w:rsidRPr="005B5882">
        <w:rPr>
          <w:strike/>
        </w:rPr>
        <w:t>Only a few organizations</w:t>
      </w:r>
    </w:p>
  </w:comment>
  <w:comment w:id="87" w:author="Busram" w:date="2009-05-15T14:21:00Z" w:initials="B">
    <w:p w:rsidR="00407DD6" w:rsidRPr="005B5882" w:rsidRDefault="00407DD6">
      <w:pPr>
        <w:pStyle w:val="CommentText"/>
        <w:rPr>
          <w:strike/>
        </w:rPr>
      </w:pPr>
      <w:r w:rsidRPr="005B5882">
        <w:rPr>
          <w:rStyle w:val="CommentReference"/>
          <w:strike/>
        </w:rPr>
        <w:annotationRef/>
      </w:r>
      <w:r w:rsidRPr="005B5882">
        <w:rPr>
          <w:strike/>
        </w:rPr>
        <w:t>almost all of them</w:t>
      </w:r>
    </w:p>
  </w:comment>
  <w:comment w:id="88" w:author="Busram" w:date="2009-05-15T14:21:00Z" w:initials="B">
    <w:p w:rsidR="00407DD6" w:rsidRPr="005B5882" w:rsidRDefault="00407DD6">
      <w:pPr>
        <w:pStyle w:val="CommentText"/>
        <w:rPr>
          <w:strike/>
        </w:rPr>
      </w:pPr>
      <w:r w:rsidRPr="005B5882">
        <w:rPr>
          <w:rStyle w:val="CommentReference"/>
          <w:strike/>
        </w:rPr>
        <w:annotationRef/>
      </w:r>
      <w:r w:rsidRPr="005B5882">
        <w:rPr>
          <w:strike/>
        </w:rPr>
        <w:t>desire</w:t>
      </w:r>
    </w:p>
  </w:comment>
  <w:comment w:id="89" w:author="Busram" w:date="2009-05-10T23:47:00Z" w:initials="B">
    <w:p w:rsidR="00407DD6" w:rsidRDefault="00407DD6">
      <w:pPr>
        <w:pStyle w:val="CommentText"/>
      </w:pPr>
      <w:r>
        <w:rPr>
          <w:rStyle w:val="CommentReference"/>
        </w:rPr>
        <w:annotationRef/>
      </w:r>
      <w:r>
        <w:t>sounds redundant</w:t>
      </w:r>
    </w:p>
  </w:comment>
  <w:comment w:id="90" w:author="Busram" w:date="2009-05-10T23:47:00Z" w:initials="B">
    <w:p w:rsidR="00407DD6" w:rsidRDefault="00407DD6">
      <w:pPr>
        <w:pStyle w:val="CommentText"/>
      </w:pPr>
      <w:r>
        <w:rPr>
          <w:rStyle w:val="CommentReference"/>
        </w:rPr>
        <w:annotationRef/>
      </w:r>
      <w:r>
        <w:t>sounds redundant</w:t>
      </w:r>
    </w:p>
  </w:comment>
  <w:comment w:id="91" w:author="Busram" w:date="2009-05-15T14:20:00Z" w:initials="B">
    <w:p w:rsidR="00407DD6" w:rsidRPr="00122831" w:rsidRDefault="00407DD6">
      <w:pPr>
        <w:pStyle w:val="CommentText"/>
        <w:rPr>
          <w:strike/>
        </w:rPr>
      </w:pPr>
      <w:r w:rsidRPr="00122831">
        <w:rPr>
          <w:rStyle w:val="CommentReference"/>
          <w:strike/>
        </w:rPr>
        <w:annotationRef/>
      </w:r>
      <w:r w:rsidRPr="00122831">
        <w:rPr>
          <w:strike/>
        </w:rPr>
        <w:t>STYLE: most?</w:t>
      </w:r>
    </w:p>
  </w:comment>
  <w:comment w:id="92" w:author="Busram" w:date="2009-05-15T14:20:00Z" w:initials="B">
    <w:p w:rsidR="00407DD6" w:rsidRPr="00122831" w:rsidRDefault="00407DD6">
      <w:pPr>
        <w:pStyle w:val="CommentText"/>
        <w:rPr>
          <w:strike/>
        </w:rPr>
      </w:pPr>
      <w:r w:rsidRPr="00122831">
        <w:rPr>
          <w:rStyle w:val="CommentReference"/>
          <w:strike/>
        </w:rPr>
        <w:annotationRef/>
      </w:r>
      <w:r w:rsidRPr="00122831">
        <w:rPr>
          <w:strike/>
        </w:rPr>
        <w:t>GRAMMER: Communities</w:t>
      </w:r>
    </w:p>
  </w:comment>
  <w:comment w:id="100" w:author="Busram" w:date="2009-05-10T23:49:00Z" w:initials="B">
    <w:p w:rsidR="00407DD6" w:rsidRDefault="00407DD6">
      <w:pPr>
        <w:pStyle w:val="CommentText"/>
      </w:pPr>
      <w:r>
        <w:rPr>
          <w:rStyle w:val="CommentReference"/>
        </w:rPr>
        <w:annotationRef/>
      </w:r>
      <w:r>
        <w:t>sounds redundant</w:t>
      </w:r>
    </w:p>
  </w:comment>
  <w:comment w:id="99" w:author="Busram" w:date="2009-05-15T14:20:00Z" w:initials="B">
    <w:p w:rsidR="00407DD6" w:rsidRPr="00122831" w:rsidRDefault="00407DD6">
      <w:pPr>
        <w:pStyle w:val="CommentText"/>
        <w:rPr>
          <w:strike/>
        </w:rPr>
      </w:pPr>
      <w:r w:rsidRPr="00122831">
        <w:rPr>
          <w:rStyle w:val="CommentReference"/>
          <w:strike/>
        </w:rPr>
        <w:annotationRef/>
      </w:r>
      <w:r w:rsidRPr="00122831">
        <w:rPr>
          <w:strike/>
        </w:rPr>
        <w:t>STYLE: We describe the design and implementation of a peer-to-peer based high performance data transfer system architecture...</w:t>
      </w:r>
    </w:p>
  </w:comment>
  <w:comment w:id="101" w:author="Busram" w:date="2009-05-15T14:20:00Z" w:initials="B">
    <w:p w:rsidR="00407DD6" w:rsidRPr="00122831" w:rsidRDefault="00407DD6">
      <w:pPr>
        <w:pStyle w:val="CommentText"/>
        <w:rPr>
          <w:strike/>
        </w:rPr>
      </w:pPr>
      <w:r w:rsidRPr="00122831">
        <w:rPr>
          <w:rStyle w:val="CommentReference"/>
          <w:strike/>
        </w:rPr>
        <w:annotationRef/>
      </w:r>
      <w:r w:rsidRPr="00122831">
        <w:rPr>
          <w:strike/>
        </w:rPr>
        <w:t>and</w:t>
      </w:r>
    </w:p>
  </w:comment>
  <w:comment w:id="119"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a</w:t>
      </w:r>
    </w:p>
  </w:comment>
  <w:comment w:id="120"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capitalization</w:t>
      </w:r>
    </w:p>
  </w:comment>
  <w:comment w:id="121"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the</w:t>
      </w:r>
    </w:p>
  </w:comment>
  <w:comment w:id="124"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or</w:t>
      </w:r>
    </w:p>
  </w:comment>
  <w:comment w:id="127"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GRAMMER: Scientific environment?</w:t>
      </w:r>
    </w:p>
  </w:comment>
  <w:comment w:id="130"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STYLE: Did we give the explanations of these abbreviations before?</w:t>
      </w:r>
    </w:p>
  </w:comment>
  <w:comment w:id="131" w:author="Busram" w:date="2009-05-15T14:19:00Z" w:initials="B">
    <w:p w:rsidR="00407DD6" w:rsidRPr="00122831" w:rsidRDefault="00407DD6" w:rsidP="00122831">
      <w:pPr>
        <w:pStyle w:val="CommentText"/>
        <w:rPr>
          <w:strike/>
        </w:rPr>
      </w:pPr>
      <w:r w:rsidRPr="00122831">
        <w:rPr>
          <w:rStyle w:val="CommentReference"/>
          <w:strike/>
        </w:rPr>
        <w:annotationRef/>
      </w:r>
      <w:r w:rsidRPr="00122831">
        <w:rPr>
          <w:strike/>
        </w:rPr>
        <w:t>STYLE: It misght be better if we can sey what we mean by IT.</w:t>
      </w:r>
    </w:p>
  </w:comment>
  <w:comment w:id="132"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GRAMMER: missing "the"?</w:t>
      </w:r>
    </w:p>
  </w:comment>
  <w:comment w:id="135" w:author="Busram" w:date="2009-05-15T14:19:00Z" w:initials="B">
    <w:p w:rsidR="00407DD6" w:rsidRPr="00122831" w:rsidRDefault="00407DD6">
      <w:pPr>
        <w:pStyle w:val="CommentText"/>
        <w:rPr>
          <w:strike/>
        </w:rPr>
      </w:pPr>
      <w:r w:rsidRPr="00122831">
        <w:rPr>
          <w:rStyle w:val="CommentReference"/>
          <w:strike/>
        </w:rPr>
        <w:annotationRef/>
      </w:r>
      <w:r w:rsidRPr="00122831">
        <w:rPr>
          <w:strike/>
        </w:rPr>
        <w:t>most</w:t>
      </w:r>
    </w:p>
  </w:comment>
  <w:comment w:id="138" w:author="Busram" w:date="2009-05-15T14:18:00Z" w:initials="B">
    <w:p w:rsidR="00407DD6" w:rsidRPr="00122831" w:rsidRDefault="00407DD6">
      <w:pPr>
        <w:pStyle w:val="CommentText"/>
        <w:rPr>
          <w:strike/>
        </w:rPr>
      </w:pPr>
      <w:r w:rsidRPr="00122831">
        <w:rPr>
          <w:rStyle w:val="CommentReference"/>
          <w:strike/>
        </w:rPr>
        <w:annotationRef/>
      </w:r>
      <w:r w:rsidRPr="00122831">
        <w:rPr>
          <w:strike/>
        </w:rPr>
        <w:t>the</w:t>
      </w:r>
    </w:p>
  </w:comment>
  <w:comment w:id="139" w:author="Busram" w:date="2009-05-15T14:18:00Z" w:initials="B">
    <w:p w:rsidR="00407DD6" w:rsidRPr="00122831" w:rsidRDefault="00407DD6">
      <w:pPr>
        <w:pStyle w:val="CommentText"/>
        <w:rPr>
          <w:strike/>
        </w:rPr>
      </w:pPr>
      <w:r w:rsidRPr="00122831">
        <w:rPr>
          <w:rStyle w:val="CommentReference"/>
          <w:strike/>
        </w:rPr>
        <w:annotationRef/>
      </w:r>
      <w:r w:rsidRPr="00122831">
        <w:rPr>
          <w:strike/>
        </w:rPr>
        <w:t>collaborative</w:t>
      </w:r>
    </w:p>
  </w:comment>
  <w:comment w:id="140" w:author="Busram" w:date="2009-05-15T14:18:00Z" w:initials="B">
    <w:p w:rsidR="00407DD6" w:rsidRPr="00122831" w:rsidRDefault="00407DD6">
      <w:pPr>
        <w:pStyle w:val="CommentText"/>
        <w:rPr>
          <w:strike/>
        </w:rPr>
      </w:pPr>
      <w:r>
        <w:rPr>
          <w:rStyle w:val="CommentReference"/>
        </w:rPr>
        <w:annotationRef/>
      </w:r>
      <w:r w:rsidRPr="00122831">
        <w:rPr>
          <w:strike/>
        </w:rPr>
        <w:t>investigate</w:t>
      </w:r>
    </w:p>
  </w:comment>
  <w:comment w:id="151" w:author="." w:date="2009-05-16T20:44:00Z" w:initials="AK">
    <w:p w:rsidR="00407DD6" w:rsidRDefault="00407DD6">
      <w:pPr>
        <w:pStyle w:val="CommentText"/>
      </w:pPr>
      <w:r>
        <w:rPr>
          <w:rStyle w:val="CommentReference"/>
        </w:rPr>
        <w:annotationRef/>
      </w:r>
      <w:r>
        <w:t>Chapter’s number should be capital or lower-case?</w:t>
      </w:r>
    </w:p>
  </w:comment>
  <w:comment w:id="154" w:author="Busram" w:date="2009-05-15T14:22:00Z" w:initials="B">
    <w:p w:rsidR="00407DD6" w:rsidRPr="005B5882" w:rsidRDefault="00407DD6">
      <w:pPr>
        <w:pStyle w:val="CommentText"/>
        <w:rPr>
          <w:strike/>
        </w:rPr>
      </w:pPr>
      <w:r w:rsidRPr="005B5882">
        <w:rPr>
          <w:rStyle w:val="CommentReference"/>
          <w:strike/>
        </w:rPr>
        <w:annotationRef/>
      </w:r>
      <w:r w:rsidRPr="005B5882">
        <w:rPr>
          <w:strike/>
        </w:rPr>
        <w:t>data transfer</w:t>
      </w:r>
    </w:p>
  </w:comment>
  <w:comment w:id="155" w:author="Busram" w:date="2009-05-11T00:14:00Z" w:initials="B">
    <w:p w:rsidR="00407DD6" w:rsidRDefault="00407DD6">
      <w:pPr>
        <w:pStyle w:val="CommentText"/>
      </w:pPr>
      <w:r>
        <w:rPr>
          <w:rStyle w:val="CommentReference"/>
        </w:rPr>
        <w:annotationRef/>
      </w:r>
      <w:r>
        <w:t>can be maintained</w:t>
      </w:r>
    </w:p>
  </w:comment>
  <w:comment w:id="158" w:author="Busram" w:date="2009-05-15T14:47:00Z" w:initials="B">
    <w:p w:rsidR="00407DD6" w:rsidRPr="009E420E" w:rsidRDefault="00407DD6">
      <w:pPr>
        <w:pStyle w:val="CommentText"/>
        <w:rPr>
          <w:strike/>
        </w:rPr>
      </w:pPr>
      <w:r>
        <w:rPr>
          <w:rStyle w:val="CommentReference"/>
        </w:rPr>
        <w:annotationRef/>
      </w:r>
      <w:r w:rsidRPr="009E420E">
        <w:rPr>
          <w:strike/>
        </w:rPr>
        <w:t>capitalization</w:t>
      </w:r>
    </w:p>
  </w:comment>
  <w:comment w:id="159" w:author="Busram" w:date="2009-05-15T14:47:00Z" w:initials="B">
    <w:p w:rsidR="00407DD6" w:rsidRPr="009E420E" w:rsidRDefault="00407DD6">
      <w:pPr>
        <w:pStyle w:val="CommentText"/>
        <w:rPr>
          <w:strike/>
        </w:rPr>
      </w:pPr>
      <w:r w:rsidRPr="009E420E">
        <w:rPr>
          <w:rStyle w:val="CommentReference"/>
          <w:strike/>
        </w:rPr>
        <w:annotationRef/>
      </w:r>
      <w:r w:rsidRPr="009E420E">
        <w:rPr>
          <w:strike/>
        </w:rPr>
        <w:t>capitalization</w:t>
      </w:r>
    </w:p>
  </w:comment>
  <w:comment w:id="164" w:author="Busram" w:date="2009-05-15T14:50:00Z" w:initials="B">
    <w:p w:rsidR="00407DD6" w:rsidRPr="009E420E" w:rsidRDefault="00407DD6">
      <w:pPr>
        <w:pStyle w:val="CommentText"/>
        <w:rPr>
          <w:strike/>
        </w:rPr>
      </w:pPr>
      <w:r>
        <w:rPr>
          <w:rStyle w:val="CommentReference"/>
        </w:rPr>
        <w:annotationRef/>
      </w:r>
      <w:r w:rsidRPr="009E420E">
        <w:rPr>
          <w:strike/>
        </w:rPr>
        <w:t>comma</w:t>
      </w:r>
    </w:p>
  </w:comment>
  <w:comment w:id="165" w:author="Busram" w:date="2009-05-15T14:50:00Z" w:initials="B">
    <w:p w:rsidR="00407DD6" w:rsidRPr="009E420E" w:rsidRDefault="00407DD6">
      <w:pPr>
        <w:pStyle w:val="CommentText"/>
        <w:rPr>
          <w:strike/>
        </w:rPr>
      </w:pPr>
      <w:r w:rsidRPr="009E420E">
        <w:rPr>
          <w:rStyle w:val="CommentReference"/>
          <w:strike/>
        </w:rPr>
        <w:annotationRef/>
      </w:r>
      <w:r w:rsidRPr="009E420E">
        <w:rPr>
          <w:strike/>
        </w:rPr>
        <w:t>capitalization</w:t>
      </w:r>
    </w:p>
  </w:comment>
  <w:comment w:id="166" w:author="Busram" w:date="2009-05-15T14:50:00Z" w:initials="B">
    <w:p w:rsidR="00407DD6" w:rsidRDefault="00407DD6">
      <w:pPr>
        <w:pStyle w:val="CommentText"/>
      </w:pPr>
      <w:r>
        <w:rPr>
          <w:rStyle w:val="CommentReference"/>
        </w:rPr>
        <w:annotationRef/>
      </w:r>
      <w:r w:rsidRPr="009E420E">
        <w:rPr>
          <w:strike/>
        </w:rPr>
        <w:t>schemes</w:t>
      </w:r>
      <w:r>
        <w:t>?</w:t>
      </w:r>
    </w:p>
  </w:comment>
  <w:comment w:id="169" w:author="Busram" w:date="2009-05-15T14:53:00Z" w:initials="B">
    <w:p w:rsidR="00407DD6" w:rsidRPr="00E35236" w:rsidRDefault="00407DD6">
      <w:pPr>
        <w:pStyle w:val="CommentText"/>
        <w:rPr>
          <w:strike/>
        </w:rPr>
      </w:pPr>
      <w:r w:rsidRPr="00E35236">
        <w:rPr>
          <w:rStyle w:val="CommentReference"/>
          <w:strike/>
        </w:rPr>
        <w:annotationRef/>
      </w:r>
      <w:r w:rsidRPr="00E35236">
        <w:rPr>
          <w:strike/>
        </w:rPr>
        <w:t>and</w:t>
      </w:r>
    </w:p>
  </w:comment>
  <w:comment w:id="170" w:author="Busram" w:date="2009-05-15T14:52:00Z" w:initials="B">
    <w:p w:rsidR="00407DD6" w:rsidRPr="00E35236" w:rsidRDefault="00407DD6">
      <w:pPr>
        <w:pStyle w:val="CommentText"/>
        <w:rPr>
          <w:strike/>
        </w:rPr>
      </w:pPr>
      <w:r w:rsidRPr="00E35236">
        <w:rPr>
          <w:rStyle w:val="CommentReference"/>
          <w:strike/>
        </w:rPr>
        <w:annotationRef/>
      </w:r>
      <w:r w:rsidRPr="00E35236">
        <w:rPr>
          <w:strike/>
        </w:rPr>
        <w:t>to</w:t>
      </w:r>
    </w:p>
  </w:comment>
  <w:comment w:id="171" w:author="Busram" w:date="2009-05-15T14:52:00Z" w:initials="B">
    <w:p w:rsidR="00407DD6" w:rsidRPr="00E35236" w:rsidRDefault="00407DD6">
      <w:pPr>
        <w:pStyle w:val="CommentText"/>
        <w:rPr>
          <w:strike/>
        </w:rPr>
      </w:pPr>
      <w:r w:rsidRPr="00E35236">
        <w:rPr>
          <w:rStyle w:val="CommentReference"/>
          <w:strike/>
        </w:rPr>
        <w:annotationRef/>
      </w:r>
      <w:r w:rsidRPr="00E35236">
        <w:rPr>
          <w:strike/>
        </w:rPr>
        <w:t>proves to be useful</w:t>
      </w:r>
    </w:p>
  </w:comment>
  <w:comment w:id="172" w:author="Busram" w:date="2009-05-15T14:52:00Z" w:initials="B">
    <w:p w:rsidR="00407DD6" w:rsidRPr="00E35236" w:rsidRDefault="00407DD6">
      <w:pPr>
        <w:pStyle w:val="CommentText"/>
        <w:rPr>
          <w:strike/>
        </w:rPr>
      </w:pPr>
      <w:r w:rsidRPr="00E35236">
        <w:rPr>
          <w:rStyle w:val="CommentReference"/>
          <w:strike/>
        </w:rPr>
        <w:annotationRef/>
      </w:r>
      <w:r w:rsidRPr="00E35236">
        <w:rPr>
          <w:strike/>
        </w:rPr>
        <w:t>what the limits of the system are</w:t>
      </w:r>
    </w:p>
  </w:comment>
  <w:comment w:id="175" w:author="Busram" w:date="2009-05-15T14:52:00Z" w:initials="B">
    <w:p w:rsidR="00407DD6" w:rsidRPr="00E35236" w:rsidRDefault="00407DD6">
      <w:pPr>
        <w:pStyle w:val="CommentText"/>
        <w:rPr>
          <w:strike/>
        </w:rPr>
      </w:pPr>
      <w:r w:rsidRPr="00E35236">
        <w:rPr>
          <w:rStyle w:val="CommentReference"/>
          <w:strike/>
        </w:rPr>
        <w:annotationRef/>
      </w:r>
      <w:r w:rsidRPr="00E35236">
        <w:rPr>
          <w:strike/>
        </w:rPr>
        <w:t>capitalization</w:t>
      </w:r>
    </w:p>
  </w:comment>
  <w:comment w:id="176" w:author="Busram" w:date="2009-05-15T14:52:00Z" w:initials="B">
    <w:p w:rsidR="00407DD6" w:rsidRPr="00E35236" w:rsidRDefault="00407DD6">
      <w:pPr>
        <w:pStyle w:val="CommentText"/>
        <w:rPr>
          <w:strike/>
        </w:rPr>
      </w:pPr>
      <w:r w:rsidRPr="00E35236">
        <w:rPr>
          <w:rStyle w:val="CommentReference"/>
          <w:strike/>
        </w:rPr>
        <w:annotationRef/>
      </w:r>
      <w:r w:rsidRPr="00E35236">
        <w:rPr>
          <w:strike/>
        </w:rPr>
        <w:t>comma</w:t>
      </w:r>
    </w:p>
  </w:comment>
  <w:comment w:id="177" w:author="Busram" w:date="2009-05-15T14:52:00Z" w:initials="B">
    <w:p w:rsidR="00407DD6" w:rsidRPr="00E35236" w:rsidRDefault="00407DD6">
      <w:pPr>
        <w:pStyle w:val="CommentText"/>
        <w:rPr>
          <w:strike/>
        </w:rPr>
      </w:pPr>
      <w:r w:rsidRPr="00E35236">
        <w:rPr>
          <w:rStyle w:val="CommentReference"/>
          <w:strike/>
        </w:rPr>
        <w:annotationRef/>
      </w:r>
      <w:r w:rsidRPr="00E35236">
        <w:rPr>
          <w:strike/>
        </w:rPr>
        <w:t>sounds redundant</w:t>
      </w:r>
    </w:p>
  </w:comment>
  <w:comment w:id="724" w:author="kemal" w:date="2009-05-30T03:25:00Z" w:initials="k">
    <w:p w:rsidR="00407DD6" w:rsidRPr="00902D0D" w:rsidRDefault="00407DD6" w:rsidP="00AD5E05">
      <w:pPr>
        <w:pStyle w:val="CommentText"/>
        <w:rPr>
          <w:strike/>
        </w:rPr>
      </w:pPr>
      <w:r w:rsidRPr="00902D0D">
        <w:rPr>
          <w:rStyle w:val="CommentReference"/>
          <w:strike/>
        </w:rPr>
        <w:annotationRef/>
      </w:r>
      <w:r w:rsidRPr="00902D0D">
        <w:rPr>
          <w:strike/>
        </w:rPr>
        <w:t>Transfer, (but I see you use transferring everywhere, this word is new to me)</w:t>
      </w:r>
    </w:p>
  </w:comment>
  <w:comment w:id="725" w:author="kemal" w:date="2009-05-30T03:25:00Z" w:initials="k">
    <w:p w:rsidR="00407DD6" w:rsidRPr="00574F7F" w:rsidRDefault="00407DD6" w:rsidP="00AD5E05">
      <w:pPr>
        <w:pStyle w:val="CommentText"/>
        <w:rPr>
          <w:strike/>
        </w:rPr>
      </w:pPr>
      <w:r>
        <w:rPr>
          <w:rStyle w:val="CommentReference"/>
        </w:rPr>
        <w:annotationRef/>
      </w:r>
      <w:r w:rsidRPr="00574F7F">
        <w:rPr>
          <w:strike/>
        </w:rPr>
        <w:t>This sentence is too long. I tried to offer a better one, but could not do it. Break up the sentence. Otherwise hard to follow.</w:t>
      </w:r>
    </w:p>
  </w:comment>
  <w:comment w:id="727" w:author="kemal" w:date="2009-05-16T18:58:00Z" w:initials="k">
    <w:p w:rsidR="00407DD6" w:rsidRPr="00574F7F" w:rsidRDefault="00407DD6">
      <w:pPr>
        <w:pStyle w:val="CommentText"/>
        <w:rPr>
          <w:strike/>
        </w:rPr>
      </w:pPr>
      <w:r>
        <w:rPr>
          <w:rStyle w:val="CommentReference"/>
        </w:rPr>
        <w:annotationRef/>
      </w:r>
      <w:r w:rsidRPr="00574F7F">
        <w:rPr>
          <w:strike/>
        </w:rPr>
        <w:t>This sentence is too long. I tried to offer a better one, but could not do it. Break up the sentence. Otherwise hard to follow.</w:t>
      </w:r>
    </w:p>
  </w:comment>
  <w:comment w:id="733" w:author="kemal" w:date="2009-05-07T21:08:00Z" w:initials="k">
    <w:p w:rsidR="00407DD6" w:rsidRDefault="00407DD6">
      <w:pPr>
        <w:pStyle w:val="CommentText"/>
      </w:pPr>
      <w:r>
        <w:rPr>
          <w:rStyle w:val="CommentReference"/>
        </w:rPr>
        <w:annotationRef/>
      </w:r>
    </w:p>
  </w:comment>
  <w:comment w:id="734" w:author="kemal" w:date="2009-05-16T15:01:00Z" w:initials="k">
    <w:p w:rsidR="00407DD6" w:rsidRPr="00CE32F8" w:rsidRDefault="00407DD6">
      <w:pPr>
        <w:pStyle w:val="CommentText"/>
        <w:rPr>
          <w:strike/>
        </w:rPr>
      </w:pPr>
      <w:r w:rsidRPr="00CE32F8">
        <w:rPr>
          <w:rStyle w:val="CommentReference"/>
          <w:strike/>
        </w:rPr>
        <w:annotationRef/>
      </w:r>
      <w:r w:rsidRPr="00CE32F8">
        <w:rPr>
          <w:strike/>
        </w:rPr>
        <w:t>We  perform a detailed analysis of low level and ….</w:t>
      </w:r>
    </w:p>
  </w:comment>
  <w:comment w:id="742" w:author="kemal" w:date="2009-05-16T15:01:00Z" w:initials="k">
    <w:p w:rsidR="00407DD6" w:rsidRPr="00CE32F8" w:rsidRDefault="00407DD6">
      <w:pPr>
        <w:pStyle w:val="CommentText"/>
        <w:rPr>
          <w:strike/>
        </w:rPr>
      </w:pPr>
      <w:r w:rsidRPr="00CE32F8">
        <w:rPr>
          <w:rStyle w:val="CommentReference"/>
          <w:strike/>
        </w:rPr>
        <w:annotationRef/>
      </w:r>
      <w:r w:rsidRPr="00CE32F8">
        <w:rPr>
          <w:strike/>
        </w:rPr>
        <w:t>Implementations.</w:t>
      </w:r>
    </w:p>
  </w:comment>
  <w:comment w:id="753" w:author="kemal" w:date="2009-05-16T15:01:00Z" w:initials="k">
    <w:p w:rsidR="00407DD6" w:rsidRPr="00CE32F8" w:rsidRDefault="00407DD6">
      <w:pPr>
        <w:pStyle w:val="CommentText"/>
        <w:rPr>
          <w:strike/>
        </w:rPr>
      </w:pPr>
      <w:r w:rsidRPr="00CE32F8">
        <w:rPr>
          <w:rStyle w:val="CommentReference"/>
          <w:strike/>
        </w:rPr>
        <w:annotationRef/>
      </w:r>
      <w:r w:rsidRPr="00CE32F8">
        <w:rPr>
          <w:strike/>
        </w:rPr>
        <w:t>As a very ….</w:t>
      </w:r>
    </w:p>
  </w:comment>
  <w:comment w:id="762" w:author="kemal" w:date="2009-05-07T21:20:00Z" w:initials="k">
    <w:p w:rsidR="00407DD6" w:rsidRDefault="00407DD6">
      <w:pPr>
        <w:pStyle w:val="CommentText"/>
      </w:pPr>
      <w:r>
        <w:rPr>
          <w:rStyle w:val="CommentReference"/>
        </w:rPr>
        <w:annotationRef/>
      </w:r>
      <w:r>
        <w:t>it is not clear what “one” represent. The dat or the client. Specifically mention.</w:t>
      </w:r>
    </w:p>
  </w:comment>
  <w:comment w:id="767" w:author="kemal" w:date="2009-05-16T18:15:00Z" w:initials="k">
    <w:p w:rsidR="00407DD6" w:rsidRPr="005042B3" w:rsidRDefault="00407DD6">
      <w:pPr>
        <w:pStyle w:val="CommentText"/>
        <w:rPr>
          <w:strike/>
        </w:rPr>
      </w:pPr>
      <w:r w:rsidRPr="005042B3">
        <w:rPr>
          <w:rStyle w:val="CommentReference"/>
          <w:strike/>
        </w:rPr>
        <w:annotationRef/>
      </w:r>
      <w:r w:rsidRPr="005042B3">
        <w:rPr>
          <w:strike/>
        </w:rPr>
        <w:t>stems from the</w:t>
      </w:r>
    </w:p>
  </w:comment>
  <w:comment w:id="790" w:author="kemal" w:date="2009-05-16T18:29:00Z" w:initials="k">
    <w:p w:rsidR="00407DD6" w:rsidRPr="005042B3" w:rsidRDefault="00407DD6">
      <w:pPr>
        <w:pStyle w:val="CommentText"/>
        <w:rPr>
          <w:strike/>
        </w:rPr>
      </w:pPr>
      <w:r>
        <w:rPr>
          <w:rStyle w:val="CommentReference"/>
        </w:rPr>
        <w:annotationRef/>
      </w:r>
      <w:r w:rsidRPr="005042B3">
        <w:rPr>
          <w:strike/>
        </w:rPr>
        <w:t>Re-phrase this. Too long. Also the way it is done, as if Fg. 4.2 is for  the first model, I guess not.</w:t>
      </w:r>
    </w:p>
  </w:comment>
  <w:comment w:id="810" w:author="kemal" w:date="2009-05-16T18:20:00Z" w:initials="k">
    <w:p w:rsidR="00407DD6" w:rsidRPr="005042B3" w:rsidRDefault="00407DD6">
      <w:pPr>
        <w:pStyle w:val="CommentText"/>
        <w:rPr>
          <w:strike/>
        </w:rPr>
      </w:pPr>
      <w:r w:rsidRPr="005042B3">
        <w:rPr>
          <w:rStyle w:val="CommentReference"/>
          <w:strike/>
        </w:rPr>
        <w:annotationRef/>
      </w:r>
      <w:r w:rsidRPr="005042B3">
        <w:rPr>
          <w:strike/>
        </w:rPr>
        <w:t>And parallel TCP</w:t>
      </w:r>
    </w:p>
  </w:comment>
  <w:comment w:id="825" w:author="kemal" w:date="2009-05-31T10:17:00Z" w:initials="k">
    <w:p w:rsidR="00407DD6" w:rsidRPr="00CE32F8" w:rsidRDefault="00407DD6" w:rsidP="007A19D2">
      <w:pPr>
        <w:pStyle w:val="CommentText"/>
        <w:rPr>
          <w:strike/>
        </w:rPr>
      </w:pPr>
      <w:r w:rsidRPr="00CE32F8">
        <w:rPr>
          <w:rStyle w:val="CommentReference"/>
          <w:strike/>
        </w:rPr>
        <w:annotationRef/>
      </w:r>
      <w:r w:rsidRPr="00CE32F8">
        <w:rPr>
          <w:strike/>
        </w:rPr>
        <w:t>As a very ….</w:t>
      </w:r>
    </w:p>
  </w:comment>
  <w:comment w:id="829" w:author="kemal" w:date="2009-05-07T21:43:00Z" w:initials="k">
    <w:p w:rsidR="00407DD6" w:rsidRDefault="00407DD6">
      <w:pPr>
        <w:pStyle w:val="CommentText"/>
      </w:pPr>
      <w:r>
        <w:rPr>
          <w:rStyle w:val="CommentReference"/>
        </w:rPr>
        <w:annotationRef/>
      </w:r>
      <w:r>
        <w:t>This figure should be closer to where it is mentioned.</w:t>
      </w:r>
    </w:p>
  </w:comment>
  <w:comment w:id="841" w:author="kemal" w:date="2009-05-31T10:12:00Z" w:initials="k">
    <w:p w:rsidR="00407DD6" w:rsidRPr="00CE32F8" w:rsidRDefault="00407DD6" w:rsidP="007A19D2">
      <w:pPr>
        <w:pStyle w:val="CommentText"/>
        <w:rPr>
          <w:strike/>
        </w:rPr>
      </w:pPr>
      <w:r w:rsidRPr="00CE32F8">
        <w:rPr>
          <w:rStyle w:val="CommentReference"/>
          <w:strike/>
        </w:rPr>
        <w:annotationRef/>
      </w:r>
      <w:r w:rsidRPr="00CE32F8">
        <w:rPr>
          <w:strike/>
        </w:rPr>
        <w:t xml:space="preserve">Several </w:t>
      </w:r>
    </w:p>
  </w:comment>
  <w:comment w:id="842" w:author="kemal" w:date="2009-05-31T10:12:00Z" w:initials="k">
    <w:p w:rsidR="00407DD6" w:rsidRPr="00CE32F8" w:rsidRDefault="00407DD6" w:rsidP="007A19D2">
      <w:pPr>
        <w:pStyle w:val="CommentText"/>
        <w:rPr>
          <w:strike/>
        </w:rPr>
      </w:pPr>
      <w:r w:rsidRPr="00CE32F8">
        <w:rPr>
          <w:rStyle w:val="CommentReference"/>
          <w:strike/>
        </w:rPr>
        <w:annotationRef/>
      </w:r>
      <w:r w:rsidRPr="00CE32F8">
        <w:rPr>
          <w:strike/>
        </w:rPr>
        <w:t>Certain scenaris. Remove nevertheless you already used However.</w:t>
      </w:r>
    </w:p>
  </w:comment>
  <w:comment w:id="845" w:author="kemal" w:date="2009-05-31T10:12:00Z" w:initials="k">
    <w:p w:rsidR="00407DD6" w:rsidRPr="00CE32F8" w:rsidRDefault="00407DD6" w:rsidP="007A19D2">
      <w:pPr>
        <w:pStyle w:val="CommentText"/>
        <w:rPr>
          <w:strike/>
        </w:rPr>
      </w:pPr>
      <w:r w:rsidRPr="00CE32F8">
        <w:rPr>
          <w:rStyle w:val="CommentReference"/>
          <w:strike/>
        </w:rPr>
        <w:annotationRef/>
      </w:r>
      <w:r w:rsidRPr="00CE32F8">
        <w:rPr>
          <w:strike/>
        </w:rPr>
        <w:t>itself</w:t>
      </w:r>
    </w:p>
  </w:comment>
  <w:comment w:id="846" w:author="kemal" w:date="2009-05-31T10:12:00Z" w:initials="k">
    <w:p w:rsidR="00407DD6" w:rsidRDefault="00407DD6" w:rsidP="007A19D2">
      <w:pPr>
        <w:pStyle w:val="CommentText"/>
      </w:pPr>
      <w:r>
        <w:rPr>
          <w:rStyle w:val="CommentReference"/>
        </w:rPr>
        <w:annotationRef/>
      </w:r>
      <w:r>
        <w:t>it is not clear what “one” represent. The dat or the client. Specifically mention.</w:t>
      </w:r>
    </w:p>
  </w:comment>
  <w:comment w:id="847" w:author="kemal" w:date="2009-05-31T10:12:00Z" w:initials="k">
    <w:p w:rsidR="00407DD6" w:rsidRPr="00CE32F8" w:rsidRDefault="00407DD6" w:rsidP="007A19D2">
      <w:pPr>
        <w:pStyle w:val="CommentText"/>
        <w:rPr>
          <w:strike/>
        </w:rPr>
      </w:pPr>
      <w:r w:rsidRPr="00CE32F8">
        <w:rPr>
          <w:rStyle w:val="CommentReference"/>
          <w:strike/>
        </w:rPr>
        <w:annotationRef/>
      </w:r>
      <w:r w:rsidRPr="00CE32F8">
        <w:rPr>
          <w:strike/>
        </w:rPr>
        <w:t>Hence, the first</w:t>
      </w:r>
    </w:p>
  </w:comment>
  <w:comment w:id="848" w:author="kemal" w:date="2009-05-31T10:12:00Z" w:initials="k">
    <w:p w:rsidR="00407DD6" w:rsidRPr="005042B3" w:rsidRDefault="00407DD6" w:rsidP="007A19D2">
      <w:pPr>
        <w:pStyle w:val="CommentText"/>
        <w:rPr>
          <w:strike/>
        </w:rPr>
      </w:pPr>
      <w:r w:rsidRPr="005042B3">
        <w:rPr>
          <w:rStyle w:val="CommentReference"/>
          <w:strike/>
        </w:rPr>
        <w:annotationRef/>
      </w:r>
      <w:r w:rsidRPr="005042B3">
        <w:rPr>
          <w:strike/>
        </w:rPr>
        <w:t>This is redundant. We already know that server provides the demanded data.</w:t>
      </w:r>
    </w:p>
  </w:comment>
  <w:comment w:id="849" w:author="kemal" w:date="2009-05-31T10:12:00Z" w:initials="k">
    <w:p w:rsidR="00407DD6" w:rsidRPr="005042B3" w:rsidRDefault="00407DD6" w:rsidP="007A19D2">
      <w:pPr>
        <w:pStyle w:val="CommentText"/>
        <w:rPr>
          <w:strike/>
        </w:rPr>
      </w:pPr>
      <w:r w:rsidRPr="005042B3">
        <w:rPr>
          <w:rStyle w:val="CommentReference"/>
          <w:strike/>
        </w:rPr>
        <w:annotationRef/>
      </w:r>
      <w:r w:rsidRPr="005042B3">
        <w:rPr>
          <w:strike/>
        </w:rPr>
        <w:t>stems from the</w:t>
      </w:r>
    </w:p>
  </w:comment>
  <w:comment w:id="850" w:author="kemal" w:date="2009-05-31T10:12:00Z" w:initials="k">
    <w:p w:rsidR="00407DD6" w:rsidRPr="005042B3" w:rsidRDefault="00407DD6" w:rsidP="007A19D2">
      <w:pPr>
        <w:pStyle w:val="CommentText"/>
        <w:rPr>
          <w:strike/>
        </w:rPr>
      </w:pPr>
      <w:r w:rsidRPr="005042B3">
        <w:rPr>
          <w:rStyle w:val="CommentReference"/>
          <w:strike/>
        </w:rPr>
        <w:annotationRef/>
      </w:r>
      <w:r w:rsidRPr="005042B3">
        <w:rPr>
          <w:strike/>
        </w:rPr>
        <w:t>??? why “,”</w:t>
      </w:r>
    </w:p>
  </w:comment>
  <w:comment w:id="851" w:author="kemal" w:date="2009-05-31T10:12:00Z" w:initials="k">
    <w:p w:rsidR="00407DD6" w:rsidRDefault="00407DD6" w:rsidP="007A19D2">
      <w:pPr>
        <w:pStyle w:val="CommentText"/>
      </w:pPr>
      <w:r>
        <w:rPr>
          <w:rStyle w:val="CommentReference"/>
        </w:rPr>
        <w:annotationRef/>
      </w:r>
      <w:r>
        <w:t xml:space="preserve">Jobs to keep them busy. If these jobs are related to torrent data transfer  you can mention. However, if you are playing safe trying to say that there would be other tasks, you don’t need to say it. It is obvious. </w:t>
      </w:r>
    </w:p>
  </w:comment>
  <w:comment w:id="855" w:author="kemal" w:date="2009-05-31T10:15:00Z" w:initials="k">
    <w:p w:rsidR="00407DD6" w:rsidRPr="00902D0D" w:rsidRDefault="00407DD6" w:rsidP="007A19D2">
      <w:pPr>
        <w:pStyle w:val="CommentText"/>
        <w:rPr>
          <w:strike/>
        </w:rPr>
      </w:pPr>
      <w:r w:rsidRPr="00902D0D">
        <w:rPr>
          <w:rStyle w:val="CommentReference"/>
          <w:strike/>
        </w:rPr>
        <w:annotationRef/>
      </w:r>
      <w:r w:rsidRPr="00902D0D">
        <w:rPr>
          <w:strike/>
        </w:rPr>
        <w:t>On the other hand, in the second……</w:t>
      </w:r>
    </w:p>
  </w:comment>
  <w:comment w:id="856" w:author="kemal" w:date="2009-05-31T10:15:00Z" w:initials="k">
    <w:p w:rsidR="00407DD6" w:rsidRPr="00902D0D" w:rsidRDefault="00407DD6" w:rsidP="007A19D2">
      <w:pPr>
        <w:pStyle w:val="CommentText"/>
      </w:pPr>
      <w:r w:rsidRPr="00902D0D">
        <w:rPr>
          <w:rStyle w:val="CommentReference"/>
        </w:rPr>
        <w:annotationRef/>
      </w:r>
      <w:r w:rsidRPr="00902D0D">
        <w:t>initiates</w:t>
      </w:r>
    </w:p>
  </w:comment>
  <w:comment w:id="857" w:author="kemal" w:date="2009-05-31T10:15:00Z" w:initials="k">
    <w:p w:rsidR="00407DD6" w:rsidRPr="00902D0D" w:rsidRDefault="00407DD6" w:rsidP="007A19D2">
      <w:pPr>
        <w:pStyle w:val="CommentText"/>
        <w:rPr>
          <w:strike/>
        </w:rPr>
      </w:pPr>
      <w:r w:rsidRPr="00902D0D">
        <w:rPr>
          <w:rStyle w:val="CommentReference"/>
          <w:strike/>
        </w:rPr>
        <w:annotationRef/>
      </w:r>
      <w:r w:rsidRPr="00902D0D">
        <w:rPr>
          <w:strike/>
        </w:rPr>
        <w:t xml:space="preserve">I don’t know why you use However, we even didn’t start understanding this concept. Replace with “Here”, </w:t>
      </w:r>
    </w:p>
  </w:comment>
  <w:comment w:id="865" w:author="kemal" w:date="2009-05-31T10:12:00Z" w:initials="k">
    <w:p w:rsidR="00407DD6" w:rsidRPr="005042B3" w:rsidRDefault="00407DD6" w:rsidP="007A19D2">
      <w:pPr>
        <w:pStyle w:val="CommentText"/>
        <w:rPr>
          <w:strike/>
        </w:rPr>
      </w:pPr>
      <w:r>
        <w:rPr>
          <w:rStyle w:val="CommentReference"/>
        </w:rPr>
        <w:annotationRef/>
      </w:r>
      <w:r w:rsidRPr="005042B3">
        <w:rPr>
          <w:strike/>
        </w:rPr>
        <w:t>Re-phrase this. Too long. Also the way it is done, as if Fg. 4.2 is for  the first model, I guess not.</w:t>
      </w:r>
    </w:p>
  </w:comment>
  <w:comment w:id="869" w:author="kemal" w:date="2009-05-31T10:12:00Z" w:initials="k">
    <w:p w:rsidR="00407DD6" w:rsidRPr="005042B3" w:rsidRDefault="00407DD6" w:rsidP="007A19D2">
      <w:pPr>
        <w:pStyle w:val="CommentText"/>
        <w:rPr>
          <w:strike/>
        </w:rPr>
      </w:pPr>
      <w:r w:rsidRPr="005042B3">
        <w:rPr>
          <w:rStyle w:val="CommentReference"/>
          <w:strike/>
        </w:rPr>
        <w:annotationRef/>
      </w:r>
      <w:r w:rsidRPr="005042B3">
        <w:rPr>
          <w:strike/>
        </w:rPr>
        <w:t xml:space="preserve">By realizing the shortcomings of both models, </w:t>
      </w:r>
    </w:p>
  </w:comment>
  <w:comment w:id="877" w:author="kemal" w:date="2009-05-16T19:22:00Z" w:initials="k">
    <w:p w:rsidR="00407DD6" w:rsidRPr="004E2938" w:rsidRDefault="00407DD6">
      <w:pPr>
        <w:pStyle w:val="CommentText"/>
        <w:rPr>
          <w:strike/>
        </w:rPr>
      </w:pPr>
      <w:r w:rsidRPr="004E2938">
        <w:rPr>
          <w:rStyle w:val="CommentReference"/>
          <w:strike/>
        </w:rPr>
        <w:annotationRef/>
      </w:r>
      <w:r w:rsidRPr="004E2938">
        <w:rPr>
          <w:strike/>
        </w:rPr>
        <w:t xml:space="preserve">Rephrase this as “ The architecture of GTFC design bears the advantages of peer…….and ……., and hence it </w:t>
      </w:r>
    </w:p>
  </w:comment>
  <w:comment w:id="886" w:author="kemal" w:date="2009-05-16T19:07:00Z" w:initials="k">
    <w:p w:rsidR="00407DD6" w:rsidRPr="008D4BA5" w:rsidRDefault="00407DD6">
      <w:pPr>
        <w:pStyle w:val="CommentText"/>
        <w:rPr>
          <w:strike/>
        </w:rPr>
      </w:pPr>
      <w:r w:rsidRPr="008D4BA5">
        <w:rPr>
          <w:rStyle w:val="CommentReference"/>
          <w:strike/>
        </w:rPr>
        <w:annotationRef/>
      </w:r>
      <w:r w:rsidRPr="008D4BA5">
        <w:rPr>
          <w:strike/>
        </w:rPr>
        <w:t>Remove “of”</w:t>
      </w:r>
    </w:p>
  </w:comment>
  <w:comment w:id="888" w:author="kemal" w:date="2009-05-16T19:07:00Z" w:initials="k">
    <w:p w:rsidR="00407DD6" w:rsidRPr="008D4BA5" w:rsidRDefault="00407DD6">
      <w:pPr>
        <w:pStyle w:val="CommentText"/>
        <w:rPr>
          <w:strike/>
        </w:rPr>
      </w:pPr>
      <w:r w:rsidRPr="008D4BA5">
        <w:rPr>
          <w:rStyle w:val="CommentReference"/>
          <w:strike/>
        </w:rPr>
        <w:annotationRef/>
      </w:r>
      <w:r w:rsidRPr="008D4BA5">
        <w:rPr>
          <w:strike/>
        </w:rPr>
        <w:t>Remove :</w:t>
      </w:r>
    </w:p>
  </w:comment>
  <w:comment w:id="891" w:author="kemal" w:date="2009-05-16T19:07:00Z" w:initials="k">
    <w:p w:rsidR="00407DD6" w:rsidRPr="008D4BA5" w:rsidRDefault="00407DD6">
      <w:pPr>
        <w:pStyle w:val="CommentText"/>
        <w:rPr>
          <w:strike/>
        </w:rPr>
      </w:pPr>
      <w:r w:rsidRPr="008D4BA5">
        <w:rPr>
          <w:rStyle w:val="CommentReference"/>
          <w:strike/>
        </w:rPr>
        <w:annotationRef/>
      </w:r>
      <w:r w:rsidRPr="008D4BA5">
        <w:rPr>
          <w:strike/>
        </w:rPr>
        <w:t xml:space="preserve">The next </w:t>
      </w:r>
    </w:p>
  </w:comment>
  <w:comment w:id="894" w:author="kemal" w:date="2009-05-16T19:08:00Z" w:initials="k">
    <w:p w:rsidR="00407DD6" w:rsidRPr="008D4BA5" w:rsidRDefault="00407DD6">
      <w:pPr>
        <w:pStyle w:val="CommentText"/>
        <w:rPr>
          <w:strike/>
        </w:rPr>
      </w:pPr>
      <w:r w:rsidRPr="008D4BA5">
        <w:rPr>
          <w:rStyle w:val="CommentReference"/>
          <w:strike/>
        </w:rPr>
        <w:annotationRef/>
      </w:r>
      <w:r w:rsidRPr="008D4BA5">
        <w:rPr>
          <w:strike/>
        </w:rPr>
        <w:t>Remove layer</w:t>
      </w:r>
    </w:p>
  </w:comment>
  <w:comment w:id="897" w:author="kemal" w:date="2009-05-16T19:23:00Z" w:initials="k">
    <w:p w:rsidR="00407DD6" w:rsidRPr="004E2938" w:rsidRDefault="00407DD6">
      <w:pPr>
        <w:pStyle w:val="CommentText"/>
        <w:rPr>
          <w:strike/>
        </w:rPr>
      </w:pPr>
      <w:r w:rsidRPr="004E2938">
        <w:rPr>
          <w:rStyle w:val="CommentReference"/>
          <w:strike/>
        </w:rPr>
        <w:annotationRef/>
      </w:r>
      <w:r w:rsidRPr="004E2938">
        <w:rPr>
          <w:strike/>
        </w:rPr>
        <w:t>Developed</w:t>
      </w:r>
    </w:p>
  </w:comment>
  <w:comment w:id="941" w:author="kemal" w:date="2009-05-07T22:10:00Z" w:initials="k">
    <w:p w:rsidR="00407DD6" w:rsidRDefault="00407DD6">
      <w:pPr>
        <w:pStyle w:val="CommentText"/>
      </w:pPr>
      <w:r>
        <w:rPr>
          <w:rStyle w:val="CommentReference"/>
        </w:rPr>
        <w:annotationRef/>
      </w:r>
      <w:r>
        <w:t>Make it simple. As shown in Fig. xxx.</w:t>
      </w:r>
    </w:p>
  </w:comment>
  <w:comment w:id="946" w:author="kemal" w:date="2009-05-17T01:47:00Z" w:initials="k">
    <w:p w:rsidR="00407DD6" w:rsidRPr="007B191A" w:rsidRDefault="00407DD6">
      <w:pPr>
        <w:pStyle w:val="CommentText"/>
        <w:rPr>
          <w:strike/>
        </w:rPr>
      </w:pPr>
      <w:r w:rsidRPr="007B191A">
        <w:rPr>
          <w:rStyle w:val="CommentReference"/>
          <w:strike/>
        </w:rPr>
        <w:annotationRef/>
      </w:r>
      <w:r w:rsidRPr="007B191A">
        <w:rPr>
          <w:strike/>
        </w:rPr>
        <w:t>Five modules are</w:t>
      </w:r>
    </w:p>
  </w:comment>
  <w:comment w:id="948" w:author="kemal" w:date="2009-05-17T01:47:00Z" w:initials="k">
    <w:p w:rsidR="00407DD6" w:rsidRPr="007B191A" w:rsidRDefault="00407DD6">
      <w:pPr>
        <w:pStyle w:val="CommentText"/>
        <w:rPr>
          <w:strike/>
        </w:rPr>
      </w:pPr>
      <w:r w:rsidRPr="007B191A">
        <w:rPr>
          <w:rStyle w:val="CommentReference"/>
          <w:strike/>
        </w:rPr>
        <w:annotationRef/>
      </w:r>
      <w:r w:rsidRPr="007B191A">
        <w:rPr>
          <w:strike/>
        </w:rPr>
        <w:t>Remove ov, already after monitoring.</w:t>
      </w:r>
    </w:p>
  </w:comment>
  <w:comment w:id="950" w:author="kemal" w:date="2009-05-17T01:47:00Z" w:initials="k">
    <w:p w:rsidR="00407DD6" w:rsidRPr="007B191A" w:rsidRDefault="00407DD6">
      <w:pPr>
        <w:pStyle w:val="CommentText"/>
        <w:rPr>
          <w:strike/>
        </w:rPr>
      </w:pPr>
      <w:r w:rsidRPr="007B191A">
        <w:rPr>
          <w:rStyle w:val="CommentReference"/>
          <w:strike/>
        </w:rPr>
        <w:annotationRef/>
      </w:r>
      <w:r w:rsidRPr="007B191A">
        <w:rPr>
          <w:strike/>
        </w:rPr>
        <w:t>, or use that if it is must.</w:t>
      </w:r>
    </w:p>
  </w:comment>
  <w:comment w:id="953" w:author="kemal" w:date="2009-05-17T01:47:00Z" w:initials="k">
    <w:p w:rsidR="00407DD6" w:rsidRPr="007B191A" w:rsidRDefault="00407DD6">
      <w:pPr>
        <w:pStyle w:val="CommentText"/>
        <w:rPr>
          <w:strike/>
        </w:rPr>
      </w:pPr>
      <w:r w:rsidRPr="007B191A">
        <w:rPr>
          <w:rStyle w:val="CommentReference"/>
          <w:strike/>
        </w:rPr>
        <w:annotationRef/>
      </w:r>
      <w:r w:rsidRPr="007B191A">
        <w:rPr>
          <w:strike/>
        </w:rPr>
        <w:t>of</w:t>
      </w:r>
    </w:p>
  </w:comment>
  <w:comment w:id="957" w:author="kemal" w:date="2009-05-17T01:51:00Z" w:initials="k">
    <w:p w:rsidR="00407DD6" w:rsidRPr="000E55CB" w:rsidRDefault="00407DD6">
      <w:pPr>
        <w:pStyle w:val="CommentText"/>
        <w:rPr>
          <w:strike/>
        </w:rPr>
      </w:pPr>
      <w:r w:rsidRPr="000E55CB">
        <w:rPr>
          <w:rStyle w:val="CommentReference"/>
          <w:strike/>
        </w:rPr>
        <w:annotationRef/>
      </w:r>
      <w:r w:rsidRPr="000E55CB">
        <w:rPr>
          <w:strike/>
        </w:rPr>
        <w:t>redundant, remove it.</w:t>
      </w:r>
    </w:p>
  </w:comment>
  <w:comment w:id="960" w:author="kemal" w:date="2009-05-17T01:51:00Z" w:initials="k">
    <w:p w:rsidR="00407DD6" w:rsidRPr="000E55CB" w:rsidRDefault="00407DD6">
      <w:pPr>
        <w:pStyle w:val="CommentText"/>
        <w:rPr>
          <w:strike/>
        </w:rPr>
      </w:pPr>
      <w:r w:rsidRPr="000E55CB">
        <w:rPr>
          <w:rStyle w:val="CommentReference"/>
          <w:strike/>
        </w:rPr>
        <w:annotationRef/>
      </w:r>
      <w:r w:rsidRPr="000E55CB">
        <w:rPr>
          <w:strike/>
        </w:rPr>
        <w:t>Not clear  what it refers to, content?</w:t>
      </w:r>
    </w:p>
  </w:comment>
  <w:comment w:id="964" w:author="kemal" w:date="2009-05-16T19:20:00Z" w:initials="k">
    <w:p w:rsidR="00407DD6" w:rsidRPr="004E2938" w:rsidRDefault="00407DD6">
      <w:pPr>
        <w:pStyle w:val="CommentText"/>
        <w:rPr>
          <w:strike/>
        </w:rPr>
      </w:pPr>
      <w:r w:rsidRPr="004E2938">
        <w:rPr>
          <w:rStyle w:val="CommentReference"/>
          <w:strike/>
        </w:rPr>
        <w:annotationRef/>
      </w:r>
      <w:r w:rsidRPr="004E2938">
        <w:rPr>
          <w:strike/>
        </w:rPr>
        <w:t>Is this “transfer” or “file”</w:t>
      </w:r>
    </w:p>
  </w:comment>
  <w:comment w:id="967" w:author="kemal" w:date="2009-05-17T01:52:00Z" w:initials="k">
    <w:p w:rsidR="00407DD6" w:rsidRPr="000E55CB" w:rsidRDefault="00407DD6">
      <w:pPr>
        <w:pStyle w:val="CommentText"/>
        <w:rPr>
          <w:strike/>
        </w:rPr>
      </w:pPr>
      <w:r w:rsidRPr="000E55CB">
        <w:rPr>
          <w:rStyle w:val="CommentReference"/>
          <w:strike/>
        </w:rPr>
        <w:annotationRef/>
      </w:r>
      <w:r w:rsidRPr="000E55CB">
        <w:rPr>
          <w:strike/>
        </w:rPr>
        <w:t>Explicitly state what “It” refers to.</w:t>
      </w:r>
    </w:p>
  </w:comment>
  <w:comment w:id="969" w:author="kemal" w:date="2009-05-16T19:21:00Z" w:initials="k">
    <w:p w:rsidR="00407DD6" w:rsidRPr="004E2938" w:rsidRDefault="00407DD6">
      <w:pPr>
        <w:pStyle w:val="CommentText"/>
        <w:rPr>
          <w:strike/>
        </w:rPr>
      </w:pPr>
      <w:r w:rsidRPr="004E2938">
        <w:rPr>
          <w:rStyle w:val="CommentReference"/>
          <w:strike/>
        </w:rPr>
        <w:annotationRef/>
      </w:r>
      <w:r w:rsidRPr="004E2938">
        <w:rPr>
          <w:strike/>
        </w:rPr>
        <w:t>are</w:t>
      </w:r>
    </w:p>
  </w:comment>
  <w:comment w:id="975" w:author="kemal" w:date="2009-05-17T01:58:00Z" w:initials="k">
    <w:p w:rsidR="00407DD6" w:rsidRPr="00164EE6" w:rsidRDefault="00407DD6">
      <w:pPr>
        <w:pStyle w:val="CommentText"/>
        <w:rPr>
          <w:strike/>
        </w:rPr>
      </w:pPr>
      <w:r w:rsidRPr="00164EE6">
        <w:rPr>
          <w:rStyle w:val="CommentReference"/>
          <w:strike/>
        </w:rPr>
        <w:annotationRef/>
      </w:r>
      <w:r w:rsidRPr="00164EE6">
        <w:rPr>
          <w:strike/>
        </w:rPr>
        <w:t>just make a second sentence. Like “and their incoming socket is terminated” or if you really want to use “by” then use the word “terminate” not close.</w:t>
      </w:r>
    </w:p>
  </w:comment>
  <w:comment w:id="979" w:author="kemal" w:date="2009-05-17T01:58:00Z" w:initials="k">
    <w:p w:rsidR="00407DD6" w:rsidRPr="00164EE6" w:rsidRDefault="00407DD6">
      <w:pPr>
        <w:pStyle w:val="CommentText"/>
        <w:rPr>
          <w:strike/>
        </w:rPr>
      </w:pPr>
      <w:r w:rsidRPr="00164EE6">
        <w:rPr>
          <w:rStyle w:val="CommentReference"/>
          <w:strike/>
        </w:rPr>
        <w:annotationRef/>
      </w:r>
      <w:r w:rsidRPr="00164EE6">
        <w:rPr>
          <w:strike/>
        </w:rPr>
        <w:t xml:space="preserve">This sentence look incomplete, you need to state what this combination now does. </w:t>
      </w:r>
    </w:p>
  </w:comment>
  <w:comment w:id="983" w:author="kemal" w:date="2009-05-16T19:21:00Z" w:initials="k">
    <w:p w:rsidR="00407DD6" w:rsidRPr="004E2938" w:rsidRDefault="00407DD6">
      <w:pPr>
        <w:pStyle w:val="CommentText"/>
        <w:rPr>
          <w:strike/>
        </w:rPr>
      </w:pPr>
      <w:r w:rsidRPr="004E2938">
        <w:rPr>
          <w:rStyle w:val="CommentReference"/>
          <w:strike/>
        </w:rPr>
        <w:annotationRef/>
      </w:r>
      <w:r w:rsidRPr="004E2938">
        <w:rPr>
          <w:strike/>
        </w:rPr>
        <w:t>Contains? Just a proposal.</w:t>
      </w:r>
    </w:p>
  </w:comment>
  <w:comment w:id="987" w:author="kemal" w:date="2009-05-16T19:18:00Z" w:initials="k">
    <w:p w:rsidR="00407DD6" w:rsidRPr="008D4BA5" w:rsidRDefault="00407DD6">
      <w:pPr>
        <w:pStyle w:val="CommentText"/>
        <w:rPr>
          <w:strike/>
        </w:rPr>
      </w:pPr>
      <w:r w:rsidRPr="008D4BA5">
        <w:rPr>
          <w:rStyle w:val="CommentReference"/>
          <w:strike/>
        </w:rPr>
        <w:annotationRef/>
      </w:r>
      <w:r w:rsidRPr="008D4BA5">
        <w:rPr>
          <w:strike/>
        </w:rPr>
        <w:t>Redundant, remove</w:t>
      </w:r>
    </w:p>
  </w:comment>
  <w:comment w:id="1006" w:author="kemal" w:date="2009-05-16T19:17:00Z" w:initials="k">
    <w:p w:rsidR="00407DD6" w:rsidRPr="008D4BA5" w:rsidRDefault="00407DD6">
      <w:pPr>
        <w:pStyle w:val="CommentText"/>
        <w:rPr>
          <w:strike/>
        </w:rPr>
      </w:pPr>
      <w:r w:rsidRPr="008D4BA5">
        <w:rPr>
          <w:rStyle w:val="CommentReference"/>
          <w:strike/>
        </w:rPr>
        <w:annotationRef/>
      </w:r>
      <w:r w:rsidRPr="008D4BA5">
        <w:rPr>
          <w:strike/>
        </w:rPr>
        <w:t>Redundant, remove</w:t>
      </w:r>
    </w:p>
  </w:comment>
  <w:comment w:id="1013" w:author="kemal" w:date="2009-05-16T19:17:00Z" w:initials="k">
    <w:p w:rsidR="00407DD6" w:rsidRPr="008D4BA5" w:rsidRDefault="00407DD6">
      <w:pPr>
        <w:pStyle w:val="CommentText"/>
        <w:rPr>
          <w:strike/>
        </w:rPr>
      </w:pPr>
      <w:r w:rsidRPr="008D4BA5">
        <w:rPr>
          <w:rStyle w:val="CommentReference"/>
          <w:strike/>
        </w:rPr>
        <w:annotationRef/>
      </w:r>
      <w:r w:rsidRPr="008D4BA5">
        <w:rPr>
          <w:strike/>
        </w:rPr>
        <w:t>TCP</w:t>
      </w:r>
    </w:p>
  </w:comment>
  <w:comment w:id="1019" w:author="kemal" w:date="2009-05-10T15:41:00Z" w:initials="k">
    <w:p w:rsidR="00407DD6" w:rsidRDefault="00407DD6">
      <w:pPr>
        <w:pStyle w:val="CommentText"/>
      </w:pPr>
      <w:r>
        <w:rPr>
          <w:rStyle w:val="CommentReference"/>
        </w:rPr>
        <w:annotationRef/>
      </w:r>
      <w:r>
        <w:t>????, remove and find the appropriate word.</w:t>
      </w:r>
    </w:p>
  </w:comment>
  <w:comment w:id="1022" w:author="kemal" w:date="2009-05-16T19:17:00Z" w:initials="k">
    <w:p w:rsidR="00407DD6" w:rsidRPr="008D4BA5" w:rsidRDefault="00407DD6">
      <w:pPr>
        <w:pStyle w:val="CommentText"/>
        <w:rPr>
          <w:strike/>
        </w:rPr>
      </w:pPr>
      <w:r w:rsidRPr="008D4BA5">
        <w:rPr>
          <w:rStyle w:val="CommentReference"/>
          <w:strike/>
        </w:rPr>
        <w:annotationRef/>
      </w:r>
      <w:r w:rsidRPr="008D4BA5">
        <w:rPr>
          <w:strike/>
        </w:rPr>
        <w:t>propsed</w:t>
      </w:r>
    </w:p>
  </w:comment>
  <w:comment w:id="1025" w:author="kemal" w:date="2009-05-16T19:17:00Z" w:initials="k">
    <w:p w:rsidR="00407DD6" w:rsidRPr="008D4BA5" w:rsidRDefault="00407DD6">
      <w:pPr>
        <w:pStyle w:val="CommentText"/>
        <w:rPr>
          <w:strike/>
        </w:rPr>
      </w:pPr>
      <w:r w:rsidRPr="008D4BA5">
        <w:rPr>
          <w:rStyle w:val="CommentReference"/>
          <w:strike/>
        </w:rPr>
        <w:annotationRef/>
      </w:r>
      <w:r w:rsidRPr="008D4BA5">
        <w:rPr>
          <w:strike/>
        </w:rPr>
        <w:t>Which one is this. You just said they conceived several application level solutions, which one is the latter? The application level solutions? It is confusing. Please clarify.</w:t>
      </w:r>
    </w:p>
  </w:comment>
  <w:comment w:id="1037" w:author="kemal" w:date="2009-05-16T19:14:00Z" w:initials="k">
    <w:p w:rsidR="00407DD6" w:rsidRPr="008D4BA5" w:rsidRDefault="00407DD6">
      <w:pPr>
        <w:pStyle w:val="CommentText"/>
        <w:rPr>
          <w:strike/>
        </w:rPr>
      </w:pPr>
      <w:r w:rsidRPr="008D4BA5">
        <w:rPr>
          <w:rStyle w:val="CommentReference"/>
          <w:strike/>
        </w:rPr>
        <w:annotationRef/>
      </w:r>
      <w:r w:rsidRPr="008D4BA5">
        <w:rPr>
          <w:strike/>
        </w:rPr>
        <w:t>Its performance depends</w:t>
      </w:r>
    </w:p>
  </w:comment>
  <w:comment w:id="1047" w:author="kemal" w:date="2009-05-16T19:11:00Z" w:initials="k">
    <w:p w:rsidR="00407DD6" w:rsidRPr="008D4BA5" w:rsidRDefault="00407DD6">
      <w:pPr>
        <w:pStyle w:val="CommentText"/>
        <w:rPr>
          <w:strike/>
        </w:rPr>
      </w:pPr>
      <w:r w:rsidRPr="008D4BA5">
        <w:rPr>
          <w:rStyle w:val="CommentReference"/>
          <w:strike/>
        </w:rPr>
        <w:annotationRef/>
      </w:r>
      <w:r w:rsidRPr="008D4BA5">
        <w:rPr>
          <w:strike/>
        </w:rPr>
        <w:t>The use of rate-based …..</w:t>
      </w:r>
    </w:p>
  </w:comment>
  <w:comment w:id="1049" w:author="kemal" w:date="2009-05-16T19:11:00Z" w:initials="k">
    <w:p w:rsidR="00407DD6" w:rsidRPr="008D4BA5" w:rsidRDefault="00407DD6">
      <w:pPr>
        <w:pStyle w:val="CommentText"/>
        <w:rPr>
          <w:strike/>
        </w:rPr>
      </w:pPr>
      <w:r w:rsidRPr="008D4BA5">
        <w:rPr>
          <w:rStyle w:val="CommentReference"/>
          <w:strike/>
        </w:rPr>
        <w:annotationRef/>
      </w:r>
      <w:r w:rsidRPr="008D4BA5">
        <w:rPr>
          <w:strike/>
        </w:rPr>
        <w:t>Inefficiency in … (state where its inefficiency was)</w:t>
      </w:r>
    </w:p>
  </w:comment>
  <w:comment w:id="1073" w:author="kemal" w:date="2009-05-16T19:13:00Z" w:initials="k">
    <w:p w:rsidR="00407DD6" w:rsidRPr="008D4BA5" w:rsidRDefault="00407DD6">
      <w:pPr>
        <w:pStyle w:val="CommentText"/>
        <w:rPr>
          <w:strike/>
        </w:rPr>
      </w:pPr>
      <w:r w:rsidRPr="008D4BA5">
        <w:rPr>
          <w:rStyle w:val="CommentReference"/>
          <w:strike/>
        </w:rPr>
        <w:annotationRef/>
      </w:r>
      <w:r w:rsidRPr="008D4BA5">
        <w:rPr>
          <w:strike/>
        </w:rPr>
        <w:t>Even though or Although</w:t>
      </w:r>
    </w:p>
  </w:comment>
  <w:comment w:id="1076" w:author="kemal" w:date="2009-05-16T19:14:00Z" w:initials="k">
    <w:p w:rsidR="00407DD6" w:rsidRPr="008D4BA5" w:rsidRDefault="00407DD6">
      <w:pPr>
        <w:pStyle w:val="CommentText"/>
        <w:rPr>
          <w:strike/>
        </w:rPr>
      </w:pPr>
      <w:r w:rsidRPr="008D4BA5">
        <w:rPr>
          <w:rStyle w:val="CommentReference"/>
          <w:strike/>
        </w:rPr>
        <w:annotationRef/>
      </w:r>
      <w:r w:rsidRPr="008D4BA5">
        <w:rPr>
          <w:strike/>
        </w:rPr>
        <w:t>Need to rephrase, the subject is UDP and it should stay so, so try something like “ its unreliable data streaming…….important disadvantage when compared to TCP.</w:t>
      </w:r>
    </w:p>
  </w:comment>
  <w:comment w:id="1081" w:author="kemal" w:date="2009-05-10T15:50:00Z" w:initials="k">
    <w:p w:rsidR="00407DD6" w:rsidRDefault="00407DD6">
      <w:pPr>
        <w:pStyle w:val="CommentText"/>
      </w:pPr>
      <w:r>
        <w:rPr>
          <w:rStyle w:val="CommentReference"/>
        </w:rPr>
        <w:annotationRef/>
      </w:r>
      <w:r>
        <w:t>Nope, clearly state the figure, there are enough figures to confuse us.</w:t>
      </w:r>
    </w:p>
  </w:comment>
  <w:comment w:id="1092" w:author="kemal" w:date="2009-05-17T02:09:00Z" w:initials="k">
    <w:p w:rsidR="00407DD6" w:rsidRPr="00164EE6" w:rsidRDefault="00407DD6">
      <w:pPr>
        <w:pStyle w:val="CommentText"/>
        <w:rPr>
          <w:strike/>
        </w:rPr>
      </w:pPr>
      <w:r w:rsidRPr="00164EE6">
        <w:rPr>
          <w:rStyle w:val="CommentReference"/>
          <w:strike/>
        </w:rPr>
        <w:annotationRef/>
      </w:r>
      <w:r w:rsidRPr="00164EE6">
        <w:rPr>
          <w:strike/>
        </w:rPr>
        <w:t>This is not a strong statement. We mentioned all the goodies of UDP and now we are abandoning?  Try to find a stronger statement for not using UDP for  the time being.</w:t>
      </w:r>
    </w:p>
  </w:comment>
  <w:comment w:id="1096" w:author="kemal" w:date="2009-05-16T19:09:00Z" w:initials="k">
    <w:p w:rsidR="00407DD6" w:rsidRPr="008D4BA5" w:rsidRDefault="00407DD6">
      <w:pPr>
        <w:pStyle w:val="CommentText"/>
        <w:rPr>
          <w:strike/>
        </w:rPr>
      </w:pPr>
      <w:r w:rsidRPr="008D4BA5">
        <w:rPr>
          <w:rStyle w:val="CommentReference"/>
          <w:strike/>
        </w:rPr>
        <w:annotationRef/>
      </w:r>
      <w:r w:rsidRPr="008D4BA5">
        <w:rPr>
          <w:strike/>
        </w:rPr>
        <w:t>Rule: If you are using which, then there must be a “,” before it. If the description following the which is critical then use “that” with no “,”.</w:t>
      </w:r>
    </w:p>
  </w:comment>
  <w:comment w:id="1945" w:author="AK" w:date="2009-06-14T04:07:00Z" w:initials="AK">
    <w:p w:rsidR="00765EFA" w:rsidRDefault="00765EFA">
      <w:pPr>
        <w:pStyle w:val="CommentText"/>
      </w:pPr>
      <w:r>
        <w:t xml:space="preserve">Thins one and </w:t>
      </w:r>
      <w:r>
        <w:rPr>
          <w:rStyle w:val="CommentReference"/>
        </w:rPr>
        <w:annotationRef/>
      </w:r>
      <w:r>
        <w:t>WS-I Base Security Profile need reference. [REF]</w:t>
      </w:r>
    </w:p>
  </w:comment>
  <w:comment w:id="1966" w:author="AK" w:date="2009-06-14T04:30:00Z" w:initials="AK">
    <w:p w:rsidR="00EA60F0" w:rsidRDefault="00EA60F0">
      <w:pPr>
        <w:pStyle w:val="CommentText"/>
      </w:pPr>
      <w:r>
        <w:rPr>
          <w:rStyle w:val="CommentReference"/>
        </w:rPr>
        <w:annotationRef/>
      </w:r>
      <w:r>
        <w:t>[REF]</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4C46" w:rsidRDefault="00E14C46">
      <w:r>
        <w:separator/>
      </w:r>
    </w:p>
  </w:endnote>
  <w:endnote w:type="continuationSeparator" w:id="0">
    <w:p w:rsidR="00E14C46" w:rsidRDefault="00E14C4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3222454"/>
      <w:docPartObj>
        <w:docPartGallery w:val="Page Numbers (Bottom of Page)"/>
        <w:docPartUnique/>
      </w:docPartObj>
    </w:sdtPr>
    <w:sdtContent>
      <w:p w:rsidR="00407DD6" w:rsidRDefault="0033544C">
        <w:pPr>
          <w:pStyle w:val="Footer"/>
          <w:jc w:val="center"/>
        </w:pPr>
        <w:fldSimple w:instr=" PAGE   \* MERGEFORMAT ">
          <w:r w:rsidR="00E43747">
            <w:rPr>
              <w:noProof/>
            </w:rPr>
            <w:t>i</w:t>
          </w:r>
        </w:fldSimple>
      </w:p>
    </w:sdtContent>
  </w:sdt>
  <w:p w:rsidR="00407DD6" w:rsidRDefault="00407DD6">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7DD6" w:rsidRDefault="00407DD6">
    <w:pPr>
      <w:pStyle w:val="Footer"/>
      <w:jc w:val="right"/>
      <w:rPr>
        <w:ins w:id="5652" w:author="." w:date="2009-05-30T03:16:00Z"/>
      </w:rPr>
    </w:pPr>
    <w:ins w:id="5653" w:author="." w:date="2009-05-30T03:16:00Z">
      <w:r>
        <w:t xml:space="preserve">Page | </w:t>
      </w:r>
      <w:r w:rsidR="0033544C">
        <w:fldChar w:fldCharType="begin"/>
      </w:r>
      <w:r>
        <w:instrText xml:space="preserve"> PAGE   \* MERGEFORMAT </w:instrText>
      </w:r>
      <w:r w:rsidR="0033544C">
        <w:fldChar w:fldCharType="separate"/>
      </w:r>
    </w:ins>
    <w:r w:rsidR="00E43747">
      <w:rPr>
        <w:noProof/>
      </w:rPr>
      <w:t>153</w:t>
    </w:r>
    <w:ins w:id="5654" w:author="." w:date="2009-05-30T03:16:00Z">
      <w:r w:rsidR="0033544C">
        <w:fldChar w:fldCharType="end"/>
      </w:r>
      <w:r>
        <w:t xml:space="preserve"> </w:t>
      </w:r>
    </w:ins>
  </w:p>
  <w:p w:rsidR="00407DD6" w:rsidRDefault="00407DD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4C46" w:rsidRDefault="00E14C46">
      <w:r>
        <w:separator/>
      </w:r>
    </w:p>
  </w:footnote>
  <w:footnote w:type="continuationSeparator" w:id="0">
    <w:p w:rsidR="00E14C46" w:rsidRDefault="00E14C4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7DD6" w:rsidRDefault="00407DD6">
    <w:pPr>
      <w:pStyle w:val="Header"/>
      <w:ind w:right="360"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3222455"/>
      <w:docPartObj>
        <w:docPartGallery w:val="Page Numbers (Top of Page)"/>
        <w:docPartUnique/>
      </w:docPartObj>
    </w:sdtPr>
    <w:sdtContent>
      <w:p w:rsidR="00407DD6" w:rsidRDefault="0033544C">
        <w:pPr>
          <w:pStyle w:val="Header"/>
          <w:jc w:val="right"/>
        </w:pPr>
      </w:p>
    </w:sdtContent>
  </w:sdt>
  <w:p w:rsidR="00407DD6" w:rsidRDefault="00407DD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7DD6" w:rsidRDefault="00407DD6">
    <w:pPr>
      <w:pStyle w:val="Header"/>
      <w:framePr w:wrap="around" w:vAnchor="text" w:hAnchor="margin" w:xAlign="right" w:y="1"/>
      <w:rPr>
        <w:rStyle w:val="PageNumber"/>
      </w:rPr>
    </w:pPr>
  </w:p>
  <w:p w:rsidR="00407DD6" w:rsidRPr="00897CFC" w:rsidRDefault="0033544C">
    <w:pPr>
      <w:pStyle w:val="Header"/>
      <w:ind w:right="360"/>
      <w:rPr>
        <w:i/>
        <w:iCs/>
      </w:rPr>
    </w:pPr>
    <w:r w:rsidRPr="00897CFC">
      <w:rPr>
        <w:b/>
        <w:i/>
        <w:iCs/>
      </w:rPr>
      <w:fldChar w:fldCharType="begin"/>
    </w:r>
    <w:r w:rsidR="00407DD6" w:rsidRPr="00897CFC">
      <w:rPr>
        <w:b/>
        <w:i/>
        <w:iCs/>
      </w:rPr>
      <w:instrText xml:space="preserve"> STYLEREF "Heading 1" \* MERGEFORMAT </w:instrText>
    </w:r>
    <w:r w:rsidRPr="00897CFC">
      <w:rPr>
        <w:b/>
        <w:i/>
        <w:iCs/>
      </w:rPr>
      <w:fldChar w:fldCharType="end"/>
    </w:r>
    <w:r>
      <w:rPr>
        <w:b/>
        <w:i/>
        <w:iCs/>
      </w:rPr>
      <w:fldChar w:fldCharType="begin"/>
    </w:r>
    <w:r w:rsidR="00407DD6">
      <w:rPr>
        <w:b/>
        <w:i/>
        <w:iCs/>
      </w:rPr>
      <w:instrText xml:space="preserve"> STYLEREF  "Heading 1"  \* MERGEFORMAT </w:instrText>
    </w:r>
    <w:r>
      <w:rPr>
        <w:b/>
        <w:i/>
        <w:iCs/>
      </w:rPr>
      <w:fldChar w:fldCharType="end"/>
    </w:r>
    <w:r w:rsidRPr="00897CFC">
      <w:rPr>
        <w:i/>
        <w:iCs/>
      </w:rPr>
      <w:fldChar w:fldCharType="begin"/>
    </w:r>
    <w:r w:rsidR="00407DD6" w:rsidRPr="00897CFC">
      <w:rPr>
        <w:i/>
        <w:iCs/>
      </w:rPr>
      <w:instrText xml:space="preserve"> STYLEREF "Heading 1" \* MERGEFORMAT </w:instrText>
    </w:r>
    <w:r w:rsidRPr="00897CFC">
      <w:rPr>
        <w:i/>
        <w:iCs/>
      </w:rPr>
      <w:fldChar w:fldCharType="end"/>
    </w:r>
    <w:fldSimple w:instr=" STYLEREF  &quot;Chapter Title&quot; \p  \* MERGEFORMAT ">
      <w:r w:rsidR="00E43747">
        <w:rPr>
          <w:noProof/>
        </w:rPr>
        <w:t>Performance Evaluation</w:t>
      </w:r>
    </w:fldSimple>
    <w:bookmarkStart w:id="5651" w:name="_Toc469366441"/>
    <w:bookmarkEnd w:id="5651"/>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6FC1"/>
    <w:multiLevelType w:val="hybridMultilevel"/>
    <w:tmpl w:val="3F40D29E"/>
    <w:lvl w:ilvl="0" w:tplc="0409000F">
      <w:start w:val="1"/>
      <w:numFmt w:val="decimal"/>
      <w:lvlText w:val="%1."/>
      <w:lvlJc w:val="left"/>
      <w:pPr>
        <w:ind w:left="1505" w:hanging="360"/>
      </w:pPr>
    </w:lvl>
    <w:lvl w:ilvl="1" w:tplc="04090019" w:tentative="1">
      <w:start w:val="1"/>
      <w:numFmt w:val="lowerLetter"/>
      <w:lvlText w:val="%2."/>
      <w:lvlJc w:val="left"/>
      <w:pPr>
        <w:ind w:left="2225" w:hanging="360"/>
      </w:pPr>
    </w:lvl>
    <w:lvl w:ilvl="2" w:tplc="0409001B" w:tentative="1">
      <w:start w:val="1"/>
      <w:numFmt w:val="lowerRoman"/>
      <w:lvlText w:val="%3."/>
      <w:lvlJc w:val="right"/>
      <w:pPr>
        <w:ind w:left="2945" w:hanging="180"/>
      </w:pPr>
    </w:lvl>
    <w:lvl w:ilvl="3" w:tplc="0409000F" w:tentative="1">
      <w:start w:val="1"/>
      <w:numFmt w:val="decimal"/>
      <w:lvlText w:val="%4."/>
      <w:lvlJc w:val="left"/>
      <w:pPr>
        <w:ind w:left="3665" w:hanging="360"/>
      </w:pPr>
    </w:lvl>
    <w:lvl w:ilvl="4" w:tplc="04090019" w:tentative="1">
      <w:start w:val="1"/>
      <w:numFmt w:val="lowerLetter"/>
      <w:lvlText w:val="%5."/>
      <w:lvlJc w:val="left"/>
      <w:pPr>
        <w:ind w:left="4385" w:hanging="360"/>
      </w:pPr>
    </w:lvl>
    <w:lvl w:ilvl="5" w:tplc="0409001B" w:tentative="1">
      <w:start w:val="1"/>
      <w:numFmt w:val="lowerRoman"/>
      <w:lvlText w:val="%6."/>
      <w:lvlJc w:val="right"/>
      <w:pPr>
        <w:ind w:left="5105" w:hanging="180"/>
      </w:pPr>
    </w:lvl>
    <w:lvl w:ilvl="6" w:tplc="0409000F" w:tentative="1">
      <w:start w:val="1"/>
      <w:numFmt w:val="decimal"/>
      <w:lvlText w:val="%7."/>
      <w:lvlJc w:val="left"/>
      <w:pPr>
        <w:ind w:left="5825" w:hanging="360"/>
      </w:pPr>
    </w:lvl>
    <w:lvl w:ilvl="7" w:tplc="04090019" w:tentative="1">
      <w:start w:val="1"/>
      <w:numFmt w:val="lowerLetter"/>
      <w:lvlText w:val="%8."/>
      <w:lvlJc w:val="left"/>
      <w:pPr>
        <w:ind w:left="6545" w:hanging="360"/>
      </w:pPr>
    </w:lvl>
    <w:lvl w:ilvl="8" w:tplc="0409001B" w:tentative="1">
      <w:start w:val="1"/>
      <w:numFmt w:val="lowerRoman"/>
      <w:lvlText w:val="%9."/>
      <w:lvlJc w:val="right"/>
      <w:pPr>
        <w:ind w:left="7265" w:hanging="180"/>
      </w:pPr>
    </w:lvl>
  </w:abstractNum>
  <w:abstractNum w:abstractNumId="1">
    <w:nsid w:val="0E1319E7"/>
    <w:multiLevelType w:val="hybridMultilevel"/>
    <w:tmpl w:val="AF68C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520499"/>
    <w:multiLevelType w:val="hybridMultilevel"/>
    <w:tmpl w:val="27D0C874"/>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8716D23"/>
    <w:multiLevelType w:val="hybridMultilevel"/>
    <w:tmpl w:val="3FD893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AC242E"/>
    <w:multiLevelType w:val="multilevel"/>
    <w:tmpl w:val="6C78CF0A"/>
    <w:lvl w:ilvl="0">
      <w:start w:val="1"/>
      <w:numFmt w:val="decimal"/>
      <w:pStyle w:val="TOC1"/>
      <w:suff w:val="space"/>
      <w:lvlText w:val="Chapter %1 -"/>
      <w:lvlJc w:val="left"/>
      <w:pPr>
        <w:ind w:left="0" w:firstLine="0"/>
      </w:pPr>
      <w:rPr>
        <w:rFonts w:hint="default"/>
        <w:b/>
        <w:i w:val="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D950B09"/>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FE722CF"/>
    <w:multiLevelType w:val="hybridMultilevel"/>
    <w:tmpl w:val="1EAE5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709339C"/>
    <w:multiLevelType w:val="hybridMultilevel"/>
    <w:tmpl w:val="593CD828"/>
    <w:lvl w:ilvl="0" w:tplc="04090001">
      <w:start w:val="1"/>
      <w:numFmt w:val="bullet"/>
      <w:lvlText w:val=""/>
      <w:lvlJc w:val="left"/>
      <w:pPr>
        <w:ind w:left="360" w:hanging="360"/>
      </w:pPr>
      <w:rPr>
        <w:rFonts w:ascii="Symbol" w:hAnsi="Symbol"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E0A726F"/>
    <w:multiLevelType w:val="multilevel"/>
    <w:tmpl w:val="FC24887A"/>
    <w:lvl w:ilvl="0">
      <w:start w:val="1"/>
      <w:numFmt w:val="decimal"/>
      <w:pStyle w:val="Heading1"/>
      <w:lvlText w:val="Chapter %1"/>
      <w:lvlJc w:val="left"/>
      <w:pPr>
        <w:tabs>
          <w:tab w:val="num" w:pos="2520"/>
        </w:tabs>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Heading2"/>
      <w:lvlText w:val="%1.%2"/>
      <w:lvlJc w:val="left"/>
      <w:pPr>
        <w:tabs>
          <w:tab w:val="num" w:pos="576"/>
        </w:tabs>
        <w:ind w:left="576"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suff w:val="space"/>
      <w:lvlText w:val="%1.%2.%3"/>
      <w:lvlJc w:val="left"/>
      <w:pPr>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366E64F4"/>
    <w:multiLevelType w:val="hybridMultilevel"/>
    <w:tmpl w:val="5BD0B2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87B12B9"/>
    <w:multiLevelType w:val="hybridMultilevel"/>
    <w:tmpl w:val="EE886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A6216C"/>
    <w:multiLevelType w:val="hybridMultilevel"/>
    <w:tmpl w:val="E000237E"/>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F8B7206"/>
    <w:multiLevelType w:val="hybridMultilevel"/>
    <w:tmpl w:val="FEF0D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C518DA"/>
    <w:multiLevelType w:val="hybridMultilevel"/>
    <w:tmpl w:val="53708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BA1520"/>
    <w:multiLevelType w:val="hybridMultilevel"/>
    <w:tmpl w:val="64EAD8A8"/>
    <w:lvl w:ilvl="0" w:tplc="59FC6EB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4BCF0364"/>
    <w:multiLevelType w:val="hybridMultilevel"/>
    <w:tmpl w:val="720CA418"/>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nsid w:val="4E4A20A0"/>
    <w:multiLevelType w:val="hybridMultilevel"/>
    <w:tmpl w:val="81A07C4C"/>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EC63CB7"/>
    <w:multiLevelType w:val="hybridMultilevel"/>
    <w:tmpl w:val="CE18FB08"/>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8">
    <w:nsid w:val="4FCC1AC3"/>
    <w:multiLevelType w:val="hybridMultilevel"/>
    <w:tmpl w:val="D5C0C1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16D0973"/>
    <w:multiLevelType w:val="singleLevel"/>
    <w:tmpl w:val="0409000F"/>
    <w:lvl w:ilvl="0">
      <w:start w:val="1"/>
      <w:numFmt w:val="decimal"/>
      <w:lvlText w:val="%1."/>
      <w:lvlJc w:val="left"/>
      <w:pPr>
        <w:tabs>
          <w:tab w:val="num" w:pos="360"/>
        </w:tabs>
        <w:ind w:left="360" w:hanging="360"/>
      </w:pPr>
    </w:lvl>
  </w:abstractNum>
  <w:abstractNum w:abstractNumId="20">
    <w:nsid w:val="56FA087D"/>
    <w:multiLevelType w:val="hybridMultilevel"/>
    <w:tmpl w:val="826CE5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7D970CB"/>
    <w:multiLevelType w:val="singleLevel"/>
    <w:tmpl w:val="37ECE908"/>
    <w:lvl w:ilvl="0">
      <w:start w:val="1"/>
      <w:numFmt w:val="bullet"/>
      <w:pStyle w:val="ListBullet"/>
      <w:lvlText w:val=""/>
      <w:lvlJc w:val="left"/>
      <w:pPr>
        <w:tabs>
          <w:tab w:val="num" w:pos="360"/>
        </w:tabs>
        <w:ind w:left="360" w:hanging="360"/>
      </w:pPr>
      <w:rPr>
        <w:rFonts w:ascii="Symbol" w:hAnsi="Symbol" w:hint="default"/>
      </w:rPr>
    </w:lvl>
  </w:abstractNum>
  <w:abstractNum w:abstractNumId="22">
    <w:nsid w:val="5E9C4B1D"/>
    <w:multiLevelType w:val="hybridMultilevel"/>
    <w:tmpl w:val="70C479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FA62D12"/>
    <w:multiLevelType w:val="hybridMultilevel"/>
    <w:tmpl w:val="8D846FA2"/>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4">
    <w:nsid w:val="69BA5575"/>
    <w:multiLevelType w:val="hybridMultilevel"/>
    <w:tmpl w:val="86CA58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DCF73EE"/>
    <w:multiLevelType w:val="hybridMultilevel"/>
    <w:tmpl w:val="6C00BC86"/>
    <w:lvl w:ilvl="0" w:tplc="0409000F">
      <w:start w:val="1"/>
      <w:numFmt w:val="decimal"/>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6">
    <w:nsid w:val="74594A63"/>
    <w:multiLevelType w:val="hybridMultilevel"/>
    <w:tmpl w:val="F800C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C9B1F74"/>
    <w:multiLevelType w:val="hybridMultilevel"/>
    <w:tmpl w:val="9E18A9AA"/>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4"/>
  </w:num>
  <w:num w:numId="3">
    <w:abstractNumId w:val="8"/>
  </w:num>
  <w:num w:numId="4">
    <w:abstractNumId w:val="20"/>
  </w:num>
  <w:num w:numId="5">
    <w:abstractNumId w:val="3"/>
  </w:num>
  <w:num w:numId="6">
    <w:abstractNumId w:val="19"/>
  </w:num>
  <w:num w:numId="7">
    <w:abstractNumId w:val="26"/>
  </w:num>
  <w:num w:numId="8">
    <w:abstractNumId w:val="5"/>
  </w:num>
  <w:num w:numId="9">
    <w:abstractNumId w:val="14"/>
  </w:num>
  <w:num w:numId="10">
    <w:abstractNumId w:val="9"/>
  </w:num>
  <w:num w:numId="11">
    <w:abstractNumId w:val="22"/>
  </w:num>
  <w:num w:numId="12">
    <w:abstractNumId w:val="1"/>
  </w:num>
  <w:num w:numId="13">
    <w:abstractNumId w:val="13"/>
  </w:num>
  <w:num w:numId="14">
    <w:abstractNumId w:val="11"/>
  </w:num>
  <w:num w:numId="15">
    <w:abstractNumId w:val="18"/>
  </w:num>
  <w:num w:numId="16">
    <w:abstractNumId w:val="16"/>
  </w:num>
  <w:num w:numId="17">
    <w:abstractNumId w:val="24"/>
  </w:num>
  <w:num w:numId="18">
    <w:abstractNumId w:val="2"/>
  </w:num>
  <w:num w:numId="19">
    <w:abstractNumId w:val="7"/>
  </w:num>
  <w:num w:numId="20">
    <w:abstractNumId w:val="27"/>
  </w:num>
  <w:num w:numId="21">
    <w:abstractNumId w:val="10"/>
  </w:num>
  <w:num w:numId="22">
    <w:abstractNumId w:val="25"/>
  </w:num>
  <w:num w:numId="23">
    <w:abstractNumId w:val="17"/>
  </w:num>
  <w:num w:numId="24">
    <w:abstractNumId w:val="15"/>
  </w:num>
  <w:num w:numId="25">
    <w:abstractNumId w:val="23"/>
  </w:num>
  <w:num w:numId="26">
    <w:abstractNumId w:val="6"/>
  </w:num>
  <w:num w:numId="27">
    <w:abstractNumId w:val="12"/>
  </w:num>
  <w:num w:numId="28">
    <w:abstractNumId w:val="0"/>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7" w:nlCheck="1" w:checkStyle="1"/>
  <w:activeWritingStyle w:appName="MSWord" w:lang="en-US" w:vendorID="64" w:dllVersion="131078" w:nlCheck="1" w:checkStyle="0"/>
  <w:activeWritingStyle w:appName="MSWord" w:lang="en-US" w:vendorID="8" w:dllVersion="513" w:checkStyle="1"/>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numStart w:val="2"/>
    <w:endnote w:id="-1"/>
    <w:endnote w:id="0"/>
  </w:endnotePr>
  <w:compat/>
  <w:docVars>
    <w:docVar w:name="EN.InstantFormat" w:val="w:compa"/>
    <w:docVar w:name="EN.Layout" w:val="T"/>
    <w:docVar w:name="EN.Libraries" w:val="乐㊠爐㊷⽐ᖣ乐㊠晄㊷2渠ᖗ乐㊠晄㊷2溠ᖗ乐㊠晄㊷2"/>
  </w:docVars>
  <w:rsids>
    <w:rsidRoot w:val="00096720"/>
    <w:rsid w:val="0000011A"/>
    <w:rsid w:val="00000190"/>
    <w:rsid w:val="00001D80"/>
    <w:rsid w:val="00002495"/>
    <w:rsid w:val="000025CC"/>
    <w:rsid w:val="00003450"/>
    <w:rsid w:val="00003948"/>
    <w:rsid w:val="00003B3B"/>
    <w:rsid w:val="00003F22"/>
    <w:rsid w:val="000063C2"/>
    <w:rsid w:val="00007741"/>
    <w:rsid w:val="00007F34"/>
    <w:rsid w:val="00011883"/>
    <w:rsid w:val="00012190"/>
    <w:rsid w:val="00012507"/>
    <w:rsid w:val="0001365C"/>
    <w:rsid w:val="0001545F"/>
    <w:rsid w:val="00015AE2"/>
    <w:rsid w:val="0001610F"/>
    <w:rsid w:val="00016474"/>
    <w:rsid w:val="0001783A"/>
    <w:rsid w:val="00017B07"/>
    <w:rsid w:val="00021264"/>
    <w:rsid w:val="00021414"/>
    <w:rsid w:val="00021A43"/>
    <w:rsid w:val="0002323B"/>
    <w:rsid w:val="000238A0"/>
    <w:rsid w:val="00023B4D"/>
    <w:rsid w:val="00023F6F"/>
    <w:rsid w:val="000251BA"/>
    <w:rsid w:val="0002521F"/>
    <w:rsid w:val="0002572A"/>
    <w:rsid w:val="000258B6"/>
    <w:rsid w:val="00026F5E"/>
    <w:rsid w:val="000271EB"/>
    <w:rsid w:val="00027869"/>
    <w:rsid w:val="00027AC8"/>
    <w:rsid w:val="00027EE0"/>
    <w:rsid w:val="000305EA"/>
    <w:rsid w:val="00032490"/>
    <w:rsid w:val="0003357E"/>
    <w:rsid w:val="00035957"/>
    <w:rsid w:val="00037077"/>
    <w:rsid w:val="00037E85"/>
    <w:rsid w:val="00040AB3"/>
    <w:rsid w:val="000419AE"/>
    <w:rsid w:val="000422C5"/>
    <w:rsid w:val="00043F34"/>
    <w:rsid w:val="0004421A"/>
    <w:rsid w:val="000445D1"/>
    <w:rsid w:val="00044B83"/>
    <w:rsid w:val="00045691"/>
    <w:rsid w:val="00045E95"/>
    <w:rsid w:val="00047464"/>
    <w:rsid w:val="00047ED6"/>
    <w:rsid w:val="000502A6"/>
    <w:rsid w:val="00050882"/>
    <w:rsid w:val="00050899"/>
    <w:rsid w:val="00053065"/>
    <w:rsid w:val="000531A2"/>
    <w:rsid w:val="00054E91"/>
    <w:rsid w:val="00054FF2"/>
    <w:rsid w:val="000553F8"/>
    <w:rsid w:val="000556FC"/>
    <w:rsid w:val="00055F56"/>
    <w:rsid w:val="00056A44"/>
    <w:rsid w:val="000570AB"/>
    <w:rsid w:val="00057494"/>
    <w:rsid w:val="0005784C"/>
    <w:rsid w:val="000578EB"/>
    <w:rsid w:val="00057ED7"/>
    <w:rsid w:val="000600B0"/>
    <w:rsid w:val="000612C0"/>
    <w:rsid w:val="00061352"/>
    <w:rsid w:val="00061751"/>
    <w:rsid w:val="00061F5D"/>
    <w:rsid w:val="00063134"/>
    <w:rsid w:val="00064EEF"/>
    <w:rsid w:val="00065941"/>
    <w:rsid w:val="0006646A"/>
    <w:rsid w:val="000665E6"/>
    <w:rsid w:val="000667CC"/>
    <w:rsid w:val="00070369"/>
    <w:rsid w:val="00070582"/>
    <w:rsid w:val="0007083D"/>
    <w:rsid w:val="00070BC9"/>
    <w:rsid w:val="00070C8A"/>
    <w:rsid w:val="00070D59"/>
    <w:rsid w:val="000721D5"/>
    <w:rsid w:val="000722F1"/>
    <w:rsid w:val="00072453"/>
    <w:rsid w:val="00072DB3"/>
    <w:rsid w:val="0007360F"/>
    <w:rsid w:val="00075D09"/>
    <w:rsid w:val="00075F0E"/>
    <w:rsid w:val="00076436"/>
    <w:rsid w:val="00076B18"/>
    <w:rsid w:val="0007716F"/>
    <w:rsid w:val="000772B3"/>
    <w:rsid w:val="00077622"/>
    <w:rsid w:val="00080CB4"/>
    <w:rsid w:val="00082128"/>
    <w:rsid w:val="00083520"/>
    <w:rsid w:val="00084D37"/>
    <w:rsid w:val="00085533"/>
    <w:rsid w:val="0008643F"/>
    <w:rsid w:val="00086C80"/>
    <w:rsid w:val="00086F61"/>
    <w:rsid w:val="000870D6"/>
    <w:rsid w:val="0009091F"/>
    <w:rsid w:val="0009210D"/>
    <w:rsid w:val="00093FCD"/>
    <w:rsid w:val="00096720"/>
    <w:rsid w:val="000971B5"/>
    <w:rsid w:val="0009756D"/>
    <w:rsid w:val="000A0F4C"/>
    <w:rsid w:val="000A1B90"/>
    <w:rsid w:val="000A1BBC"/>
    <w:rsid w:val="000A26E9"/>
    <w:rsid w:val="000A4FDE"/>
    <w:rsid w:val="000A5399"/>
    <w:rsid w:val="000A599A"/>
    <w:rsid w:val="000A605B"/>
    <w:rsid w:val="000A659A"/>
    <w:rsid w:val="000A72EA"/>
    <w:rsid w:val="000A7576"/>
    <w:rsid w:val="000A7B1A"/>
    <w:rsid w:val="000A7BEC"/>
    <w:rsid w:val="000B1CB6"/>
    <w:rsid w:val="000B2077"/>
    <w:rsid w:val="000B213D"/>
    <w:rsid w:val="000B26A4"/>
    <w:rsid w:val="000B3EEA"/>
    <w:rsid w:val="000B4BAD"/>
    <w:rsid w:val="000B4D87"/>
    <w:rsid w:val="000B7A09"/>
    <w:rsid w:val="000B7BB7"/>
    <w:rsid w:val="000B7D8E"/>
    <w:rsid w:val="000B7F0C"/>
    <w:rsid w:val="000C1384"/>
    <w:rsid w:val="000C16F1"/>
    <w:rsid w:val="000C1C70"/>
    <w:rsid w:val="000C23F1"/>
    <w:rsid w:val="000C354B"/>
    <w:rsid w:val="000C383D"/>
    <w:rsid w:val="000C4167"/>
    <w:rsid w:val="000C535D"/>
    <w:rsid w:val="000C555D"/>
    <w:rsid w:val="000C56AE"/>
    <w:rsid w:val="000C5B0E"/>
    <w:rsid w:val="000D0A4B"/>
    <w:rsid w:val="000D0B50"/>
    <w:rsid w:val="000D0D97"/>
    <w:rsid w:val="000D169C"/>
    <w:rsid w:val="000D29F6"/>
    <w:rsid w:val="000D3612"/>
    <w:rsid w:val="000D3A90"/>
    <w:rsid w:val="000D3D7C"/>
    <w:rsid w:val="000D4378"/>
    <w:rsid w:val="000D445F"/>
    <w:rsid w:val="000D46DB"/>
    <w:rsid w:val="000D580D"/>
    <w:rsid w:val="000D6E41"/>
    <w:rsid w:val="000E4721"/>
    <w:rsid w:val="000E55CB"/>
    <w:rsid w:val="000E561C"/>
    <w:rsid w:val="000E5922"/>
    <w:rsid w:val="000E59BC"/>
    <w:rsid w:val="000E63B6"/>
    <w:rsid w:val="000E761D"/>
    <w:rsid w:val="000E77A2"/>
    <w:rsid w:val="000F1428"/>
    <w:rsid w:val="000F184A"/>
    <w:rsid w:val="000F2309"/>
    <w:rsid w:val="000F2BEA"/>
    <w:rsid w:val="000F3027"/>
    <w:rsid w:val="000F36C3"/>
    <w:rsid w:val="000F40CB"/>
    <w:rsid w:val="000F6421"/>
    <w:rsid w:val="000F7D50"/>
    <w:rsid w:val="000F7E36"/>
    <w:rsid w:val="0010048F"/>
    <w:rsid w:val="00100964"/>
    <w:rsid w:val="00101EBA"/>
    <w:rsid w:val="00102A94"/>
    <w:rsid w:val="00102EC4"/>
    <w:rsid w:val="00103023"/>
    <w:rsid w:val="0010383A"/>
    <w:rsid w:val="00105D7C"/>
    <w:rsid w:val="00106D76"/>
    <w:rsid w:val="0011058E"/>
    <w:rsid w:val="001106C5"/>
    <w:rsid w:val="00110EEB"/>
    <w:rsid w:val="0011153F"/>
    <w:rsid w:val="00112268"/>
    <w:rsid w:val="0011515B"/>
    <w:rsid w:val="00117072"/>
    <w:rsid w:val="001170E4"/>
    <w:rsid w:val="0012038C"/>
    <w:rsid w:val="0012122C"/>
    <w:rsid w:val="00121D66"/>
    <w:rsid w:val="0012213C"/>
    <w:rsid w:val="0012270E"/>
    <w:rsid w:val="00122831"/>
    <w:rsid w:val="001228F4"/>
    <w:rsid w:val="00122CD9"/>
    <w:rsid w:val="0012409A"/>
    <w:rsid w:val="001253E5"/>
    <w:rsid w:val="0012542E"/>
    <w:rsid w:val="0012543B"/>
    <w:rsid w:val="0012593B"/>
    <w:rsid w:val="001261B1"/>
    <w:rsid w:val="00126516"/>
    <w:rsid w:val="0012691E"/>
    <w:rsid w:val="00126EAE"/>
    <w:rsid w:val="00127DA8"/>
    <w:rsid w:val="0013021D"/>
    <w:rsid w:val="00130645"/>
    <w:rsid w:val="00130A51"/>
    <w:rsid w:val="00130DA5"/>
    <w:rsid w:val="00130F7E"/>
    <w:rsid w:val="00131BFF"/>
    <w:rsid w:val="00132A32"/>
    <w:rsid w:val="00134024"/>
    <w:rsid w:val="00134843"/>
    <w:rsid w:val="00134918"/>
    <w:rsid w:val="001356DE"/>
    <w:rsid w:val="00136B06"/>
    <w:rsid w:val="001372CA"/>
    <w:rsid w:val="001403EB"/>
    <w:rsid w:val="00140618"/>
    <w:rsid w:val="001411C3"/>
    <w:rsid w:val="0014244C"/>
    <w:rsid w:val="00142BC7"/>
    <w:rsid w:val="00142D67"/>
    <w:rsid w:val="00143F02"/>
    <w:rsid w:val="00144FA8"/>
    <w:rsid w:val="0014578F"/>
    <w:rsid w:val="00145C43"/>
    <w:rsid w:val="001468FD"/>
    <w:rsid w:val="00150689"/>
    <w:rsid w:val="001508B5"/>
    <w:rsid w:val="00150914"/>
    <w:rsid w:val="00150DE0"/>
    <w:rsid w:val="00150EE7"/>
    <w:rsid w:val="00151FA3"/>
    <w:rsid w:val="00151FA6"/>
    <w:rsid w:val="00151FB0"/>
    <w:rsid w:val="00152789"/>
    <w:rsid w:val="00153B03"/>
    <w:rsid w:val="00153B10"/>
    <w:rsid w:val="00153B79"/>
    <w:rsid w:val="00153CB7"/>
    <w:rsid w:val="00153ECD"/>
    <w:rsid w:val="00154379"/>
    <w:rsid w:val="0015570E"/>
    <w:rsid w:val="00155B05"/>
    <w:rsid w:val="00156356"/>
    <w:rsid w:val="00156F24"/>
    <w:rsid w:val="001608DF"/>
    <w:rsid w:val="00160FF5"/>
    <w:rsid w:val="00161758"/>
    <w:rsid w:val="0016196E"/>
    <w:rsid w:val="00161D8B"/>
    <w:rsid w:val="00161EFA"/>
    <w:rsid w:val="00163503"/>
    <w:rsid w:val="00163A66"/>
    <w:rsid w:val="00163E29"/>
    <w:rsid w:val="0016402E"/>
    <w:rsid w:val="00164EE6"/>
    <w:rsid w:val="00165892"/>
    <w:rsid w:val="00167021"/>
    <w:rsid w:val="00171602"/>
    <w:rsid w:val="0017275B"/>
    <w:rsid w:val="00172FE5"/>
    <w:rsid w:val="001734CB"/>
    <w:rsid w:val="0017452F"/>
    <w:rsid w:val="00174977"/>
    <w:rsid w:val="001757CC"/>
    <w:rsid w:val="00175BCD"/>
    <w:rsid w:val="00180E46"/>
    <w:rsid w:val="00182359"/>
    <w:rsid w:val="00182788"/>
    <w:rsid w:val="001828FB"/>
    <w:rsid w:val="00182BDE"/>
    <w:rsid w:val="00183260"/>
    <w:rsid w:val="00183A06"/>
    <w:rsid w:val="00183E19"/>
    <w:rsid w:val="00185609"/>
    <w:rsid w:val="00186E61"/>
    <w:rsid w:val="00187CF9"/>
    <w:rsid w:val="00191753"/>
    <w:rsid w:val="00191EC6"/>
    <w:rsid w:val="001920E8"/>
    <w:rsid w:val="00192A43"/>
    <w:rsid w:val="00192B57"/>
    <w:rsid w:val="00193E86"/>
    <w:rsid w:val="00195012"/>
    <w:rsid w:val="00195806"/>
    <w:rsid w:val="00195992"/>
    <w:rsid w:val="0019706C"/>
    <w:rsid w:val="001971D9"/>
    <w:rsid w:val="00197327"/>
    <w:rsid w:val="0019759F"/>
    <w:rsid w:val="00197711"/>
    <w:rsid w:val="001A0BE4"/>
    <w:rsid w:val="001A1031"/>
    <w:rsid w:val="001A1A69"/>
    <w:rsid w:val="001A2116"/>
    <w:rsid w:val="001A2E90"/>
    <w:rsid w:val="001A3A67"/>
    <w:rsid w:val="001A3C79"/>
    <w:rsid w:val="001A4124"/>
    <w:rsid w:val="001A4BE1"/>
    <w:rsid w:val="001A5038"/>
    <w:rsid w:val="001A5BA3"/>
    <w:rsid w:val="001A695F"/>
    <w:rsid w:val="001A6A39"/>
    <w:rsid w:val="001A6BB2"/>
    <w:rsid w:val="001A6F66"/>
    <w:rsid w:val="001A70C8"/>
    <w:rsid w:val="001A7620"/>
    <w:rsid w:val="001A7DAF"/>
    <w:rsid w:val="001B1321"/>
    <w:rsid w:val="001B3088"/>
    <w:rsid w:val="001B47B2"/>
    <w:rsid w:val="001B499C"/>
    <w:rsid w:val="001B4C11"/>
    <w:rsid w:val="001B5765"/>
    <w:rsid w:val="001B7678"/>
    <w:rsid w:val="001C0353"/>
    <w:rsid w:val="001C04BF"/>
    <w:rsid w:val="001C0D41"/>
    <w:rsid w:val="001C0F78"/>
    <w:rsid w:val="001C2B60"/>
    <w:rsid w:val="001C2E4A"/>
    <w:rsid w:val="001C315C"/>
    <w:rsid w:val="001C3405"/>
    <w:rsid w:val="001C41C0"/>
    <w:rsid w:val="001C4481"/>
    <w:rsid w:val="001C480B"/>
    <w:rsid w:val="001C4F3E"/>
    <w:rsid w:val="001C58B5"/>
    <w:rsid w:val="001C60A1"/>
    <w:rsid w:val="001C653D"/>
    <w:rsid w:val="001C66D0"/>
    <w:rsid w:val="001C69B8"/>
    <w:rsid w:val="001C6D59"/>
    <w:rsid w:val="001C6FC0"/>
    <w:rsid w:val="001C7B05"/>
    <w:rsid w:val="001D14C3"/>
    <w:rsid w:val="001D214F"/>
    <w:rsid w:val="001D22E2"/>
    <w:rsid w:val="001D318D"/>
    <w:rsid w:val="001D323A"/>
    <w:rsid w:val="001D3E7E"/>
    <w:rsid w:val="001D4888"/>
    <w:rsid w:val="001D4D69"/>
    <w:rsid w:val="001D6842"/>
    <w:rsid w:val="001D7BB3"/>
    <w:rsid w:val="001E1061"/>
    <w:rsid w:val="001E1C9E"/>
    <w:rsid w:val="001E28E6"/>
    <w:rsid w:val="001E2C61"/>
    <w:rsid w:val="001E38DF"/>
    <w:rsid w:val="001E398A"/>
    <w:rsid w:val="001E45FF"/>
    <w:rsid w:val="001E534F"/>
    <w:rsid w:val="001E5E85"/>
    <w:rsid w:val="001E7CF9"/>
    <w:rsid w:val="001F14F8"/>
    <w:rsid w:val="001F3073"/>
    <w:rsid w:val="001F4F3E"/>
    <w:rsid w:val="001F5362"/>
    <w:rsid w:val="001F5BFA"/>
    <w:rsid w:val="001F6198"/>
    <w:rsid w:val="001F6EB1"/>
    <w:rsid w:val="00202276"/>
    <w:rsid w:val="00202DE5"/>
    <w:rsid w:val="00203ADC"/>
    <w:rsid w:val="00203EDB"/>
    <w:rsid w:val="0020402A"/>
    <w:rsid w:val="00204F8D"/>
    <w:rsid w:val="00205554"/>
    <w:rsid w:val="00206CCF"/>
    <w:rsid w:val="00210072"/>
    <w:rsid w:val="0021140D"/>
    <w:rsid w:val="0021242A"/>
    <w:rsid w:val="00212C68"/>
    <w:rsid w:val="00212DA0"/>
    <w:rsid w:val="00212F34"/>
    <w:rsid w:val="0021309D"/>
    <w:rsid w:val="00213EC4"/>
    <w:rsid w:val="00214015"/>
    <w:rsid w:val="002142DF"/>
    <w:rsid w:val="00214388"/>
    <w:rsid w:val="00214D52"/>
    <w:rsid w:val="00214FC9"/>
    <w:rsid w:val="00215EB2"/>
    <w:rsid w:val="00216099"/>
    <w:rsid w:val="002167F1"/>
    <w:rsid w:val="00216E26"/>
    <w:rsid w:val="002171F9"/>
    <w:rsid w:val="00220912"/>
    <w:rsid w:val="00220A56"/>
    <w:rsid w:val="00220C12"/>
    <w:rsid w:val="00221615"/>
    <w:rsid w:val="00222512"/>
    <w:rsid w:val="002225C1"/>
    <w:rsid w:val="0022264B"/>
    <w:rsid w:val="00222991"/>
    <w:rsid w:val="002231E4"/>
    <w:rsid w:val="002241CF"/>
    <w:rsid w:val="002251D1"/>
    <w:rsid w:val="002253E9"/>
    <w:rsid w:val="002257A8"/>
    <w:rsid w:val="00226E47"/>
    <w:rsid w:val="00231A65"/>
    <w:rsid w:val="0023220E"/>
    <w:rsid w:val="00232794"/>
    <w:rsid w:val="00233964"/>
    <w:rsid w:val="00233C9B"/>
    <w:rsid w:val="002346C3"/>
    <w:rsid w:val="00235190"/>
    <w:rsid w:val="00235673"/>
    <w:rsid w:val="002359AA"/>
    <w:rsid w:val="00235F9F"/>
    <w:rsid w:val="00237477"/>
    <w:rsid w:val="00237B94"/>
    <w:rsid w:val="00237DDB"/>
    <w:rsid w:val="00241AFF"/>
    <w:rsid w:val="00242150"/>
    <w:rsid w:val="00242833"/>
    <w:rsid w:val="00242E01"/>
    <w:rsid w:val="00243348"/>
    <w:rsid w:val="00243E79"/>
    <w:rsid w:val="0024445C"/>
    <w:rsid w:val="00244812"/>
    <w:rsid w:val="0024489A"/>
    <w:rsid w:val="002462F2"/>
    <w:rsid w:val="00246F98"/>
    <w:rsid w:val="0024759D"/>
    <w:rsid w:val="002506D6"/>
    <w:rsid w:val="002517D7"/>
    <w:rsid w:val="00251EFF"/>
    <w:rsid w:val="0025281F"/>
    <w:rsid w:val="00252993"/>
    <w:rsid w:val="00252AC8"/>
    <w:rsid w:val="0025362C"/>
    <w:rsid w:val="0025440A"/>
    <w:rsid w:val="00254489"/>
    <w:rsid w:val="002549FA"/>
    <w:rsid w:val="00254CC0"/>
    <w:rsid w:val="00255105"/>
    <w:rsid w:val="0025510B"/>
    <w:rsid w:val="002552CA"/>
    <w:rsid w:val="00255DCA"/>
    <w:rsid w:val="0025651E"/>
    <w:rsid w:val="00260441"/>
    <w:rsid w:val="00260A9B"/>
    <w:rsid w:val="00261E95"/>
    <w:rsid w:val="0026295E"/>
    <w:rsid w:val="00262975"/>
    <w:rsid w:val="00263140"/>
    <w:rsid w:val="00263947"/>
    <w:rsid w:val="00265528"/>
    <w:rsid w:val="00265E30"/>
    <w:rsid w:val="00265E76"/>
    <w:rsid w:val="00265FFF"/>
    <w:rsid w:val="0026602A"/>
    <w:rsid w:val="002660D2"/>
    <w:rsid w:val="002676FB"/>
    <w:rsid w:val="00270247"/>
    <w:rsid w:val="00270959"/>
    <w:rsid w:val="00270B03"/>
    <w:rsid w:val="00270CBB"/>
    <w:rsid w:val="00271F84"/>
    <w:rsid w:val="0027202B"/>
    <w:rsid w:val="002727EF"/>
    <w:rsid w:val="002730FC"/>
    <w:rsid w:val="00273E5A"/>
    <w:rsid w:val="00274784"/>
    <w:rsid w:val="00275A6F"/>
    <w:rsid w:val="00275C9C"/>
    <w:rsid w:val="00277577"/>
    <w:rsid w:val="00280AF3"/>
    <w:rsid w:val="002812A3"/>
    <w:rsid w:val="00281460"/>
    <w:rsid w:val="00281733"/>
    <w:rsid w:val="00283F16"/>
    <w:rsid w:val="00285D1A"/>
    <w:rsid w:val="00286226"/>
    <w:rsid w:val="00286245"/>
    <w:rsid w:val="002866B9"/>
    <w:rsid w:val="00286E3E"/>
    <w:rsid w:val="0029039F"/>
    <w:rsid w:val="0029053B"/>
    <w:rsid w:val="00291128"/>
    <w:rsid w:val="0029145D"/>
    <w:rsid w:val="0029350E"/>
    <w:rsid w:val="002935E2"/>
    <w:rsid w:val="00294A7C"/>
    <w:rsid w:val="00295F7E"/>
    <w:rsid w:val="0029691B"/>
    <w:rsid w:val="00297983"/>
    <w:rsid w:val="002A0F57"/>
    <w:rsid w:val="002A12C2"/>
    <w:rsid w:val="002A2786"/>
    <w:rsid w:val="002A3FC5"/>
    <w:rsid w:val="002A4503"/>
    <w:rsid w:val="002A4C7E"/>
    <w:rsid w:val="002A51FB"/>
    <w:rsid w:val="002A692F"/>
    <w:rsid w:val="002A7195"/>
    <w:rsid w:val="002A728E"/>
    <w:rsid w:val="002A742D"/>
    <w:rsid w:val="002A78EA"/>
    <w:rsid w:val="002A7E45"/>
    <w:rsid w:val="002B04C9"/>
    <w:rsid w:val="002B053E"/>
    <w:rsid w:val="002B0DF5"/>
    <w:rsid w:val="002B150E"/>
    <w:rsid w:val="002B2513"/>
    <w:rsid w:val="002B2530"/>
    <w:rsid w:val="002B2998"/>
    <w:rsid w:val="002B2B64"/>
    <w:rsid w:val="002B448B"/>
    <w:rsid w:val="002B47B8"/>
    <w:rsid w:val="002B4BDC"/>
    <w:rsid w:val="002B5D2B"/>
    <w:rsid w:val="002B5E3B"/>
    <w:rsid w:val="002B6272"/>
    <w:rsid w:val="002B785E"/>
    <w:rsid w:val="002C000F"/>
    <w:rsid w:val="002C0601"/>
    <w:rsid w:val="002C16AF"/>
    <w:rsid w:val="002C1BD7"/>
    <w:rsid w:val="002C3733"/>
    <w:rsid w:val="002C3E2A"/>
    <w:rsid w:val="002C45D7"/>
    <w:rsid w:val="002C5218"/>
    <w:rsid w:val="002C5465"/>
    <w:rsid w:val="002C6160"/>
    <w:rsid w:val="002C637A"/>
    <w:rsid w:val="002C6F5A"/>
    <w:rsid w:val="002D22AB"/>
    <w:rsid w:val="002D246B"/>
    <w:rsid w:val="002D2972"/>
    <w:rsid w:val="002D29FD"/>
    <w:rsid w:val="002D2FD3"/>
    <w:rsid w:val="002D447C"/>
    <w:rsid w:val="002D4A26"/>
    <w:rsid w:val="002D5129"/>
    <w:rsid w:val="002D532C"/>
    <w:rsid w:val="002D584F"/>
    <w:rsid w:val="002D643A"/>
    <w:rsid w:val="002D72F7"/>
    <w:rsid w:val="002E0562"/>
    <w:rsid w:val="002E0968"/>
    <w:rsid w:val="002E1C86"/>
    <w:rsid w:val="002E23DB"/>
    <w:rsid w:val="002E2985"/>
    <w:rsid w:val="002E3637"/>
    <w:rsid w:val="002E4961"/>
    <w:rsid w:val="002E5AA3"/>
    <w:rsid w:val="002E5B30"/>
    <w:rsid w:val="002E6499"/>
    <w:rsid w:val="002E74D1"/>
    <w:rsid w:val="002E78DE"/>
    <w:rsid w:val="002F00FE"/>
    <w:rsid w:val="002F088A"/>
    <w:rsid w:val="002F0D1B"/>
    <w:rsid w:val="002F0D74"/>
    <w:rsid w:val="002F1D11"/>
    <w:rsid w:val="002F210F"/>
    <w:rsid w:val="002F3243"/>
    <w:rsid w:val="002F37B8"/>
    <w:rsid w:val="002F4293"/>
    <w:rsid w:val="002F472F"/>
    <w:rsid w:val="002F4800"/>
    <w:rsid w:val="002F5BC3"/>
    <w:rsid w:val="002F65C6"/>
    <w:rsid w:val="002F6AFB"/>
    <w:rsid w:val="002F7061"/>
    <w:rsid w:val="00300E38"/>
    <w:rsid w:val="00300FF9"/>
    <w:rsid w:val="003013AA"/>
    <w:rsid w:val="003016B3"/>
    <w:rsid w:val="0030228C"/>
    <w:rsid w:val="003037D7"/>
    <w:rsid w:val="0030453D"/>
    <w:rsid w:val="00304C72"/>
    <w:rsid w:val="00304DF3"/>
    <w:rsid w:val="0030568A"/>
    <w:rsid w:val="00305CB4"/>
    <w:rsid w:val="00307BCC"/>
    <w:rsid w:val="00307DF4"/>
    <w:rsid w:val="003103D1"/>
    <w:rsid w:val="0031060D"/>
    <w:rsid w:val="00311FEC"/>
    <w:rsid w:val="00312ABF"/>
    <w:rsid w:val="00312FC4"/>
    <w:rsid w:val="00313464"/>
    <w:rsid w:val="0031354B"/>
    <w:rsid w:val="00313E0B"/>
    <w:rsid w:val="00314010"/>
    <w:rsid w:val="0031446B"/>
    <w:rsid w:val="0031457F"/>
    <w:rsid w:val="00315396"/>
    <w:rsid w:val="003154A4"/>
    <w:rsid w:val="00316A9A"/>
    <w:rsid w:val="00317A0D"/>
    <w:rsid w:val="00317D01"/>
    <w:rsid w:val="00320FEC"/>
    <w:rsid w:val="0032127C"/>
    <w:rsid w:val="003218FF"/>
    <w:rsid w:val="00322B7F"/>
    <w:rsid w:val="00322ED8"/>
    <w:rsid w:val="00324F1C"/>
    <w:rsid w:val="00325EED"/>
    <w:rsid w:val="003260A0"/>
    <w:rsid w:val="003264FF"/>
    <w:rsid w:val="00326558"/>
    <w:rsid w:val="003265A5"/>
    <w:rsid w:val="00327107"/>
    <w:rsid w:val="00327ECC"/>
    <w:rsid w:val="003305A6"/>
    <w:rsid w:val="00330EEE"/>
    <w:rsid w:val="003324E6"/>
    <w:rsid w:val="003329F8"/>
    <w:rsid w:val="00332F59"/>
    <w:rsid w:val="00333032"/>
    <w:rsid w:val="0033392E"/>
    <w:rsid w:val="00334FBF"/>
    <w:rsid w:val="0033544C"/>
    <w:rsid w:val="00335D50"/>
    <w:rsid w:val="00336044"/>
    <w:rsid w:val="00336A25"/>
    <w:rsid w:val="003372F5"/>
    <w:rsid w:val="00340110"/>
    <w:rsid w:val="003404FA"/>
    <w:rsid w:val="0034080B"/>
    <w:rsid w:val="00340B00"/>
    <w:rsid w:val="003419F9"/>
    <w:rsid w:val="00342490"/>
    <w:rsid w:val="0034286D"/>
    <w:rsid w:val="00343AE4"/>
    <w:rsid w:val="00343B2C"/>
    <w:rsid w:val="00344414"/>
    <w:rsid w:val="003458E8"/>
    <w:rsid w:val="00345C42"/>
    <w:rsid w:val="00345C6B"/>
    <w:rsid w:val="00345E79"/>
    <w:rsid w:val="00346584"/>
    <w:rsid w:val="003473DE"/>
    <w:rsid w:val="0034744E"/>
    <w:rsid w:val="00350D6B"/>
    <w:rsid w:val="0035197B"/>
    <w:rsid w:val="00352449"/>
    <w:rsid w:val="00353F1F"/>
    <w:rsid w:val="0035413C"/>
    <w:rsid w:val="003544D6"/>
    <w:rsid w:val="003545E8"/>
    <w:rsid w:val="003550F2"/>
    <w:rsid w:val="0035527D"/>
    <w:rsid w:val="003566E2"/>
    <w:rsid w:val="00356831"/>
    <w:rsid w:val="003606E0"/>
    <w:rsid w:val="003606E7"/>
    <w:rsid w:val="00360CB0"/>
    <w:rsid w:val="0036183A"/>
    <w:rsid w:val="0036248E"/>
    <w:rsid w:val="003630BB"/>
    <w:rsid w:val="00363E5B"/>
    <w:rsid w:val="00364711"/>
    <w:rsid w:val="00366DE6"/>
    <w:rsid w:val="0036783E"/>
    <w:rsid w:val="00367EDC"/>
    <w:rsid w:val="00367FDC"/>
    <w:rsid w:val="00371122"/>
    <w:rsid w:val="0037192E"/>
    <w:rsid w:val="003719E4"/>
    <w:rsid w:val="00371F58"/>
    <w:rsid w:val="00372AFB"/>
    <w:rsid w:val="00372D15"/>
    <w:rsid w:val="00374D59"/>
    <w:rsid w:val="00375584"/>
    <w:rsid w:val="00375FCD"/>
    <w:rsid w:val="00376611"/>
    <w:rsid w:val="00376B48"/>
    <w:rsid w:val="00376B93"/>
    <w:rsid w:val="00377101"/>
    <w:rsid w:val="0037735F"/>
    <w:rsid w:val="00380430"/>
    <w:rsid w:val="00380693"/>
    <w:rsid w:val="00381944"/>
    <w:rsid w:val="00382388"/>
    <w:rsid w:val="00382CD7"/>
    <w:rsid w:val="00382D74"/>
    <w:rsid w:val="00383E70"/>
    <w:rsid w:val="00385182"/>
    <w:rsid w:val="00385D39"/>
    <w:rsid w:val="00385E47"/>
    <w:rsid w:val="00386C9F"/>
    <w:rsid w:val="0038701D"/>
    <w:rsid w:val="00387118"/>
    <w:rsid w:val="00387C85"/>
    <w:rsid w:val="0039014A"/>
    <w:rsid w:val="003901AD"/>
    <w:rsid w:val="00391279"/>
    <w:rsid w:val="003924B5"/>
    <w:rsid w:val="00392793"/>
    <w:rsid w:val="00393B8A"/>
    <w:rsid w:val="003945F1"/>
    <w:rsid w:val="0039468E"/>
    <w:rsid w:val="00395364"/>
    <w:rsid w:val="00395821"/>
    <w:rsid w:val="0039670D"/>
    <w:rsid w:val="003978D8"/>
    <w:rsid w:val="003979FB"/>
    <w:rsid w:val="003A016A"/>
    <w:rsid w:val="003A03DD"/>
    <w:rsid w:val="003A15B2"/>
    <w:rsid w:val="003A16F1"/>
    <w:rsid w:val="003A1A08"/>
    <w:rsid w:val="003A1FDA"/>
    <w:rsid w:val="003A2BAB"/>
    <w:rsid w:val="003A3345"/>
    <w:rsid w:val="003A3955"/>
    <w:rsid w:val="003A4308"/>
    <w:rsid w:val="003A4DA2"/>
    <w:rsid w:val="003A4E12"/>
    <w:rsid w:val="003A591E"/>
    <w:rsid w:val="003A5E62"/>
    <w:rsid w:val="003A6139"/>
    <w:rsid w:val="003A67A9"/>
    <w:rsid w:val="003B0EF5"/>
    <w:rsid w:val="003B159B"/>
    <w:rsid w:val="003B1820"/>
    <w:rsid w:val="003B1ADB"/>
    <w:rsid w:val="003B2225"/>
    <w:rsid w:val="003B3376"/>
    <w:rsid w:val="003B3FC4"/>
    <w:rsid w:val="003B518B"/>
    <w:rsid w:val="003B62FE"/>
    <w:rsid w:val="003B6EA9"/>
    <w:rsid w:val="003B710C"/>
    <w:rsid w:val="003B7EB6"/>
    <w:rsid w:val="003B7F94"/>
    <w:rsid w:val="003C003A"/>
    <w:rsid w:val="003C01F5"/>
    <w:rsid w:val="003C0B6A"/>
    <w:rsid w:val="003C10FA"/>
    <w:rsid w:val="003C11A6"/>
    <w:rsid w:val="003C186B"/>
    <w:rsid w:val="003C3ACA"/>
    <w:rsid w:val="003C4416"/>
    <w:rsid w:val="003C50ED"/>
    <w:rsid w:val="003C7F19"/>
    <w:rsid w:val="003D03D2"/>
    <w:rsid w:val="003D168F"/>
    <w:rsid w:val="003D18EB"/>
    <w:rsid w:val="003D35BD"/>
    <w:rsid w:val="003D3922"/>
    <w:rsid w:val="003D39C6"/>
    <w:rsid w:val="003D3CAB"/>
    <w:rsid w:val="003D436F"/>
    <w:rsid w:val="003D45E0"/>
    <w:rsid w:val="003D467E"/>
    <w:rsid w:val="003D4F52"/>
    <w:rsid w:val="003D59C3"/>
    <w:rsid w:val="003D5E7C"/>
    <w:rsid w:val="003D63AB"/>
    <w:rsid w:val="003D6731"/>
    <w:rsid w:val="003D7634"/>
    <w:rsid w:val="003E0503"/>
    <w:rsid w:val="003E07D2"/>
    <w:rsid w:val="003E1212"/>
    <w:rsid w:val="003E14F8"/>
    <w:rsid w:val="003E351D"/>
    <w:rsid w:val="003E4480"/>
    <w:rsid w:val="003E448C"/>
    <w:rsid w:val="003E4643"/>
    <w:rsid w:val="003E47BE"/>
    <w:rsid w:val="003E53BE"/>
    <w:rsid w:val="003E5FA8"/>
    <w:rsid w:val="003E6E2B"/>
    <w:rsid w:val="003E725C"/>
    <w:rsid w:val="003E7C69"/>
    <w:rsid w:val="003F014E"/>
    <w:rsid w:val="003F2BE5"/>
    <w:rsid w:val="003F310D"/>
    <w:rsid w:val="003F4238"/>
    <w:rsid w:val="003F4882"/>
    <w:rsid w:val="003F4CAE"/>
    <w:rsid w:val="003F4DE2"/>
    <w:rsid w:val="003F7987"/>
    <w:rsid w:val="003F7E9C"/>
    <w:rsid w:val="00400251"/>
    <w:rsid w:val="004010E9"/>
    <w:rsid w:val="004011C5"/>
    <w:rsid w:val="00402331"/>
    <w:rsid w:val="00402526"/>
    <w:rsid w:val="00402B42"/>
    <w:rsid w:val="004039B2"/>
    <w:rsid w:val="00403A95"/>
    <w:rsid w:val="00404480"/>
    <w:rsid w:val="00404C69"/>
    <w:rsid w:val="00404D6D"/>
    <w:rsid w:val="00404DE2"/>
    <w:rsid w:val="0040563F"/>
    <w:rsid w:val="00405784"/>
    <w:rsid w:val="00405AEA"/>
    <w:rsid w:val="00405BE3"/>
    <w:rsid w:val="00406E7E"/>
    <w:rsid w:val="00407521"/>
    <w:rsid w:val="00407B9F"/>
    <w:rsid w:val="00407CF7"/>
    <w:rsid w:val="00407DD6"/>
    <w:rsid w:val="0041021E"/>
    <w:rsid w:val="00410AF4"/>
    <w:rsid w:val="004118CA"/>
    <w:rsid w:val="00411FFF"/>
    <w:rsid w:val="00412411"/>
    <w:rsid w:val="00412537"/>
    <w:rsid w:val="00414500"/>
    <w:rsid w:val="004164FE"/>
    <w:rsid w:val="00416DB9"/>
    <w:rsid w:val="004178A6"/>
    <w:rsid w:val="00417F81"/>
    <w:rsid w:val="00420B62"/>
    <w:rsid w:val="00421EB2"/>
    <w:rsid w:val="004220F9"/>
    <w:rsid w:val="00423252"/>
    <w:rsid w:val="00423352"/>
    <w:rsid w:val="004235FC"/>
    <w:rsid w:val="00424079"/>
    <w:rsid w:val="0042451C"/>
    <w:rsid w:val="0042495D"/>
    <w:rsid w:val="00424C5E"/>
    <w:rsid w:val="0042546E"/>
    <w:rsid w:val="00425A47"/>
    <w:rsid w:val="00425F44"/>
    <w:rsid w:val="004260BC"/>
    <w:rsid w:val="004279EF"/>
    <w:rsid w:val="00430CCA"/>
    <w:rsid w:val="00431ADB"/>
    <w:rsid w:val="00431B98"/>
    <w:rsid w:val="004328B0"/>
    <w:rsid w:val="004328B5"/>
    <w:rsid w:val="00432D62"/>
    <w:rsid w:val="004336C1"/>
    <w:rsid w:val="00433909"/>
    <w:rsid w:val="004356D1"/>
    <w:rsid w:val="00435E25"/>
    <w:rsid w:val="00435E61"/>
    <w:rsid w:val="00440A5B"/>
    <w:rsid w:val="00441055"/>
    <w:rsid w:val="00441DF8"/>
    <w:rsid w:val="00442618"/>
    <w:rsid w:val="004428B3"/>
    <w:rsid w:val="00442F78"/>
    <w:rsid w:val="00443750"/>
    <w:rsid w:val="0044415D"/>
    <w:rsid w:val="00444C99"/>
    <w:rsid w:val="00445678"/>
    <w:rsid w:val="00446FF6"/>
    <w:rsid w:val="004472BB"/>
    <w:rsid w:val="00451EE2"/>
    <w:rsid w:val="00452342"/>
    <w:rsid w:val="00452B21"/>
    <w:rsid w:val="00452E5F"/>
    <w:rsid w:val="00455D6F"/>
    <w:rsid w:val="004561B7"/>
    <w:rsid w:val="00457B80"/>
    <w:rsid w:val="0046008F"/>
    <w:rsid w:val="00460BEB"/>
    <w:rsid w:val="004611A6"/>
    <w:rsid w:val="004611E8"/>
    <w:rsid w:val="00461ED7"/>
    <w:rsid w:val="00462EB6"/>
    <w:rsid w:val="00463D76"/>
    <w:rsid w:val="00463E68"/>
    <w:rsid w:val="00464011"/>
    <w:rsid w:val="004653EC"/>
    <w:rsid w:val="004658B7"/>
    <w:rsid w:val="00465D12"/>
    <w:rsid w:val="004662BF"/>
    <w:rsid w:val="00466D54"/>
    <w:rsid w:val="00467D28"/>
    <w:rsid w:val="00467E2A"/>
    <w:rsid w:val="00470D86"/>
    <w:rsid w:val="00470EC5"/>
    <w:rsid w:val="0047112A"/>
    <w:rsid w:val="00471A5B"/>
    <w:rsid w:val="00473016"/>
    <w:rsid w:val="00473110"/>
    <w:rsid w:val="00474C2C"/>
    <w:rsid w:val="00474EB6"/>
    <w:rsid w:val="004751A0"/>
    <w:rsid w:val="00476224"/>
    <w:rsid w:val="004763C3"/>
    <w:rsid w:val="00476923"/>
    <w:rsid w:val="00476C30"/>
    <w:rsid w:val="00477D10"/>
    <w:rsid w:val="004804F7"/>
    <w:rsid w:val="004818FD"/>
    <w:rsid w:val="00482049"/>
    <w:rsid w:val="00482535"/>
    <w:rsid w:val="0048282C"/>
    <w:rsid w:val="004829F6"/>
    <w:rsid w:val="00483871"/>
    <w:rsid w:val="0048433B"/>
    <w:rsid w:val="0048437A"/>
    <w:rsid w:val="004850F7"/>
    <w:rsid w:val="004851B4"/>
    <w:rsid w:val="00486162"/>
    <w:rsid w:val="0048680F"/>
    <w:rsid w:val="00486DB6"/>
    <w:rsid w:val="004877D3"/>
    <w:rsid w:val="00490074"/>
    <w:rsid w:val="004904B8"/>
    <w:rsid w:val="0049087B"/>
    <w:rsid w:val="0049171E"/>
    <w:rsid w:val="00491C08"/>
    <w:rsid w:val="004927DC"/>
    <w:rsid w:val="00492BBF"/>
    <w:rsid w:val="0049378B"/>
    <w:rsid w:val="00493D89"/>
    <w:rsid w:val="00493E0E"/>
    <w:rsid w:val="004945F9"/>
    <w:rsid w:val="004962D1"/>
    <w:rsid w:val="00496596"/>
    <w:rsid w:val="00497234"/>
    <w:rsid w:val="00497379"/>
    <w:rsid w:val="004A06D9"/>
    <w:rsid w:val="004A08A0"/>
    <w:rsid w:val="004A0B2F"/>
    <w:rsid w:val="004A13AE"/>
    <w:rsid w:val="004A343E"/>
    <w:rsid w:val="004A3EDC"/>
    <w:rsid w:val="004A409E"/>
    <w:rsid w:val="004A4CBE"/>
    <w:rsid w:val="004A514F"/>
    <w:rsid w:val="004A5686"/>
    <w:rsid w:val="004A6381"/>
    <w:rsid w:val="004A6BB3"/>
    <w:rsid w:val="004A7B7B"/>
    <w:rsid w:val="004B054D"/>
    <w:rsid w:val="004B0586"/>
    <w:rsid w:val="004B13E9"/>
    <w:rsid w:val="004B1B9B"/>
    <w:rsid w:val="004B34EF"/>
    <w:rsid w:val="004B5287"/>
    <w:rsid w:val="004B588C"/>
    <w:rsid w:val="004B58F2"/>
    <w:rsid w:val="004B5D30"/>
    <w:rsid w:val="004B623B"/>
    <w:rsid w:val="004B7429"/>
    <w:rsid w:val="004C17DC"/>
    <w:rsid w:val="004C1BA2"/>
    <w:rsid w:val="004C23FD"/>
    <w:rsid w:val="004C2A9A"/>
    <w:rsid w:val="004C2B56"/>
    <w:rsid w:val="004C2D39"/>
    <w:rsid w:val="004C3B3D"/>
    <w:rsid w:val="004C52E9"/>
    <w:rsid w:val="004C5D9A"/>
    <w:rsid w:val="004C65C5"/>
    <w:rsid w:val="004C73AE"/>
    <w:rsid w:val="004C7AE0"/>
    <w:rsid w:val="004D0052"/>
    <w:rsid w:val="004D15A9"/>
    <w:rsid w:val="004D2B13"/>
    <w:rsid w:val="004D2F21"/>
    <w:rsid w:val="004D33C6"/>
    <w:rsid w:val="004D412B"/>
    <w:rsid w:val="004D4EF4"/>
    <w:rsid w:val="004D511B"/>
    <w:rsid w:val="004D60A5"/>
    <w:rsid w:val="004D666C"/>
    <w:rsid w:val="004D6C43"/>
    <w:rsid w:val="004E0D9F"/>
    <w:rsid w:val="004E0E43"/>
    <w:rsid w:val="004E11F0"/>
    <w:rsid w:val="004E17ED"/>
    <w:rsid w:val="004E19FF"/>
    <w:rsid w:val="004E1DEB"/>
    <w:rsid w:val="004E218F"/>
    <w:rsid w:val="004E22C3"/>
    <w:rsid w:val="004E2558"/>
    <w:rsid w:val="004E2804"/>
    <w:rsid w:val="004E2938"/>
    <w:rsid w:val="004E2C99"/>
    <w:rsid w:val="004E4393"/>
    <w:rsid w:val="004E4820"/>
    <w:rsid w:val="004E4C80"/>
    <w:rsid w:val="004E4CEC"/>
    <w:rsid w:val="004E569C"/>
    <w:rsid w:val="004E60C5"/>
    <w:rsid w:val="004E63A8"/>
    <w:rsid w:val="004F031B"/>
    <w:rsid w:val="004F0AE4"/>
    <w:rsid w:val="004F0BD9"/>
    <w:rsid w:val="004F0F45"/>
    <w:rsid w:val="004F10A8"/>
    <w:rsid w:val="004F1274"/>
    <w:rsid w:val="004F1907"/>
    <w:rsid w:val="004F24EA"/>
    <w:rsid w:val="004F3301"/>
    <w:rsid w:val="004F37F8"/>
    <w:rsid w:val="004F3C80"/>
    <w:rsid w:val="004F470F"/>
    <w:rsid w:val="004F5953"/>
    <w:rsid w:val="004F64E4"/>
    <w:rsid w:val="004F69C3"/>
    <w:rsid w:val="004F6EBF"/>
    <w:rsid w:val="004F75B9"/>
    <w:rsid w:val="004F778A"/>
    <w:rsid w:val="005002CD"/>
    <w:rsid w:val="00500619"/>
    <w:rsid w:val="00501639"/>
    <w:rsid w:val="005021C1"/>
    <w:rsid w:val="0050345A"/>
    <w:rsid w:val="00503CF6"/>
    <w:rsid w:val="00503E94"/>
    <w:rsid w:val="00503F01"/>
    <w:rsid w:val="005042B3"/>
    <w:rsid w:val="00505BC3"/>
    <w:rsid w:val="00506324"/>
    <w:rsid w:val="00507275"/>
    <w:rsid w:val="00507F0E"/>
    <w:rsid w:val="0051070C"/>
    <w:rsid w:val="00510D16"/>
    <w:rsid w:val="005113AA"/>
    <w:rsid w:val="005116B9"/>
    <w:rsid w:val="00511BA8"/>
    <w:rsid w:val="00511D77"/>
    <w:rsid w:val="00511E72"/>
    <w:rsid w:val="00511E89"/>
    <w:rsid w:val="0051209E"/>
    <w:rsid w:val="00512264"/>
    <w:rsid w:val="005124E2"/>
    <w:rsid w:val="00513EFB"/>
    <w:rsid w:val="00514453"/>
    <w:rsid w:val="00515E8C"/>
    <w:rsid w:val="0051763F"/>
    <w:rsid w:val="00517AF2"/>
    <w:rsid w:val="00520B71"/>
    <w:rsid w:val="00520B72"/>
    <w:rsid w:val="00521059"/>
    <w:rsid w:val="005213D3"/>
    <w:rsid w:val="00521B45"/>
    <w:rsid w:val="00522049"/>
    <w:rsid w:val="005235D4"/>
    <w:rsid w:val="0052367D"/>
    <w:rsid w:val="00523BA9"/>
    <w:rsid w:val="00523C79"/>
    <w:rsid w:val="00523E9C"/>
    <w:rsid w:val="005240F6"/>
    <w:rsid w:val="005243FA"/>
    <w:rsid w:val="00524C7D"/>
    <w:rsid w:val="00524EED"/>
    <w:rsid w:val="00526188"/>
    <w:rsid w:val="00526B4A"/>
    <w:rsid w:val="00527117"/>
    <w:rsid w:val="0052728D"/>
    <w:rsid w:val="00527570"/>
    <w:rsid w:val="00527574"/>
    <w:rsid w:val="0052758E"/>
    <w:rsid w:val="005279D9"/>
    <w:rsid w:val="00527DFB"/>
    <w:rsid w:val="00527FD5"/>
    <w:rsid w:val="00527FDF"/>
    <w:rsid w:val="00530E64"/>
    <w:rsid w:val="00530F3E"/>
    <w:rsid w:val="00531AB2"/>
    <w:rsid w:val="00531B0A"/>
    <w:rsid w:val="00532351"/>
    <w:rsid w:val="005330DB"/>
    <w:rsid w:val="00534463"/>
    <w:rsid w:val="00536146"/>
    <w:rsid w:val="00536173"/>
    <w:rsid w:val="00540893"/>
    <w:rsid w:val="00540F32"/>
    <w:rsid w:val="00540F9E"/>
    <w:rsid w:val="00541F0B"/>
    <w:rsid w:val="005425FA"/>
    <w:rsid w:val="00542704"/>
    <w:rsid w:val="005427BE"/>
    <w:rsid w:val="00542931"/>
    <w:rsid w:val="00544678"/>
    <w:rsid w:val="00544781"/>
    <w:rsid w:val="005457A6"/>
    <w:rsid w:val="005472C2"/>
    <w:rsid w:val="00547B2A"/>
    <w:rsid w:val="0055059F"/>
    <w:rsid w:val="00550617"/>
    <w:rsid w:val="00552420"/>
    <w:rsid w:val="005524CF"/>
    <w:rsid w:val="00552764"/>
    <w:rsid w:val="00553FAC"/>
    <w:rsid w:val="00555DAD"/>
    <w:rsid w:val="00555F0F"/>
    <w:rsid w:val="00556132"/>
    <w:rsid w:val="0055699A"/>
    <w:rsid w:val="00556CF0"/>
    <w:rsid w:val="005573B4"/>
    <w:rsid w:val="00560D6A"/>
    <w:rsid w:val="00560F66"/>
    <w:rsid w:val="005618EB"/>
    <w:rsid w:val="00562045"/>
    <w:rsid w:val="00562A70"/>
    <w:rsid w:val="00562BD5"/>
    <w:rsid w:val="00562C2B"/>
    <w:rsid w:val="00564AFC"/>
    <w:rsid w:val="005665C5"/>
    <w:rsid w:val="005668F5"/>
    <w:rsid w:val="0056793E"/>
    <w:rsid w:val="00567BF9"/>
    <w:rsid w:val="00570999"/>
    <w:rsid w:val="00570DBC"/>
    <w:rsid w:val="005710E4"/>
    <w:rsid w:val="00571656"/>
    <w:rsid w:val="005721D5"/>
    <w:rsid w:val="005739C2"/>
    <w:rsid w:val="00574B5C"/>
    <w:rsid w:val="00574F7F"/>
    <w:rsid w:val="00575C08"/>
    <w:rsid w:val="005764D2"/>
    <w:rsid w:val="0057654A"/>
    <w:rsid w:val="00577954"/>
    <w:rsid w:val="00577D57"/>
    <w:rsid w:val="00577ED6"/>
    <w:rsid w:val="005801BC"/>
    <w:rsid w:val="00581A86"/>
    <w:rsid w:val="00581B89"/>
    <w:rsid w:val="00582614"/>
    <w:rsid w:val="005826CA"/>
    <w:rsid w:val="0058312F"/>
    <w:rsid w:val="00584F8D"/>
    <w:rsid w:val="00587438"/>
    <w:rsid w:val="005876AF"/>
    <w:rsid w:val="00587894"/>
    <w:rsid w:val="00587AE5"/>
    <w:rsid w:val="00590AA2"/>
    <w:rsid w:val="005911EE"/>
    <w:rsid w:val="00591521"/>
    <w:rsid w:val="0059246D"/>
    <w:rsid w:val="00592854"/>
    <w:rsid w:val="00593A2C"/>
    <w:rsid w:val="00593E06"/>
    <w:rsid w:val="00595225"/>
    <w:rsid w:val="00595F2A"/>
    <w:rsid w:val="0059610C"/>
    <w:rsid w:val="005969AC"/>
    <w:rsid w:val="00596B95"/>
    <w:rsid w:val="005A007C"/>
    <w:rsid w:val="005A06E3"/>
    <w:rsid w:val="005A12D7"/>
    <w:rsid w:val="005A1A4E"/>
    <w:rsid w:val="005A1D90"/>
    <w:rsid w:val="005A26F5"/>
    <w:rsid w:val="005A2F3D"/>
    <w:rsid w:val="005A3C73"/>
    <w:rsid w:val="005A4026"/>
    <w:rsid w:val="005A4C32"/>
    <w:rsid w:val="005A5975"/>
    <w:rsid w:val="005A5BF9"/>
    <w:rsid w:val="005A791B"/>
    <w:rsid w:val="005A7A34"/>
    <w:rsid w:val="005A7AD5"/>
    <w:rsid w:val="005B002F"/>
    <w:rsid w:val="005B04C6"/>
    <w:rsid w:val="005B0C2A"/>
    <w:rsid w:val="005B168B"/>
    <w:rsid w:val="005B1F47"/>
    <w:rsid w:val="005B31AC"/>
    <w:rsid w:val="005B3A10"/>
    <w:rsid w:val="005B4CF0"/>
    <w:rsid w:val="005B50F6"/>
    <w:rsid w:val="005B56E7"/>
    <w:rsid w:val="005B5882"/>
    <w:rsid w:val="005B6787"/>
    <w:rsid w:val="005B68E0"/>
    <w:rsid w:val="005B6933"/>
    <w:rsid w:val="005B6BDC"/>
    <w:rsid w:val="005B750F"/>
    <w:rsid w:val="005B7C57"/>
    <w:rsid w:val="005C0025"/>
    <w:rsid w:val="005C01D5"/>
    <w:rsid w:val="005C097F"/>
    <w:rsid w:val="005C17E0"/>
    <w:rsid w:val="005C2F00"/>
    <w:rsid w:val="005C3892"/>
    <w:rsid w:val="005C3CF0"/>
    <w:rsid w:val="005C48D1"/>
    <w:rsid w:val="005C623B"/>
    <w:rsid w:val="005C711B"/>
    <w:rsid w:val="005C71E0"/>
    <w:rsid w:val="005C7775"/>
    <w:rsid w:val="005D2403"/>
    <w:rsid w:val="005D2570"/>
    <w:rsid w:val="005D3A79"/>
    <w:rsid w:val="005D5066"/>
    <w:rsid w:val="005D537D"/>
    <w:rsid w:val="005D5559"/>
    <w:rsid w:val="005D558F"/>
    <w:rsid w:val="005D55FF"/>
    <w:rsid w:val="005D609C"/>
    <w:rsid w:val="005D77FF"/>
    <w:rsid w:val="005D7A06"/>
    <w:rsid w:val="005E1B31"/>
    <w:rsid w:val="005E22E5"/>
    <w:rsid w:val="005E2412"/>
    <w:rsid w:val="005E3282"/>
    <w:rsid w:val="005E436B"/>
    <w:rsid w:val="005E45E7"/>
    <w:rsid w:val="005E5C48"/>
    <w:rsid w:val="005E6931"/>
    <w:rsid w:val="005F0290"/>
    <w:rsid w:val="005F153D"/>
    <w:rsid w:val="005F2466"/>
    <w:rsid w:val="005F2DB9"/>
    <w:rsid w:val="005F312A"/>
    <w:rsid w:val="005F32C2"/>
    <w:rsid w:val="005F4A3B"/>
    <w:rsid w:val="005F4A9E"/>
    <w:rsid w:val="005F4CA7"/>
    <w:rsid w:val="005F4DB0"/>
    <w:rsid w:val="005F5703"/>
    <w:rsid w:val="005F5717"/>
    <w:rsid w:val="005F5F85"/>
    <w:rsid w:val="005F6536"/>
    <w:rsid w:val="005F6D0B"/>
    <w:rsid w:val="005F6FAA"/>
    <w:rsid w:val="005F7D8F"/>
    <w:rsid w:val="006012BA"/>
    <w:rsid w:val="006023D4"/>
    <w:rsid w:val="0060266A"/>
    <w:rsid w:val="00602A3B"/>
    <w:rsid w:val="006037B5"/>
    <w:rsid w:val="0060439F"/>
    <w:rsid w:val="0060441D"/>
    <w:rsid w:val="00604F4B"/>
    <w:rsid w:val="00605575"/>
    <w:rsid w:val="006056CC"/>
    <w:rsid w:val="00605A16"/>
    <w:rsid w:val="00606373"/>
    <w:rsid w:val="00606585"/>
    <w:rsid w:val="00606841"/>
    <w:rsid w:val="00610078"/>
    <w:rsid w:val="00611169"/>
    <w:rsid w:val="0061161A"/>
    <w:rsid w:val="0061188B"/>
    <w:rsid w:val="00611CD4"/>
    <w:rsid w:val="006124D3"/>
    <w:rsid w:val="0061569D"/>
    <w:rsid w:val="00615BEE"/>
    <w:rsid w:val="00616356"/>
    <w:rsid w:val="006164E2"/>
    <w:rsid w:val="0061668E"/>
    <w:rsid w:val="0061735E"/>
    <w:rsid w:val="006174CE"/>
    <w:rsid w:val="00617E5E"/>
    <w:rsid w:val="00620F2D"/>
    <w:rsid w:val="006218EA"/>
    <w:rsid w:val="006219E5"/>
    <w:rsid w:val="00622221"/>
    <w:rsid w:val="006231EE"/>
    <w:rsid w:val="0062341D"/>
    <w:rsid w:val="006248E8"/>
    <w:rsid w:val="0062524A"/>
    <w:rsid w:val="00626859"/>
    <w:rsid w:val="0062705C"/>
    <w:rsid w:val="00627100"/>
    <w:rsid w:val="00630BF1"/>
    <w:rsid w:val="006312F7"/>
    <w:rsid w:val="0063172F"/>
    <w:rsid w:val="00631FE5"/>
    <w:rsid w:val="00632536"/>
    <w:rsid w:val="00632966"/>
    <w:rsid w:val="00633F69"/>
    <w:rsid w:val="006358A8"/>
    <w:rsid w:val="00635D10"/>
    <w:rsid w:val="00636AD4"/>
    <w:rsid w:val="00637488"/>
    <w:rsid w:val="00640DA7"/>
    <w:rsid w:val="00641516"/>
    <w:rsid w:val="00642FBE"/>
    <w:rsid w:val="00643078"/>
    <w:rsid w:val="006433C4"/>
    <w:rsid w:val="00643930"/>
    <w:rsid w:val="00643B4B"/>
    <w:rsid w:val="00643BA5"/>
    <w:rsid w:val="00643CDA"/>
    <w:rsid w:val="0064520E"/>
    <w:rsid w:val="0064656D"/>
    <w:rsid w:val="00646B97"/>
    <w:rsid w:val="00646E3B"/>
    <w:rsid w:val="006472D3"/>
    <w:rsid w:val="006476BE"/>
    <w:rsid w:val="00647D11"/>
    <w:rsid w:val="00647D7F"/>
    <w:rsid w:val="006509A0"/>
    <w:rsid w:val="006513C2"/>
    <w:rsid w:val="00651701"/>
    <w:rsid w:val="00653324"/>
    <w:rsid w:val="00655786"/>
    <w:rsid w:val="006558E3"/>
    <w:rsid w:val="00655F4E"/>
    <w:rsid w:val="00657658"/>
    <w:rsid w:val="006613AC"/>
    <w:rsid w:val="006613D9"/>
    <w:rsid w:val="00662C30"/>
    <w:rsid w:val="00663055"/>
    <w:rsid w:val="00663662"/>
    <w:rsid w:val="0066432F"/>
    <w:rsid w:val="006649BE"/>
    <w:rsid w:val="006649F7"/>
    <w:rsid w:val="00664ED8"/>
    <w:rsid w:val="006652A0"/>
    <w:rsid w:val="00665969"/>
    <w:rsid w:val="00666B61"/>
    <w:rsid w:val="00666F4D"/>
    <w:rsid w:val="00667D07"/>
    <w:rsid w:val="006712F7"/>
    <w:rsid w:val="0067173A"/>
    <w:rsid w:val="0067186F"/>
    <w:rsid w:val="006726A0"/>
    <w:rsid w:val="00673CA5"/>
    <w:rsid w:val="00675026"/>
    <w:rsid w:val="006774A5"/>
    <w:rsid w:val="00677EB1"/>
    <w:rsid w:val="006817A6"/>
    <w:rsid w:val="00681924"/>
    <w:rsid w:val="00682E42"/>
    <w:rsid w:val="00683068"/>
    <w:rsid w:val="00684C95"/>
    <w:rsid w:val="00684D3C"/>
    <w:rsid w:val="006859E1"/>
    <w:rsid w:val="00686819"/>
    <w:rsid w:val="00686BDA"/>
    <w:rsid w:val="0068757F"/>
    <w:rsid w:val="00687634"/>
    <w:rsid w:val="00687703"/>
    <w:rsid w:val="0068781D"/>
    <w:rsid w:val="00691427"/>
    <w:rsid w:val="006916DC"/>
    <w:rsid w:val="006921B4"/>
    <w:rsid w:val="0069320F"/>
    <w:rsid w:val="0069342A"/>
    <w:rsid w:val="00693BC0"/>
    <w:rsid w:val="0069465B"/>
    <w:rsid w:val="00694A9B"/>
    <w:rsid w:val="00694E05"/>
    <w:rsid w:val="00695BFB"/>
    <w:rsid w:val="006966B0"/>
    <w:rsid w:val="00697884"/>
    <w:rsid w:val="006A1D02"/>
    <w:rsid w:val="006A1EBD"/>
    <w:rsid w:val="006A33F6"/>
    <w:rsid w:val="006A3B68"/>
    <w:rsid w:val="006A41C7"/>
    <w:rsid w:val="006A4ADD"/>
    <w:rsid w:val="006A5454"/>
    <w:rsid w:val="006A5C88"/>
    <w:rsid w:val="006A6389"/>
    <w:rsid w:val="006B1108"/>
    <w:rsid w:val="006B1140"/>
    <w:rsid w:val="006B1E59"/>
    <w:rsid w:val="006B4337"/>
    <w:rsid w:val="006B5F00"/>
    <w:rsid w:val="006B61AD"/>
    <w:rsid w:val="006B6A68"/>
    <w:rsid w:val="006B75CF"/>
    <w:rsid w:val="006C0AF8"/>
    <w:rsid w:val="006C31CB"/>
    <w:rsid w:val="006C328D"/>
    <w:rsid w:val="006C3B90"/>
    <w:rsid w:val="006C3CDA"/>
    <w:rsid w:val="006C441B"/>
    <w:rsid w:val="006C4779"/>
    <w:rsid w:val="006C4AC3"/>
    <w:rsid w:val="006C6B87"/>
    <w:rsid w:val="006C6F88"/>
    <w:rsid w:val="006D0563"/>
    <w:rsid w:val="006D0A29"/>
    <w:rsid w:val="006D0C91"/>
    <w:rsid w:val="006D17C9"/>
    <w:rsid w:val="006D224D"/>
    <w:rsid w:val="006D30EC"/>
    <w:rsid w:val="006D3816"/>
    <w:rsid w:val="006D63C1"/>
    <w:rsid w:val="006D754F"/>
    <w:rsid w:val="006E0389"/>
    <w:rsid w:val="006E08B8"/>
    <w:rsid w:val="006E16DB"/>
    <w:rsid w:val="006E31AC"/>
    <w:rsid w:val="006E40FC"/>
    <w:rsid w:val="006E4C19"/>
    <w:rsid w:val="006E4D6F"/>
    <w:rsid w:val="006E6ACE"/>
    <w:rsid w:val="006E7D41"/>
    <w:rsid w:val="006F0DED"/>
    <w:rsid w:val="006F2EEC"/>
    <w:rsid w:val="006F30B6"/>
    <w:rsid w:val="006F3295"/>
    <w:rsid w:val="006F374C"/>
    <w:rsid w:val="006F4121"/>
    <w:rsid w:val="006F5501"/>
    <w:rsid w:val="006F5F12"/>
    <w:rsid w:val="006F6499"/>
    <w:rsid w:val="006F6A13"/>
    <w:rsid w:val="006F7C4E"/>
    <w:rsid w:val="007000E7"/>
    <w:rsid w:val="00700554"/>
    <w:rsid w:val="007005BE"/>
    <w:rsid w:val="00700795"/>
    <w:rsid w:val="00700C68"/>
    <w:rsid w:val="00701644"/>
    <w:rsid w:val="00701FE4"/>
    <w:rsid w:val="00702F32"/>
    <w:rsid w:val="00703443"/>
    <w:rsid w:val="007039E6"/>
    <w:rsid w:val="00705050"/>
    <w:rsid w:val="0070536D"/>
    <w:rsid w:val="00706737"/>
    <w:rsid w:val="00706AFE"/>
    <w:rsid w:val="00710D0D"/>
    <w:rsid w:val="007110C1"/>
    <w:rsid w:val="00711C63"/>
    <w:rsid w:val="007128CD"/>
    <w:rsid w:val="00713321"/>
    <w:rsid w:val="00713509"/>
    <w:rsid w:val="00713810"/>
    <w:rsid w:val="007138EB"/>
    <w:rsid w:val="00713E94"/>
    <w:rsid w:val="00714730"/>
    <w:rsid w:val="007148B6"/>
    <w:rsid w:val="00714CA6"/>
    <w:rsid w:val="00716000"/>
    <w:rsid w:val="00716072"/>
    <w:rsid w:val="0071616F"/>
    <w:rsid w:val="007175B8"/>
    <w:rsid w:val="00717AE9"/>
    <w:rsid w:val="00720802"/>
    <w:rsid w:val="00720F2C"/>
    <w:rsid w:val="00721223"/>
    <w:rsid w:val="00721226"/>
    <w:rsid w:val="00721A6E"/>
    <w:rsid w:val="00721CED"/>
    <w:rsid w:val="00722361"/>
    <w:rsid w:val="00722A90"/>
    <w:rsid w:val="00722C39"/>
    <w:rsid w:val="00722CE2"/>
    <w:rsid w:val="00723137"/>
    <w:rsid w:val="00724421"/>
    <w:rsid w:val="007246CF"/>
    <w:rsid w:val="00725EA1"/>
    <w:rsid w:val="00727FD6"/>
    <w:rsid w:val="00730CA7"/>
    <w:rsid w:val="0073158C"/>
    <w:rsid w:val="00731A60"/>
    <w:rsid w:val="00732BF9"/>
    <w:rsid w:val="007330FD"/>
    <w:rsid w:val="007336C5"/>
    <w:rsid w:val="00733748"/>
    <w:rsid w:val="00734020"/>
    <w:rsid w:val="0073444F"/>
    <w:rsid w:val="00734F09"/>
    <w:rsid w:val="00734F8B"/>
    <w:rsid w:val="007351F8"/>
    <w:rsid w:val="00736CA5"/>
    <w:rsid w:val="00737996"/>
    <w:rsid w:val="00740619"/>
    <w:rsid w:val="007421F0"/>
    <w:rsid w:val="00742635"/>
    <w:rsid w:val="00742B8E"/>
    <w:rsid w:val="00742C4D"/>
    <w:rsid w:val="007431C6"/>
    <w:rsid w:val="0074406D"/>
    <w:rsid w:val="007441FB"/>
    <w:rsid w:val="00744993"/>
    <w:rsid w:val="00745176"/>
    <w:rsid w:val="007452CA"/>
    <w:rsid w:val="00745685"/>
    <w:rsid w:val="0074571A"/>
    <w:rsid w:val="00745742"/>
    <w:rsid w:val="007457AC"/>
    <w:rsid w:val="00745A5D"/>
    <w:rsid w:val="00746F86"/>
    <w:rsid w:val="007506B7"/>
    <w:rsid w:val="007508D2"/>
    <w:rsid w:val="00750ADA"/>
    <w:rsid w:val="0075199B"/>
    <w:rsid w:val="00751B53"/>
    <w:rsid w:val="007521C5"/>
    <w:rsid w:val="00752256"/>
    <w:rsid w:val="00752C1B"/>
    <w:rsid w:val="00752F8C"/>
    <w:rsid w:val="007535C9"/>
    <w:rsid w:val="00754712"/>
    <w:rsid w:val="007552F9"/>
    <w:rsid w:val="0075595D"/>
    <w:rsid w:val="00755EFE"/>
    <w:rsid w:val="00756490"/>
    <w:rsid w:val="00756F88"/>
    <w:rsid w:val="007571BE"/>
    <w:rsid w:val="00757706"/>
    <w:rsid w:val="00757866"/>
    <w:rsid w:val="00757867"/>
    <w:rsid w:val="007601F1"/>
    <w:rsid w:val="00761021"/>
    <w:rsid w:val="0076124C"/>
    <w:rsid w:val="00761ABF"/>
    <w:rsid w:val="00761C37"/>
    <w:rsid w:val="007626C4"/>
    <w:rsid w:val="0076280B"/>
    <w:rsid w:val="00762A6D"/>
    <w:rsid w:val="00763609"/>
    <w:rsid w:val="0076476E"/>
    <w:rsid w:val="00764BF1"/>
    <w:rsid w:val="00764CBF"/>
    <w:rsid w:val="00764E45"/>
    <w:rsid w:val="0076537B"/>
    <w:rsid w:val="0076555D"/>
    <w:rsid w:val="007655E9"/>
    <w:rsid w:val="00765DCD"/>
    <w:rsid w:val="00765EFA"/>
    <w:rsid w:val="00766DD6"/>
    <w:rsid w:val="007678E1"/>
    <w:rsid w:val="007705A5"/>
    <w:rsid w:val="00770CF8"/>
    <w:rsid w:val="00772397"/>
    <w:rsid w:val="00772825"/>
    <w:rsid w:val="00772BE0"/>
    <w:rsid w:val="00772C4F"/>
    <w:rsid w:val="00772F83"/>
    <w:rsid w:val="00774368"/>
    <w:rsid w:val="007748C8"/>
    <w:rsid w:val="007749A3"/>
    <w:rsid w:val="00776C3A"/>
    <w:rsid w:val="00776D00"/>
    <w:rsid w:val="007772CD"/>
    <w:rsid w:val="00777343"/>
    <w:rsid w:val="00777A34"/>
    <w:rsid w:val="00780055"/>
    <w:rsid w:val="007802A7"/>
    <w:rsid w:val="007804A7"/>
    <w:rsid w:val="00780661"/>
    <w:rsid w:val="00781087"/>
    <w:rsid w:val="007810A9"/>
    <w:rsid w:val="0078351F"/>
    <w:rsid w:val="007838E7"/>
    <w:rsid w:val="007848B8"/>
    <w:rsid w:val="00784E8B"/>
    <w:rsid w:val="007869F9"/>
    <w:rsid w:val="00790743"/>
    <w:rsid w:val="00791053"/>
    <w:rsid w:val="00791681"/>
    <w:rsid w:val="00791838"/>
    <w:rsid w:val="0079197F"/>
    <w:rsid w:val="00792435"/>
    <w:rsid w:val="00792651"/>
    <w:rsid w:val="00792BDC"/>
    <w:rsid w:val="00792E43"/>
    <w:rsid w:val="00795689"/>
    <w:rsid w:val="0079636B"/>
    <w:rsid w:val="00796967"/>
    <w:rsid w:val="00796D74"/>
    <w:rsid w:val="00797989"/>
    <w:rsid w:val="007979B7"/>
    <w:rsid w:val="00797B94"/>
    <w:rsid w:val="00797CDA"/>
    <w:rsid w:val="007A0FF1"/>
    <w:rsid w:val="007A19D2"/>
    <w:rsid w:val="007A1C5F"/>
    <w:rsid w:val="007A2420"/>
    <w:rsid w:val="007A2522"/>
    <w:rsid w:val="007A3312"/>
    <w:rsid w:val="007A40D9"/>
    <w:rsid w:val="007A5B1B"/>
    <w:rsid w:val="007A5D1C"/>
    <w:rsid w:val="007A6784"/>
    <w:rsid w:val="007A7CFA"/>
    <w:rsid w:val="007A7F0A"/>
    <w:rsid w:val="007A7FC9"/>
    <w:rsid w:val="007B0AAA"/>
    <w:rsid w:val="007B1254"/>
    <w:rsid w:val="007B14AC"/>
    <w:rsid w:val="007B191A"/>
    <w:rsid w:val="007B1DC4"/>
    <w:rsid w:val="007B2326"/>
    <w:rsid w:val="007B25B9"/>
    <w:rsid w:val="007B2EE5"/>
    <w:rsid w:val="007B31A4"/>
    <w:rsid w:val="007B31D0"/>
    <w:rsid w:val="007B3441"/>
    <w:rsid w:val="007B4359"/>
    <w:rsid w:val="007B4747"/>
    <w:rsid w:val="007B4888"/>
    <w:rsid w:val="007B4C25"/>
    <w:rsid w:val="007B5223"/>
    <w:rsid w:val="007B53E2"/>
    <w:rsid w:val="007B56C3"/>
    <w:rsid w:val="007B67C6"/>
    <w:rsid w:val="007B6EE5"/>
    <w:rsid w:val="007B706A"/>
    <w:rsid w:val="007C186E"/>
    <w:rsid w:val="007C1DB4"/>
    <w:rsid w:val="007C2208"/>
    <w:rsid w:val="007C28F3"/>
    <w:rsid w:val="007C2DE7"/>
    <w:rsid w:val="007C549E"/>
    <w:rsid w:val="007C61A5"/>
    <w:rsid w:val="007C7679"/>
    <w:rsid w:val="007D03F2"/>
    <w:rsid w:val="007D0955"/>
    <w:rsid w:val="007D0FC8"/>
    <w:rsid w:val="007D1057"/>
    <w:rsid w:val="007D150D"/>
    <w:rsid w:val="007D16B0"/>
    <w:rsid w:val="007D1B76"/>
    <w:rsid w:val="007D56A8"/>
    <w:rsid w:val="007D591E"/>
    <w:rsid w:val="007D5F15"/>
    <w:rsid w:val="007D6257"/>
    <w:rsid w:val="007D716D"/>
    <w:rsid w:val="007D78EE"/>
    <w:rsid w:val="007D793E"/>
    <w:rsid w:val="007E007E"/>
    <w:rsid w:val="007E0817"/>
    <w:rsid w:val="007E0BA1"/>
    <w:rsid w:val="007E1548"/>
    <w:rsid w:val="007E1806"/>
    <w:rsid w:val="007E3879"/>
    <w:rsid w:val="007E3DF9"/>
    <w:rsid w:val="007E40BD"/>
    <w:rsid w:val="007E45E8"/>
    <w:rsid w:val="007E5860"/>
    <w:rsid w:val="007E5879"/>
    <w:rsid w:val="007E5C3F"/>
    <w:rsid w:val="007E7F8D"/>
    <w:rsid w:val="007E7FDF"/>
    <w:rsid w:val="007F055B"/>
    <w:rsid w:val="007F1882"/>
    <w:rsid w:val="007F1994"/>
    <w:rsid w:val="007F21B2"/>
    <w:rsid w:val="007F25EF"/>
    <w:rsid w:val="007F329F"/>
    <w:rsid w:val="007F3DD6"/>
    <w:rsid w:val="007F3EB3"/>
    <w:rsid w:val="007F4414"/>
    <w:rsid w:val="007F44A4"/>
    <w:rsid w:val="007F52EA"/>
    <w:rsid w:val="007F55FB"/>
    <w:rsid w:val="007F5FF7"/>
    <w:rsid w:val="007F60F9"/>
    <w:rsid w:val="007F6386"/>
    <w:rsid w:val="007F758A"/>
    <w:rsid w:val="007F77EC"/>
    <w:rsid w:val="007F7F60"/>
    <w:rsid w:val="007F7FC0"/>
    <w:rsid w:val="00802DB6"/>
    <w:rsid w:val="00802F52"/>
    <w:rsid w:val="008031B0"/>
    <w:rsid w:val="0080379A"/>
    <w:rsid w:val="00803E7E"/>
    <w:rsid w:val="008045C9"/>
    <w:rsid w:val="008047BD"/>
    <w:rsid w:val="00804A31"/>
    <w:rsid w:val="00806003"/>
    <w:rsid w:val="00806699"/>
    <w:rsid w:val="00806A7A"/>
    <w:rsid w:val="00806F0C"/>
    <w:rsid w:val="0080702C"/>
    <w:rsid w:val="0080798E"/>
    <w:rsid w:val="008100A8"/>
    <w:rsid w:val="008114E4"/>
    <w:rsid w:val="00811B19"/>
    <w:rsid w:val="00812E34"/>
    <w:rsid w:val="008141FA"/>
    <w:rsid w:val="00815010"/>
    <w:rsid w:val="008152D5"/>
    <w:rsid w:val="00817E0B"/>
    <w:rsid w:val="00821CA9"/>
    <w:rsid w:val="00821FAB"/>
    <w:rsid w:val="0082567E"/>
    <w:rsid w:val="00826E1E"/>
    <w:rsid w:val="00827F3A"/>
    <w:rsid w:val="00831658"/>
    <w:rsid w:val="00831D34"/>
    <w:rsid w:val="00832A68"/>
    <w:rsid w:val="008332B7"/>
    <w:rsid w:val="00834970"/>
    <w:rsid w:val="00835B13"/>
    <w:rsid w:val="008379AA"/>
    <w:rsid w:val="00840188"/>
    <w:rsid w:val="00840661"/>
    <w:rsid w:val="0084081E"/>
    <w:rsid w:val="00840CC8"/>
    <w:rsid w:val="00840FF6"/>
    <w:rsid w:val="00841A57"/>
    <w:rsid w:val="00842343"/>
    <w:rsid w:val="00843C87"/>
    <w:rsid w:val="00843D7C"/>
    <w:rsid w:val="00844099"/>
    <w:rsid w:val="00845553"/>
    <w:rsid w:val="0084555A"/>
    <w:rsid w:val="008459DB"/>
    <w:rsid w:val="008460BC"/>
    <w:rsid w:val="0084627D"/>
    <w:rsid w:val="00846E46"/>
    <w:rsid w:val="00847273"/>
    <w:rsid w:val="008509E0"/>
    <w:rsid w:val="00851DDD"/>
    <w:rsid w:val="00851E65"/>
    <w:rsid w:val="00852351"/>
    <w:rsid w:val="0085267E"/>
    <w:rsid w:val="00852AD5"/>
    <w:rsid w:val="0085396E"/>
    <w:rsid w:val="00854710"/>
    <w:rsid w:val="00856456"/>
    <w:rsid w:val="0085661E"/>
    <w:rsid w:val="00857E3E"/>
    <w:rsid w:val="008603D3"/>
    <w:rsid w:val="008610DA"/>
    <w:rsid w:val="00861344"/>
    <w:rsid w:val="00861624"/>
    <w:rsid w:val="00862894"/>
    <w:rsid w:val="00862CFF"/>
    <w:rsid w:val="00863CA8"/>
    <w:rsid w:val="008642D1"/>
    <w:rsid w:val="00864EF3"/>
    <w:rsid w:val="00865065"/>
    <w:rsid w:val="00865CF3"/>
    <w:rsid w:val="00866962"/>
    <w:rsid w:val="00866D58"/>
    <w:rsid w:val="00866F11"/>
    <w:rsid w:val="00867A6F"/>
    <w:rsid w:val="00867EA2"/>
    <w:rsid w:val="00867F17"/>
    <w:rsid w:val="00870EFE"/>
    <w:rsid w:val="0087166C"/>
    <w:rsid w:val="00872849"/>
    <w:rsid w:val="00873079"/>
    <w:rsid w:val="0087377D"/>
    <w:rsid w:val="00873DB3"/>
    <w:rsid w:val="00874413"/>
    <w:rsid w:val="00875257"/>
    <w:rsid w:val="00875B15"/>
    <w:rsid w:val="00875B38"/>
    <w:rsid w:val="008771CE"/>
    <w:rsid w:val="00880C9D"/>
    <w:rsid w:val="00880F32"/>
    <w:rsid w:val="00881C7D"/>
    <w:rsid w:val="00882163"/>
    <w:rsid w:val="00884367"/>
    <w:rsid w:val="008849E8"/>
    <w:rsid w:val="0088501D"/>
    <w:rsid w:val="00885835"/>
    <w:rsid w:val="008858DE"/>
    <w:rsid w:val="008865D3"/>
    <w:rsid w:val="008865D6"/>
    <w:rsid w:val="008871D1"/>
    <w:rsid w:val="0088757E"/>
    <w:rsid w:val="0089134B"/>
    <w:rsid w:val="008929CE"/>
    <w:rsid w:val="00892BA2"/>
    <w:rsid w:val="00893DD0"/>
    <w:rsid w:val="00895A4E"/>
    <w:rsid w:val="0089662B"/>
    <w:rsid w:val="008966C6"/>
    <w:rsid w:val="0089714A"/>
    <w:rsid w:val="00897A78"/>
    <w:rsid w:val="00897BDF"/>
    <w:rsid w:val="00897CFC"/>
    <w:rsid w:val="00897D6F"/>
    <w:rsid w:val="008A02D4"/>
    <w:rsid w:val="008A0824"/>
    <w:rsid w:val="008A1742"/>
    <w:rsid w:val="008A17C2"/>
    <w:rsid w:val="008A2119"/>
    <w:rsid w:val="008A28E3"/>
    <w:rsid w:val="008A3082"/>
    <w:rsid w:val="008A31B4"/>
    <w:rsid w:val="008A3C0D"/>
    <w:rsid w:val="008A3F5B"/>
    <w:rsid w:val="008A573C"/>
    <w:rsid w:val="008A5B0F"/>
    <w:rsid w:val="008A609C"/>
    <w:rsid w:val="008A6D3C"/>
    <w:rsid w:val="008A78C1"/>
    <w:rsid w:val="008B01C2"/>
    <w:rsid w:val="008B031F"/>
    <w:rsid w:val="008B0879"/>
    <w:rsid w:val="008B1385"/>
    <w:rsid w:val="008B1C9E"/>
    <w:rsid w:val="008B22EE"/>
    <w:rsid w:val="008B2571"/>
    <w:rsid w:val="008B2716"/>
    <w:rsid w:val="008B2FCB"/>
    <w:rsid w:val="008B373F"/>
    <w:rsid w:val="008B4993"/>
    <w:rsid w:val="008B4DAE"/>
    <w:rsid w:val="008B512B"/>
    <w:rsid w:val="008B583F"/>
    <w:rsid w:val="008B63D6"/>
    <w:rsid w:val="008B7620"/>
    <w:rsid w:val="008B7A26"/>
    <w:rsid w:val="008C1153"/>
    <w:rsid w:val="008C203A"/>
    <w:rsid w:val="008C216B"/>
    <w:rsid w:val="008C25EC"/>
    <w:rsid w:val="008C4838"/>
    <w:rsid w:val="008C5EFD"/>
    <w:rsid w:val="008C6418"/>
    <w:rsid w:val="008C6940"/>
    <w:rsid w:val="008C7985"/>
    <w:rsid w:val="008C7C31"/>
    <w:rsid w:val="008C7CF1"/>
    <w:rsid w:val="008D034A"/>
    <w:rsid w:val="008D1E6C"/>
    <w:rsid w:val="008D2381"/>
    <w:rsid w:val="008D36DB"/>
    <w:rsid w:val="008D4BA5"/>
    <w:rsid w:val="008D4D04"/>
    <w:rsid w:val="008D6817"/>
    <w:rsid w:val="008D7981"/>
    <w:rsid w:val="008D7BB7"/>
    <w:rsid w:val="008E00A5"/>
    <w:rsid w:val="008E074E"/>
    <w:rsid w:val="008E1941"/>
    <w:rsid w:val="008E30FD"/>
    <w:rsid w:val="008E3CC8"/>
    <w:rsid w:val="008E4807"/>
    <w:rsid w:val="008E4C3F"/>
    <w:rsid w:val="008E50AD"/>
    <w:rsid w:val="008E6E0F"/>
    <w:rsid w:val="008E6F2A"/>
    <w:rsid w:val="008E70F9"/>
    <w:rsid w:val="008E7371"/>
    <w:rsid w:val="008E7466"/>
    <w:rsid w:val="008E778D"/>
    <w:rsid w:val="008E7AC2"/>
    <w:rsid w:val="008E7EA3"/>
    <w:rsid w:val="008F0B5D"/>
    <w:rsid w:val="008F0BEF"/>
    <w:rsid w:val="008F1BCF"/>
    <w:rsid w:val="008F261E"/>
    <w:rsid w:val="008F2744"/>
    <w:rsid w:val="008F28FE"/>
    <w:rsid w:val="008F2971"/>
    <w:rsid w:val="008F37B4"/>
    <w:rsid w:val="008F3F6A"/>
    <w:rsid w:val="008F470D"/>
    <w:rsid w:val="008F58A5"/>
    <w:rsid w:val="008F5C8C"/>
    <w:rsid w:val="008F6C0B"/>
    <w:rsid w:val="008F700F"/>
    <w:rsid w:val="008F7739"/>
    <w:rsid w:val="009002D1"/>
    <w:rsid w:val="00900735"/>
    <w:rsid w:val="0090116B"/>
    <w:rsid w:val="0090122E"/>
    <w:rsid w:val="00901E1C"/>
    <w:rsid w:val="009020E5"/>
    <w:rsid w:val="009025DF"/>
    <w:rsid w:val="00902AC5"/>
    <w:rsid w:val="00902D0D"/>
    <w:rsid w:val="009037C0"/>
    <w:rsid w:val="0090443A"/>
    <w:rsid w:val="0090483E"/>
    <w:rsid w:val="009056A2"/>
    <w:rsid w:val="00906672"/>
    <w:rsid w:val="00906950"/>
    <w:rsid w:val="00907F7D"/>
    <w:rsid w:val="00911D9A"/>
    <w:rsid w:val="009124F5"/>
    <w:rsid w:val="0091291B"/>
    <w:rsid w:val="00912C73"/>
    <w:rsid w:val="0091432D"/>
    <w:rsid w:val="009145A2"/>
    <w:rsid w:val="00914CED"/>
    <w:rsid w:val="00915914"/>
    <w:rsid w:val="00915CDA"/>
    <w:rsid w:val="00916022"/>
    <w:rsid w:val="009164B8"/>
    <w:rsid w:val="00916A27"/>
    <w:rsid w:val="00916AAA"/>
    <w:rsid w:val="00916C3D"/>
    <w:rsid w:val="0092088D"/>
    <w:rsid w:val="009210F0"/>
    <w:rsid w:val="0092138B"/>
    <w:rsid w:val="00921A89"/>
    <w:rsid w:val="00922B09"/>
    <w:rsid w:val="00922F33"/>
    <w:rsid w:val="00924DD8"/>
    <w:rsid w:val="00924F7D"/>
    <w:rsid w:val="00930174"/>
    <w:rsid w:val="00930F61"/>
    <w:rsid w:val="0093243C"/>
    <w:rsid w:val="009325C9"/>
    <w:rsid w:val="00932C9B"/>
    <w:rsid w:val="00933C45"/>
    <w:rsid w:val="009345A1"/>
    <w:rsid w:val="0093492E"/>
    <w:rsid w:val="00935BD6"/>
    <w:rsid w:val="0093695A"/>
    <w:rsid w:val="0093715F"/>
    <w:rsid w:val="00937451"/>
    <w:rsid w:val="00940B2A"/>
    <w:rsid w:val="00941C75"/>
    <w:rsid w:val="00944BFD"/>
    <w:rsid w:val="00954643"/>
    <w:rsid w:val="009547D1"/>
    <w:rsid w:val="00955F7D"/>
    <w:rsid w:val="009568B2"/>
    <w:rsid w:val="0095696F"/>
    <w:rsid w:val="00956CD6"/>
    <w:rsid w:val="009570E9"/>
    <w:rsid w:val="0095736B"/>
    <w:rsid w:val="009579A4"/>
    <w:rsid w:val="00957D4F"/>
    <w:rsid w:val="009600C1"/>
    <w:rsid w:val="0096059B"/>
    <w:rsid w:val="00962462"/>
    <w:rsid w:val="0096286B"/>
    <w:rsid w:val="009629A6"/>
    <w:rsid w:val="0096338F"/>
    <w:rsid w:val="009637DE"/>
    <w:rsid w:val="00963D5C"/>
    <w:rsid w:val="00964AD7"/>
    <w:rsid w:val="00964AF5"/>
    <w:rsid w:val="00964E3D"/>
    <w:rsid w:val="00964F3B"/>
    <w:rsid w:val="00967676"/>
    <w:rsid w:val="00970631"/>
    <w:rsid w:val="009708ED"/>
    <w:rsid w:val="00970AD8"/>
    <w:rsid w:val="0097207A"/>
    <w:rsid w:val="00974440"/>
    <w:rsid w:val="009749B5"/>
    <w:rsid w:val="00975A67"/>
    <w:rsid w:val="00976D26"/>
    <w:rsid w:val="00977049"/>
    <w:rsid w:val="009777E9"/>
    <w:rsid w:val="00977811"/>
    <w:rsid w:val="00977D9C"/>
    <w:rsid w:val="009807BC"/>
    <w:rsid w:val="00981AC4"/>
    <w:rsid w:val="009832A5"/>
    <w:rsid w:val="00985032"/>
    <w:rsid w:val="00985173"/>
    <w:rsid w:val="009853D4"/>
    <w:rsid w:val="00986A45"/>
    <w:rsid w:val="009874B2"/>
    <w:rsid w:val="00987B14"/>
    <w:rsid w:val="00987D5F"/>
    <w:rsid w:val="00990426"/>
    <w:rsid w:val="00990B0F"/>
    <w:rsid w:val="009919FA"/>
    <w:rsid w:val="009921A6"/>
    <w:rsid w:val="00992846"/>
    <w:rsid w:val="00994443"/>
    <w:rsid w:val="00994FD9"/>
    <w:rsid w:val="009956ED"/>
    <w:rsid w:val="00995C53"/>
    <w:rsid w:val="00997576"/>
    <w:rsid w:val="00997B82"/>
    <w:rsid w:val="00997D1B"/>
    <w:rsid w:val="009A04BE"/>
    <w:rsid w:val="009A080C"/>
    <w:rsid w:val="009A1F5A"/>
    <w:rsid w:val="009A22CA"/>
    <w:rsid w:val="009A2760"/>
    <w:rsid w:val="009A29FE"/>
    <w:rsid w:val="009A3055"/>
    <w:rsid w:val="009A3AD5"/>
    <w:rsid w:val="009A4A4A"/>
    <w:rsid w:val="009A6809"/>
    <w:rsid w:val="009A69A2"/>
    <w:rsid w:val="009A72B6"/>
    <w:rsid w:val="009B04BC"/>
    <w:rsid w:val="009B1507"/>
    <w:rsid w:val="009B1CAC"/>
    <w:rsid w:val="009B1FA3"/>
    <w:rsid w:val="009B3038"/>
    <w:rsid w:val="009B3449"/>
    <w:rsid w:val="009B35C2"/>
    <w:rsid w:val="009B6010"/>
    <w:rsid w:val="009B6FB0"/>
    <w:rsid w:val="009B7120"/>
    <w:rsid w:val="009B71DB"/>
    <w:rsid w:val="009C08B7"/>
    <w:rsid w:val="009C0BB3"/>
    <w:rsid w:val="009C180A"/>
    <w:rsid w:val="009C1D79"/>
    <w:rsid w:val="009C1DB4"/>
    <w:rsid w:val="009C2434"/>
    <w:rsid w:val="009C4FD2"/>
    <w:rsid w:val="009C57A3"/>
    <w:rsid w:val="009C62CA"/>
    <w:rsid w:val="009C6407"/>
    <w:rsid w:val="009C679D"/>
    <w:rsid w:val="009C6AB5"/>
    <w:rsid w:val="009C7AA8"/>
    <w:rsid w:val="009C7DD7"/>
    <w:rsid w:val="009C7EAC"/>
    <w:rsid w:val="009D035E"/>
    <w:rsid w:val="009D08CF"/>
    <w:rsid w:val="009D1130"/>
    <w:rsid w:val="009D13ED"/>
    <w:rsid w:val="009D1AA5"/>
    <w:rsid w:val="009D2198"/>
    <w:rsid w:val="009D22B0"/>
    <w:rsid w:val="009D29E6"/>
    <w:rsid w:val="009D33D6"/>
    <w:rsid w:val="009D5984"/>
    <w:rsid w:val="009D5CAC"/>
    <w:rsid w:val="009D6232"/>
    <w:rsid w:val="009D6B88"/>
    <w:rsid w:val="009D6EB9"/>
    <w:rsid w:val="009D6EEA"/>
    <w:rsid w:val="009D6F81"/>
    <w:rsid w:val="009D7EC3"/>
    <w:rsid w:val="009E08E7"/>
    <w:rsid w:val="009E0DE7"/>
    <w:rsid w:val="009E136D"/>
    <w:rsid w:val="009E1C21"/>
    <w:rsid w:val="009E1F2A"/>
    <w:rsid w:val="009E2FD7"/>
    <w:rsid w:val="009E3354"/>
    <w:rsid w:val="009E3F63"/>
    <w:rsid w:val="009E420E"/>
    <w:rsid w:val="009E5B02"/>
    <w:rsid w:val="009E5E91"/>
    <w:rsid w:val="009E642A"/>
    <w:rsid w:val="009E7C77"/>
    <w:rsid w:val="009F071C"/>
    <w:rsid w:val="009F1974"/>
    <w:rsid w:val="009F1B66"/>
    <w:rsid w:val="009F1E51"/>
    <w:rsid w:val="009F2097"/>
    <w:rsid w:val="009F2BD7"/>
    <w:rsid w:val="009F4B92"/>
    <w:rsid w:val="009F70F9"/>
    <w:rsid w:val="00A005B1"/>
    <w:rsid w:val="00A0131E"/>
    <w:rsid w:val="00A02BA0"/>
    <w:rsid w:val="00A02D76"/>
    <w:rsid w:val="00A03B3F"/>
    <w:rsid w:val="00A03DB9"/>
    <w:rsid w:val="00A04450"/>
    <w:rsid w:val="00A0783C"/>
    <w:rsid w:val="00A07BF8"/>
    <w:rsid w:val="00A105E2"/>
    <w:rsid w:val="00A1235E"/>
    <w:rsid w:val="00A1277D"/>
    <w:rsid w:val="00A14528"/>
    <w:rsid w:val="00A1598C"/>
    <w:rsid w:val="00A15A6A"/>
    <w:rsid w:val="00A163BF"/>
    <w:rsid w:val="00A1766D"/>
    <w:rsid w:val="00A17673"/>
    <w:rsid w:val="00A1791E"/>
    <w:rsid w:val="00A213A6"/>
    <w:rsid w:val="00A213D4"/>
    <w:rsid w:val="00A217D8"/>
    <w:rsid w:val="00A22547"/>
    <w:rsid w:val="00A22666"/>
    <w:rsid w:val="00A2301D"/>
    <w:rsid w:val="00A23432"/>
    <w:rsid w:val="00A236F2"/>
    <w:rsid w:val="00A23F79"/>
    <w:rsid w:val="00A2408D"/>
    <w:rsid w:val="00A25A58"/>
    <w:rsid w:val="00A26A9B"/>
    <w:rsid w:val="00A2793F"/>
    <w:rsid w:val="00A2794F"/>
    <w:rsid w:val="00A31135"/>
    <w:rsid w:val="00A31848"/>
    <w:rsid w:val="00A32F1F"/>
    <w:rsid w:val="00A32F71"/>
    <w:rsid w:val="00A334F5"/>
    <w:rsid w:val="00A33688"/>
    <w:rsid w:val="00A33820"/>
    <w:rsid w:val="00A34B26"/>
    <w:rsid w:val="00A34DB5"/>
    <w:rsid w:val="00A365F1"/>
    <w:rsid w:val="00A369F7"/>
    <w:rsid w:val="00A4258D"/>
    <w:rsid w:val="00A42A4C"/>
    <w:rsid w:val="00A42E1E"/>
    <w:rsid w:val="00A42FDB"/>
    <w:rsid w:val="00A4407F"/>
    <w:rsid w:val="00A46E42"/>
    <w:rsid w:val="00A52A27"/>
    <w:rsid w:val="00A56509"/>
    <w:rsid w:val="00A56722"/>
    <w:rsid w:val="00A572C9"/>
    <w:rsid w:val="00A57F88"/>
    <w:rsid w:val="00A618D3"/>
    <w:rsid w:val="00A62130"/>
    <w:rsid w:val="00A62CF6"/>
    <w:rsid w:val="00A6394A"/>
    <w:rsid w:val="00A63CD0"/>
    <w:rsid w:val="00A6533A"/>
    <w:rsid w:val="00A65DFF"/>
    <w:rsid w:val="00A66671"/>
    <w:rsid w:val="00A7032F"/>
    <w:rsid w:val="00A70FA9"/>
    <w:rsid w:val="00A71DC2"/>
    <w:rsid w:val="00A71E21"/>
    <w:rsid w:val="00A71E41"/>
    <w:rsid w:val="00A71E60"/>
    <w:rsid w:val="00A72134"/>
    <w:rsid w:val="00A73E81"/>
    <w:rsid w:val="00A74574"/>
    <w:rsid w:val="00A747FB"/>
    <w:rsid w:val="00A74AA9"/>
    <w:rsid w:val="00A7574B"/>
    <w:rsid w:val="00A757BA"/>
    <w:rsid w:val="00A75913"/>
    <w:rsid w:val="00A75D70"/>
    <w:rsid w:val="00A76664"/>
    <w:rsid w:val="00A77D05"/>
    <w:rsid w:val="00A80574"/>
    <w:rsid w:val="00A807C5"/>
    <w:rsid w:val="00A82529"/>
    <w:rsid w:val="00A8272A"/>
    <w:rsid w:val="00A83EB0"/>
    <w:rsid w:val="00A84F8B"/>
    <w:rsid w:val="00A856BE"/>
    <w:rsid w:val="00A861B3"/>
    <w:rsid w:val="00A86A34"/>
    <w:rsid w:val="00A8720D"/>
    <w:rsid w:val="00A906E6"/>
    <w:rsid w:val="00A90AEE"/>
    <w:rsid w:val="00A90EED"/>
    <w:rsid w:val="00A914BA"/>
    <w:rsid w:val="00A91A7C"/>
    <w:rsid w:val="00A91B05"/>
    <w:rsid w:val="00A93886"/>
    <w:rsid w:val="00A93C07"/>
    <w:rsid w:val="00A93D59"/>
    <w:rsid w:val="00A94695"/>
    <w:rsid w:val="00A950D2"/>
    <w:rsid w:val="00A95DB2"/>
    <w:rsid w:val="00A96743"/>
    <w:rsid w:val="00A970A1"/>
    <w:rsid w:val="00A9738E"/>
    <w:rsid w:val="00A97EBB"/>
    <w:rsid w:val="00AA07B5"/>
    <w:rsid w:val="00AA10D1"/>
    <w:rsid w:val="00AA1CB8"/>
    <w:rsid w:val="00AA1F2F"/>
    <w:rsid w:val="00AA2184"/>
    <w:rsid w:val="00AA2641"/>
    <w:rsid w:val="00AA2857"/>
    <w:rsid w:val="00AA3080"/>
    <w:rsid w:val="00AA3322"/>
    <w:rsid w:val="00AA373F"/>
    <w:rsid w:val="00AA6A19"/>
    <w:rsid w:val="00AA6A2F"/>
    <w:rsid w:val="00AB0394"/>
    <w:rsid w:val="00AB04CC"/>
    <w:rsid w:val="00AB08DA"/>
    <w:rsid w:val="00AB09B6"/>
    <w:rsid w:val="00AB0F3A"/>
    <w:rsid w:val="00AB284D"/>
    <w:rsid w:val="00AB2E7C"/>
    <w:rsid w:val="00AB2F3E"/>
    <w:rsid w:val="00AB4D70"/>
    <w:rsid w:val="00AB5314"/>
    <w:rsid w:val="00AB7685"/>
    <w:rsid w:val="00AB76F0"/>
    <w:rsid w:val="00AC1228"/>
    <w:rsid w:val="00AC1A9B"/>
    <w:rsid w:val="00AC1B70"/>
    <w:rsid w:val="00AC211A"/>
    <w:rsid w:val="00AC2A20"/>
    <w:rsid w:val="00AC32D7"/>
    <w:rsid w:val="00AC3719"/>
    <w:rsid w:val="00AC384B"/>
    <w:rsid w:val="00AC43DC"/>
    <w:rsid w:val="00AC5545"/>
    <w:rsid w:val="00AC5617"/>
    <w:rsid w:val="00AC7033"/>
    <w:rsid w:val="00AC72EC"/>
    <w:rsid w:val="00AC7AEE"/>
    <w:rsid w:val="00AD150A"/>
    <w:rsid w:val="00AD2424"/>
    <w:rsid w:val="00AD2A36"/>
    <w:rsid w:val="00AD32A9"/>
    <w:rsid w:val="00AD3406"/>
    <w:rsid w:val="00AD3E5F"/>
    <w:rsid w:val="00AD4ABC"/>
    <w:rsid w:val="00AD5E05"/>
    <w:rsid w:val="00AD707E"/>
    <w:rsid w:val="00AE0BE5"/>
    <w:rsid w:val="00AE0E3C"/>
    <w:rsid w:val="00AE17BC"/>
    <w:rsid w:val="00AE1F8E"/>
    <w:rsid w:val="00AE2403"/>
    <w:rsid w:val="00AE2FD5"/>
    <w:rsid w:val="00AE3E00"/>
    <w:rsid w:val="00AE3E2B"/>
    <w:rsid w:val="00AE4F4A"/>
    <w:rsid w:val="00AE6961"/>
    <w:rsid w:val="00AE6F5B"/>
    <w:rsid w:val="00AE7B5F"/>
    <w:rsid w:val="00AE7E6D"/>
    <w:rsid w:val="00AF0240"/>
    <w:rsid w:val="00AF0C3B"/>
    <w:rsid w:val="00AF15BB"/>
    <w:rsid w:val="00AF2495"/>
    <w:rsid w:val="00AF2B97"/>
    <w:rsid w:val="00AF2BBB"/>
    <w:rsid w:val="00AF352F"/>
    <w:rsid w:val="00AF374E"/>
    <w:rsid w:val="00AF4448"/>
    <w:rsid w:val="00AF46CA"/>
    <w:rsid w:val="00AF46E5"/>
    <w:rsid w:val="00AF50EB"/>
    <w:rsid w:val="00AF59E5"/>
    <w:rsid w:val="00AF68CA"/>
    <w:rsid w:val="00AF75CB"/>
    <w:rsid w:val="00AF7D97"/>
    <w:rsid w:val="00B02BCD"/>
    <w:rsid w:val="00B02ED2"/>
    <w:rsid w:val="00B030C9"/>
    <w:rsid w:val="00B03603"/>
    <w:rsid w:val="00B03637"/>
    <w:rsid w:val="00B04492"/>
    <w:rsid w:val="00B04724"/>
    <w:rsid w:val="00B057CD"/>
    <w:rsid w:val="00B06AB6"/>
    <w:rsid w:val="00B0712A"/>
    <w:rsid w:val="00B076B8"/>
    <w:rsid w:val="00B1068F"/>
    <w:rsid w:val="00B107F1"/>
    <w:rsid w:val="00B10A2C"/>
    <w:rsid w:val="00B110F3"/>
    <w:rsid w:val="00B12169"/>
    <w:rsid w:val="00B12322"/>
    <w:rsid w:val="00B13324"/>
    <w:rsid w:val="00B1435A"/>
    <w:rsid w:val="00B1458E"/>
    <w:rsid w:val="00B14B75"/>
    <w:rsid w:val="00B14C50"/>
    <w:rsid w:val="00B15684"/>
    <w:rsid w:val="00B15935"/>
    <w:rsid w:val="00B15B28"/>
    <w:rsid w:val="00B1637D"/>
    <w:rsid w:val="00B16801"/>
    <w:rsid w:val="00B16AD5"/>
    <w:rsid w:val="00B16F6C"/>
    <w:rsid w:val="00B20D6A"/>
    <w:rsid w:val="00B20F30"/>
    <w:rsid w:val="00B2100D"/>
    <w:rsid w:val="00B211AF"/>
    <w:rsid w:val="00B21BCC"/>
    <w:rsid w:val="00B22088"/>
    <w:rsid w:val="00B245DA"/>
    <w:rsid w:val="00B25F80"/>
    <w:rsid w:val="00B25FFF"/>
    <w:rsid w:val="00B2649E"/>
    <w:rsid w:val="00B271CF"/>
    <w:rsid w:val="00B30056"/>
    <w:rsid w:val="00B3063A"/>
    <w:rsid w:val="00B30BA9"/>
    <w:rsid w:val="00B31610"/>
    <w:rsid w:val="00B323A5"/>
    <w:rsid w:val="00B328A5"/>
    <w:rsid w:val="00B32F49"/>
    <w:rsid w:val="00B343AF"/>
    <w:rsid w:val="00B358DC"/>
    <w:rsid w:val="00B35F37"/>
    <w:rsid w:val="00B369BF"/>
    <w:rsid w:val="00B41068"/>
    <w:rsid w:val="00B41BDE"/>
    <w:rsid w:val="00B43224"/>
    <w:rsid w:val="00B43A32"/>
    <w:rsid w:val="00B43DF8"/>
    <w:rsid w:val="00B44BB6"/>
    <w:rsid w:val="00B464CE"/>
    <w:rsid w:val="00B464FB"/>
    <w:rsid w:val="00B46937"/>
    <w:rsid w:val="00B471FD"/>
    <w:rsid w:val="00B472BF"/>
    <w:rsid w:val="00B47BC0"/>
    <w:rsid w:val="00B5019A"/>
    <w:rsid w:val="00B50359"/>
    <w:rsid w:val="00B52074"/>
    <w:rsid w:val="00B52A1A"/>
    <w:rsid w:val="00B53AF2"/>
    <w:rsid w:val="00B54D9E"/>
    <w:rsid w:val="00B5513B"/>
    <w:rsid w:val="00B55896"/>
    <w:rsid w:val="00B55B59"/>
    <w:rsid w:val="00B56953"/>
    <w:rsid w:val="00B5717E"/>
    <w:rsid w:val="00B57FAA"/>
    <w:rsid w:val="00B6019E"/>
    <w:rsid w:val="00B61ED3"/>
    <w:rsid w:val="00B62607"/>
    <w:rsid w:val="00B631B2"/>
    <w:rsid w:val="00B636C1"/>
    <w:rsid w:val="00B63F88"/>
    <w:rsid w:val="00B64673"/>
    <w:rsid w:val="00B64964"/>
    <w:rsid w:val="00B65101"/>
    <w:rsid w:val="00B6534F"/>
    <w:rsid w:val="00B6589C"/>
    <w:rsid w:val="00B66817"/>
    <w:rsid w:val="00B70245"/>
    <w:rsid w:val="00B7128F"/>
    <w:rsid w:val="00B712CE"/>
    <w:rsid w:val="00B71364"/>
    <w:rsid w:val="00B719B3"/>
    <w:rsid w:val="00B72D90"/>
    <w:rsid w:val="00B72EE6"/>
    <w:rsid w:val="00B730D3"/>
    <w:rsid w:val="00B736BA"/>
    <w:rsid w:val="00B7384C"/>
    <w:rsid w:val="00B73BFB"/>
    <w:rsid w:val="00B73D04"/>
    <w:rsid w:val="00B73F26"/>
    <w:rsid w:val="00B7596E"/>
    <w:rsid w:val="00B75F9C"/>
    <w:rsid w:val="00B76EA6"/>
    <w:rsid w:val="00B7726B"/>
    <w:rsid w:val="00B77309"/>
    <w:rsid w:val="00B77DD6"/>
    <w:rsid w:val="00B805BC"/>
    <w:rsid w:val="00B80A2D"/>
    <w:rsid w:val="00B80E65"/>
    <w:rsid w:val="00B8121B"/>
    <w:rsid w:val="00B81FF4"/>
    <w:rsid w:val="00B820D8"/>
    <w:rsid w:val="00B82DAC"/>
    <w:rsid w:val="00B82FAC"/>
    <w:rsid w:val="00B830CF"/>
    <w:rsid w:val="00B8410A"/>
    <w:rsid w:val="00B84388"/>
    <w:rsid w:val="00B84FE5"/>
    <w:rsid w:val="00B85132"/>
    <w:rsid w:val="00B85631"/>
    <w:rsid w:val="00B86228"/>
    <w:rsid w:val="00B867DA"/>
    <w:rsid w:val="00B86D2D"/>
    <w:rsid w:val="00B90FF3"/>
    <w:rsid w:val="00B911B4"/>
    <w:rsid w:val="00B91E6D"/>
    <w:rsid w:val="00B92A39"/>
    <w:rsid w:val="00B93A77"/>
    <w:rsid w:val="00B94B2E"/>
    <w:rsid w:val="00B94CD1"/>
    <w:rsid w:val="00B97C4C"/>
    <w:rsid w:val="00BA0538"/>
    <w:rsid w:val="00BA0CD4"/>
    <w:rsid w:val="00BA118A"/>
    <w:rsid w:val="00BA18A4"/>
    <w:rsid w:val="00BA2375"/>
    <w:rsid w:val="00BA23D3"/>
    <w:rsid w:val="00BA353F"/>
    <w:rsid w:val="00BA3ACE"/>
    <w:rsid w:val="00BA47BC"/>
    <w:rsid w:val="00BA59F2"/>
    <w:rsid w:val="00BA5EEF"/>
    <w:rsid w:val="00BB06C0"/>
    <w:rsid w:val="00BB084B"/>
    <w:rsid w:val="00BB1371"/>
    <w:rsid w:val="00BB16BB"/>
    <w:rsid w:val="00BB239A"/>
    <w:rsid w:val="00BB26F5"/>
    <w:rsid w:val="00BB2E36"/>
    <w:rsid w:val="00BB4346"/>
    <w:rsid w:val="00BB4A2C"/>
    <w:rsid w:val="00BB5A72"/>
    <w:rsid w:val="00BB60A3"/>
    <w:rsid w:val="00BB622F"/>
    <w:rsid w:val="00BB6627"/>
    <w:rsid w:val="00BB70BE"/>
    <w:rsid w:val="00BC07C7"/>
    <w:rsid w:val="00BC08E3"/>
    <w:rsid w:val="00BC0928"/>
    <w:rsid w:val="00BC0B70"/>
    <w:rsid w:val="00BC2A20"/>
    <w:rsid w:val="00BC2E6A"/>
    <w:rsid w:val="00BC4CB2"/>
    <w:rsid w:val="00BC500C"/>
    <w:rsid w:val="00BC5229"/>
    <w:rsid w:val="00BC6488"/>
    <w:rsid w:val="00BC6C62"/>
    <w:rsid w:val="00BC6FE6"/>
    <w:rsid w:val="00BC747D"/>
    <w:rsid w:val="00BC79D9"/>
    <w:rsid w:val="00BD1B6A"/>
    <w:rsid w:val="00BD21F1"/>
    <w:rsid w:val="00BD2981"/>
    <w:rsid w:val="00BD31F8"/>
    <w:rsid w:val="00BD3568"/>
    <w:rsid w:val="00BD3FBB"/>
    <w:rsid w:val="00BD428E"/>
    <w:rsid w:val="00BD4620"/>
    <w:rsid w:val="00BD4FA3"/>
    <w:rsid w:val="00BD5E17"/>
    <w:rsid w:val="00BD61BD"/>
    <w:rsid w:val="00BD7C13"/>
    <w:rsid w:val="00BE183C"/>
    <w:rsid w:val="00BE2B0F"/>
    <w:rsid w:val="00BE369B"/>
    <w:rsid w:val="00BE4297"/>
    <w:rsid w:val="00BE5376"/>
    <w:rsid w:val="00BE54C5"/>
    <w:rsid w:val="00BE54F6"/>
    <w:rsid w:val="00BE6C00"/>
    <w:rsid w:val="00BE7538"/>
    <w:rsid w:val="00BE7B76"/>
    <w:rsid w:val="00BF0286"/>
    <w:rsid w:val="00BF0729"/>
    <w:rsid w:val="00BF17EE"/>
    <w:rsid w:val="00BF18C4"/>
    <w:rsid w:val="00BF1D21"/>
    <w:rsid w:val="00BF28E1"/>
    <w:rsid w:val="00BF2B4F"/>
    <w:rsid w:val="00BF3429"/>
    <w:rsid w:val="00BF35D6"/>
    <w:rsid w:val="00BF5057"/>
    <w:rsid w:val="00BF51FE"/>
    <w:rsid w:val="00BF5400"/>
    <w:rsid w:val="00BF5931"/>
    <w:rsid w:val="00BF5C2F"/>
    <w:rsid w:val="00BF5F0A"/>
    <w:rsid w:val="00BF6CA1"/>
    <w:rsid w:val="00BF759C"/>
    <w:rsid w:val="00BF7E8E"/>
    <w:rsid w:val="00C0086D"/>
    <w:rsid w:val="00C00968"/>
    <w:rsid w:val="00C0190B"/>
    <w:rsid w:val="00C01E06"/>
    <w:rsid w:val="00C01E93"/>
    <w:rsid w:val="00C02305"/>
    <w:rsid w:val="00C0299F"/>
    <w:rsid w:val="00C0307B"/>
    <w:rsid w:val="00C04284"/>
    <w:rsid w:val="00C074D1"/>
    <w:rsid w:val="00C07B0D"/>
    <w:rsid w:val="00C10079"/>
    <w:rsid w:val="00C107AB"/>
    <w:rsid w:val="00C114D8"/>
    <w:rsid w:val="00C11976"/>
    <w:rsid w:val="00C12425"/>
    <w:rsid w:val="00C12AEB"/>
    <w:rsid w:val="00C14BE1"/>
    <w:rsid w:val="00C177BA"/>
    <w:rsid w:val="00C1783F"/>
    <w:rsid w:val="00C224A2"/>
    <w:rsid w:val="00C236DC"/>
    <w:rsid w:val="00C239F4"/>
    <w:rsid w:val="00C23B9E"/>
    <w:rsid w:val="00C23C43"/>
    <w:rsid w:val="00C24127"/>
    <w:rsid w:val="00C24191"/>
    <w:rsid w:val="00C24C3A"/>
    <w:rsid w:val="00C24D20"/>
    <w:rsid w:val="00C25026"/>
    <w:rsid w:val="00C25720"/>
    <w:rsid w:val="00C2575E"/>
    <w:rsid w:val="00C265A1"/>
    <w:rsid w:val="00C2661C"/>
    <w:rsid w:val="00C2666B"/>
    <w:rsid w:val="00C2754A"/>
    <w:rsid w:val="00C27CD9"/>
    <w:rsid w:val="00C27D06"/>
    <w:rsid w:val="00C316F7"/>
    <w:rsid w:val="00C33247"/>
    <w:rsid w:val="00C344AB"/>
    <w:rsid w:val="00C34B42"/>
    <w:rsid w:val="00C3510B"/>
    <w:rsid w:val="00C351DC"/>
    <w:rsid w:val="00C3639D"/>
    <w:rsid w:val="00C36F63"/>
    <w:rsid w:val="00C40BD3"/>
    <w:rsid w:val="00C425B9"/>
    <w:rsid w:val="00C430A3"/>
    <w:rsid w:val="00C44E86"/>
    <w:rsid w:val="00C455B3"/>
    <w:rsid w:val="00C4655B"/>
    <w:rsid w:val="00C46BB9"/>
    <w:rsid w:val="00C474E6"/>
    <w:rsid w:val="00C47DA3"/>
    <w:rsid w:val="00C50679"/>
    <w:rsid w:val="00C507B7"/>
    <w:rsid w:val="00C513BD"/>
    <w:rsid w:val="00C51F6C"/>
    <w:rsid w:val="00C5350B"/>
    <w:rsid w:val="00C53B60"/>
    <w:rsid w:val="00C55D41"/>
    <w:rsid w:val="00C560CA"/>
    <w:rsid w:val="00C56D1E"/>
    <w:rsid w:val="00C5708F"/>
    <w:rsid w:val="00C603A6"/>
    <w:rsid w:val="00C6174D"/>
    <w:rsid w:val="00C61862"/>
    <w:rsid w:val="00C619C7"/>
    <w:rsid w:val="00C61F5D"/>
    <w:rsid w:val="00C62B21"/>
    <w:rsid w:val="00C6313E"/>
    <w:rsid w:val="00C63AEA"/>
    <w:rsid w:val="00C63DED"/>
    <w:rsid w:val="00C63F80"/>
    <w:rsid w:val="00C64E46"/>
    <w:rsid w:val="00C653B6"/>
    <w:rsid w:val="00C6541A"/>
    <w:rsid w:val="00C65AAF"/>
    <w:rsid w:val="00C65BBD"/>
    <w:rsid w:val="00C65CB2"/>
    <w:rsid w:val="00C67E79"/>
    <w:rsid w:val="00C70E45"/>
    <w:rsid w:val="00C7162A"/>
    <w:rsid w:val="00C72129"/>
    <w:rsid w:val="00C72573"/>
    <w:rsid w:val="00C72670"/>
    <w:rsid w:val="00C726D4"/>
    <w:rsid w:val="00C730B4"/>
    <w:rsid w:val="00C74038"/>
    <w:rsid w:val="00C7461D"/>
    <w:rsid w:val="00C76D6F"/>
    <w:rsid w:val="00C76EC4"/>
    <w:rsid w:val="00C77535"/>
    <w:rsid w:val="00C77A16"/>
    <w:rsid w:val="00C8001C"/>
    <w:rsid w:val="00C80039"/>
    <w:rsid w:val="00C80C06"/>
    <w:rsid w:val="00C81903"/>
    <w:rsid w:val="00C81C21"/>
    <w:rsid w:val="00C81D61"/>
    <w:rsid w:val="00C82999"/>
    <w:rsid w:val="00C8380B"/>
    <w:rsid w:val="00C83B2F"/>
    <w:rsid w:val="00C83B7B"/>
    <w:rsid w:val="00C8429D"/>
    <w:rsid w:val="00C84734"/>
    <w:rsid w:val="00C871E7"/>
    <w:rsid w:val="00C8722D"/>
    <w:rsid w:val="00C903CD"/>
    <w:rsid w:val="00C90DFA"/>
    <w:rsid w:val="00C90E48"/>
    <w:rsid w:val="00C92E6E"/>
    <w:rsid w:val="00C94897"/>
    <w:rsid w:val="00C94DE5"/>
    <w:rsid w:val="00C95A63"/>
    <w:rsid w:val="00C95C2C"/>
    <w:rsid w:val="00C97F4C"/>
    <w:rsid w:val="00CA0406"/>
    <w:rsid w:val="00CA061D"/>
    <w:rsid w:val="00CA0B01"/>
    <w:rsid w:val="00CA0C16"/>
    <w:rsid w:val="00CA1356"/>
    <w:rsid w:val="00CA1F9D"/>
    <w:rsid w:val="00CA2811"/>
    <w:rsid w:val="00CA283A"/>
    <w:rsid w:val="00CA4AF4"/>
    <w:rsid w:val="00CA7615"/>
    <w:rsid w:val="00CA7998"/>
    <w:rsid w:val="00CA7B6D"/>
    <w:rsid w:val="00CA7C49"/>
    <w:rsid w:val="00CA7E1D"/>
    <w:rsid w:val="00CA7F38"/>
    <w:rsid w:val="00CB00C2"/>
    <w:rsid w:val="00CB17A4"/>
    <w:rsid w:val="00CB17B1"/>
    <w:rsid w:val="00CB2022"/>
    <w:rsid w:val="00CB23EB"/>
    <w:rsid w:val="00CB2FC9"/>
    <w:rsid w:val="00CB3489"/>
    <w:rsid w:val="00CB3C30"/>
    <w:rsid w:val="00CB3C6C"/>
    <w:rsid w:val="00CB5223"/>
    <w:rsid w:val="00CB714B"/>
    <w:rsid w:val="00CB79E2"/>
    <w:rsid w:val="00CB7E72"/>
    <w:rsid w:val="00CC0171"/>
    <w:rsid w:val="00CC04A2"/>
    <w:rsid w:val="00CC0613"/>
    <w:rsid w:val="00CC0A43"/>
    <w:rsid w:val="00CC0AE6"/>
    <w:rsid w:val="00CC1903"/>
    <w:rsid w:val="00CC26B4"/>
    <w:rsid w:val="00CC2A7A"/>
    <w:rsid w:val="00CC4705"/>
    <w:rsid w:val="00CC50AB"/>
    <w:rsid w:val="00CC5188"/>
    <w:rsid w:val="00CC52CB"/>
    <w:rsid w:val="00CC59F2"/>
    <w:rsid w:val="00CC6236"/>
    <w:rsid w:val="00CC65E6"/>
    <w:rsid w:val="00CC6BAC"/>
    <w:rsid w:val="00CC6F93"/>
    <w:rsid w:val="00CC732F"/>
    <w:rsid w:val="00CC7E10"/>
    <w:rsid w:val="00CD1E19"/>
    <w:rsid w:val="00CD1F72"/>
    <w:rsid w:val="00CD226D"/>
    <w:rsid w:val="00CD3D7D"/>
    <w:rsid w:val="00CD438E"/>
    <w:rsid w:val="00CD4964"/>
    <w:rsid w:val="00CD5AC9"/>
    <w:rsid w:val="00CD75C9"/>
    <w:rsid w:val="00CD78B2"/>
    <w:rsid w:val="00CE05AE"/>
    <w:rsid w:val="00CE1630"/>
    <w:rsid w:val="00CE2359"/>
    <w:rsid w:val="00CE277A"/>
    <w:rsid w:val="00CE32F8"/>
    <w:rsid w:val="00CE4AC9"/>
    <w:rsid w:val="00CE4CB4"/>
    <w:rsid w:val="00CE4F6D"/>
    <w:rsid w:val="00CE530F"/>
    <w:rsid w:val="00CE6019"/>
    <w:rsid w:val="00CE66E2"/>
    <w:rsid w:val="00CE6A8A"/>
    <w:rsid w:val="00CE721B"/>
    <w:rsid w:val="00CE7330"/>
    <w:rsid w:val="00CF043F"/>
    <w:rsid w:val="00CF061F"/>
    <w:rsid w:val="00CF1EDE"/>
    <w:rsid w:val="00CF2044"/>
    <w:rsid w:val="00CF40FB"/>
    <w:rsid w:val="00CF421F"/>
    <w:rsid w:val="00CF5BD4"/>
    <w:rsid w:val="00CF5ED8"/>
    <w:rsid w:val="00CF5FEB"/>
    <w:rsid w:val="00CF6559"/>
    <w:rsid w:val="00CF679F"/>
    <w:rsid w:val="00CF6C1E"/>
    <w:rsid w:val="00CF70F7"/>
    <w:rsid w:val="00CF7427"/>
    <w:rsid w:val="00D00A1E"/>
    <w:rsid w:val="00D011FA"/>
    <w:rsid w:val="00D012DC"/>
    <w:rsid w:val="00D01C72"/>
    <w:rsid w:val="00D02E56"/>
    <w:rsid w:val="00D03528"/>
    <w:rsid w:val="00D03564"/>
    <w:rsid w:val="00D03A98"/>
    <w:rsid w:val="00D03B4A"/>
    <w:rsid w:val="00D03BAF"/>
    <w:rsid w:val="00D03C70"/>
    <w:rsid w:val="00D04086"/>
    <w:rsid w:val="00D044B5"/>
    <w:rsid w:val="00D0491C"/>
    <w:rsid w:val="00D04987"/>
    <w:rsid w:val="00D05738"/>
    <w:rsid w:val="00D05A52"/>
    <w:rsid w:val="00D06850"/>
    <w:rsid w:val="00D06D1C"/>
    <w:rsid w:val="00D07376"/>
    <w:rsid w:val="00D07E79"/>
    <w:rsid w:val="00D1024A"/>
    <w:rsid w:val="00D144C0"/>
    <w:rsid w:val="00D15CA1"/>
    <w:rsid w:val="00D15CAC"/>
    <w:rsid w:val="00D20324"/>
    <w:rsid w:val="00D20AC1"/>
    <w:rsid w:val="00D20ACC"/>
    <w:rsid w:val="00D2191B"/>
    <w:rsid w:val="00D229D0"/>
    <w:rsid w:val="00D23059"/>
    <w:rsid w:val="00D233D9"/>
    <w:rsid w:val="00D237AF"/>
    <w:rsid w:val="00D23A27"/>
    <w:rsid w:val="00D24787"/>
    <w:rsid w:val="00D252A0"/>
    <w:rsid w:val="00D2536E"/>
    <w:rsid w:val="00D25D27"/>
    <w:rsid w:val="00D26301"/>
    <w:rsid w:val="00D264A7"/>
    <w:rsid w:val="00D26A1D"/>
    <w:rsid w:val="00D2770E"/>
    <w:rsid w:val="00D3160D"/>
    <w:rsid w:val="00D3171D"/>
    <w:rsid w:val="00D3228A"/>
    <w:rsid w:val="00D33781"/>
    <w:rsid w:val="00D33E25"/>
    <w:rsid w:val="00D340A2"/>
    <w:rsid w:val="00D343FE"/>
    <w:rsid w:val="00D35CBB"/>
    <w:rsid w:val="00D3657F"/>
    <w:rsid w:val="00D36A47"/>
    <w:rsid w:val="00D37F9D"/>
    <w:rsid w:val="00D40AA7"/>
    <w:rsid w:val="00D41F51"/>
    <w:rsid w:val="00D4350F"/>
    <w:rsid w:val="00D44A83"/>
    <w:rsid w:val="00D45B98"/>
    <w:rsid w:val="00D4605B"/>
    <w:rsid w:val="00D46B6C"/>
    <w:rsid w:val="00D46F1F"/>
    <w:rsid w:val="00D50464"/>
    <w:rsid w:val="00D510D6"/>
    <w:rsid w:val="00D5181B"/>
    <w:rsid w:val="00D518A4"/>
    <w:rsid w:val="00D5203E"/>
    <w:rsid w:val="00D521D2"/>
    <w:rsid w:val="00D53135"/>
    <w:rsid w:val="00D5349F"/>
    <w:rsid w:val="00D5369F"/>
    <w:rsid w:val="00D53BD8"/>
    <w:rsid w:val="00D54010"/>
    <w:rsid w:val="00D54049"/>
    <w:rsid w:val="00D54915"/>
    <w:rsid w:val="00D54A3F"/>
    <w:rsid w:val="00D55F91"/>
    <w:rsid w:val="00D567B3"/>
    <w:rsid w:val="00D602CE"/>
    <w:rsid w:val="00D60868"/>
    <w:rsid w:val="00D60F94"/>
    <w:rsid w:val="00D62920"/>
    <w:rsid w:val="00D6298D"/>
    <w:rsid w:val="00D63248"/>
    <w:rsid w:val="00D63A51"/>
    <w:rsid w:val="00D63A86"/>
    <w:rsid w:val="00D6706D"/>
    <w:rsid w:val="00D676ED"/>
    <w:rsid w:val="00D7053A"/>
    <w:rsid w:val="00D70DAC"/>
    <w:rsid w:val="00D7243D"/>
    <w:rsid w:val="00D726C7"/>
    <w:rsid w:val="00D73355"/>
    <w:rsid w:val="00D73365"/>
    <w:rsid w:val="00D7379D"/>
    <w:rsid w:val="00D751FF"/>
    <w:rsid w:val="00D76515"/>
    <w:rsid w:val="00D76A82"/>
    <w:rsid w:val="00D76D21"/>
    <w:rsid w:val="00D77AFB"/>
    <w:rsid w:val="00D801FB"/>
    <w:rsid w:val="00D80207"/>
    <w:rsid w:val="00D805D4"/>
    <w:rsid w:val="00D807BB"/>
    <w:rsid w:val="00D830A2"/>
    <w:rsid w:val="00D8340A"/>
    <w:rsid w:val="00D837CD"/>
    <w:rsid w:val="00D83D44"/>
    <w:rsid w:val="00D84DB1"/>
    <w:rsid w:val="00D8562A"/>
    <w:rsid w:val="00D85EEA"/>
    <w:rsid w:val="00D86C9F"/>
    <w:rsid w:val="00D86DF9"/>
    <w:rsid w:val="00D86E26"/>
    <w:rsid w:val="00D86EF2"/>
    <w:rsid w:val="00D873A4"/>
    <w:rsid w:val="00D8767E"/>
    <w:rsid w:val="00D90572"/>
    <w:rsid w:val="00D90ADD"/>
    <w:rsid w:val="00D90F3C"/>
    <w:rsid w:val="00D90FA2"/>
    <w:rsid w:val="00D9218A"/>
    <w:rsid w:val="00D922B5"/>
    <w:rsid w:val="00D92754"/>
    <w:rsid w:val="00D94AF0"/>
    <w:rsid w:val="00D95367"/>
    <w:rsid w:val="00D974DE"/>
    <w:rsid w:val="00DA0B82"/>
    <w:rsid w:val="00DA114C"/>
    <w:rsid w:val="00DA206B"/>
    <w:rsid w:val="00DA29A0"/>
    <w:rsid w:val="00DA2DA1"/>
    <w:rsid w:val="00DA335C"/>
    <w:rsid w:val="00DA4774"/>
    <w:rsid w:val="00DA545B"/>
    <w:rsid w:val="00DA56AE"/>
    <w:rsid w:val="00DA60E1"/>
    <w:rsid w:val="00DA638A"/>
    <w:rsid w:val="00DA6A5C"/>
    <w:rsid w:val="00DA6BE3"/>
    <w:rsid w:val="00DA7422"/>
    <w:rsid w:val="00DB0658"/>
    <w:rsid w:val="00DB3282"/>
    <w:rsid w:val="00DB38A3"/>
    <w:rsid w:val="00DB4121"/>
    <w:rsid w:val="00DB4A38"/>
    <w:rsid w:val="00DB62C8"/>
    <w:rsid w:val="00DB6C1D"/>
    <w:rsid w:val="00DB7599"/>
    <w:rsid w:val="00DB7CD6"/>
    <w:rsid w:val="00DC11BF"/>
    <w:rsid w:val="00DC1471"/>
    <w:rsid w:val="00DC39E9"/>
    <w:rsid w:val="00DC3A03"/>
    <w:rsid w:val="00DC40D0"/>
    <w:rsid w:val="00DC4477"/>
    <w:rsid w:val="00DC58FE"/>
    <w:rsid w:val="00DC5921"/>
    <w:rsid w:val="00DC595A"/>
    <w:rsid w:val="00DC6B72"/>
    <w:rsid w:val="00DC7AE5"/>
    <w:rsid w:val="00DD0084"/>
    <w:rsid w:val="00DD0A4B"/>
    <w:rsid w:val="00DD0CA8"/>
    <w:rsid w:val="00DD1E86"/>
    <w:rsid w:val="00DD2097"/>
    <w:rsid w:val="00DD232A"/>
    <w:rsid w:val="00DD25AC"/>
    <w:rsid w:val="00DD3181"/>
    <w:rsid w:val="00DD3580"/>
    <w:rsid w:val="00DD5694"/>
    <w:rsid w:val="00DD583D"/>
    <w:rsid w:val="00DD5A87"/>
    <w:rsid w:val="00DD620D"/>
    <w:rsid w:val="00DD62F4"/>
    <w:rsid w:val="00DD6458"/>
    <w:rsid w:val="00DD7F81"/>
    <w:rsid w:val="00DE0881"/>
    <w:rsid w:val="00DE093E"/>
    <w:rsid w:val="00DE1053"/>
    <w:rsid w:val="00DE12BB"/>
    <w:rsid w:val="00DE18DB"/>
    <w:rsid w:val="00DE19AE"/>
    <w:rsid w:val="00DE22B1"/>
    <w:rsid w:val="00DE2414"/>
    <w:rsid w:val="00DE29C1"/>
    <w:rsid w:val="00DE2C0C"/>
    <w:rsid w:val="00DE3270"/>
    <w:rsid w:val="00DE435F"/>
    <w:rsid w:val="00DE4360"/>
    <w:rsid w:val="00DE4497"/>
    <w:rsid w:val="00DE49F0"/>
    <w:rsid w:val="00DE501F"/>
    <w:rsid w:val="00DE53A5"/>
    <w:rsid w:val="00DE563E"/>
    <w:rsid w:val="00DE577D"/>
    <w:rsid w:val="00DE615E"/>
    <w:rsid w:val="00DE6A24"/>
    <w:rsid w:val="00DE6BA7"/>
    <w:rsid w:val="00DE7035"/>
    <w:rsid w:val="00DE7E18"/>
    <w:rsid w:val="00DF039B"/>
    <w:rsid w:val="00DF0649"/>
    <w:rsid w:val="00DF1228"/>
    <w:rsid w:val="00DF16AC"/>
    <w:rsid w:val="00DF2627"/>
    <w:rsid w:val="00DF35CB"/>
    <w:rsid w:val="00DF39C8"/>
    <w:rsid w:val="00DF414C"/>
    <w:rsid w:val="00DF45E6"/>
    <w:rsid w:val="00DF5573"/>
    <w:rsid w:val="00DF5810"/>
    <w:rsid w:val="00DF5888"/>
    <w:rsid w:val="00DF685B"/>
    <w:rsid w:val="00DF6B3F"/>
    <w:rsid w:val="00DF7471"/>
    <w:rsid w:val="00DF7855"/>
    <w:rsid w:val="00E00371"/>
    <w:rsid w:val="00E010A7"/>
    <w:rsid w:val="00E02469"/>
    <w:rsid w:val="00E038FB"/>
    <w:rsid w:val="00E03EA2"/>
    <w:rsid w:val="00E04C2A"/>
    <w:rsid w:val="00E04F76"/>
    <w:rsid w:val="00E0637B"/>
    <w:rsid w:val="00E07763"/>
    <w:rsid w:val="00E07CD0"/>
    <w:rsid w:val="00E11258"/>
    <w:rsid w:val="00E114AC"/>
    <w:rsid w:val="00E115AA"/>
    <w:rsid w:val="00E116D8"/>
    <w:rsid w:val="00E11867"/>
    <w:rsid w:val="00E12482"/>
    <w:rsid w:val="00E12CC8"/>
    <w:rsid w:val="00E1366C"/>
    <w:rsid w:val="00E14C46"/>
    <w:rsid w:val="00E14E77"/>
    <w:rsid w:val="00E15968"/>
    <w:rsid w:val="00E16016"/>
    <w:rsid w:val="00E16441"/>
    <w:rsid w:val="00E1670D"/>
    <w:rsid w:val="00E167B9"/>
    <w:rsid w:val="00E172BE"/>
    <w:rsid w:val="00E205FF"/>
    <w:rsid w:val="00E20DBE"/>
    <w:rsid w:val="00E2111D"/>
    <w:rsid w:val="00E2117F"/>
    <w:rsid w:val="00E2187A"/>
    <w:rsid w:val="00E21BD4"/>
    <w:rsid w:val="00E2422D"/>
    <w:rsid w:val="00E24DFE"/>
    <w:rsid w:val="00E252C9"/>
    <w:rsid w:val="00E253E2"/>
    <w:rsid w:val="00E25909"/>
    <w:rsid w:val="00E25925"/>
    <w:rsid w:val="00E25ADD"/>
    <w:rsid w:val="00E27F8E"/>
    <w:rsid w:val="00E3016A"/>
    <w:rsid w:val="00E312ED"/>
    <w:rsid w:val="00E317D4"/>
    <w:rsid w:val="00E32189"/>
    <w:rsid w:val="00E330F4"/>
    <w:rsid w:val="00E34C33"/>
    <w:rsid w:val="00E34EB0"/>
    <w:rsid w:val="00E35236"/>
    <w:rsid w:val="00E3530F"/>
    <w:rsid w:val="00E3672E"/>
    <w:rsid w:val="00E37559"/>
    <w:rsid w:val="00E37D5D"/>
    <w:rsid w:val="00E401D0"/>
    <w:rsid w:val="00E403C3"/>
    <w:rsid w:val="00E41546"/>
    <w:rsid w:val="00E41799"/>
    <w:rsid w:val="00E4350D"/>
    <w:rsid w:val="00E43747"/>
    <w:rsid w:val="00E44495"/>
    <w:rsid w:val="00E451A2"/>
    <w:rsid w:val="00E46440"/>
    <w:rsid w:val="00E46E3B"/>
    <w:rsid w:val="00E477DC"/>
    <w:rsid w:val="00E47B01"/>
    <w:rsid w:val="00E47B0E"/>
    <w:rsid w:val="00E51291"/>
    <w:rsid w:val="00E52125"/>
    <w:rsid w:val="00E52199"/>
    <w:rsid w:val="00E5347B"/>
    <w:rsid w:val="00E534AF"/>
    <w:rsid w:val="00E545E2"/>
    <w:rsid w:val="00E551F2"/>
    <w:rsid w:val="00E560E3"/>
    <w:rsid w:val="00E5661B"/>
    <w:rsid w:val="00E567DB"/>
    <w:rsid w:val="00E572BB"/>
    <w:rsid w:val="00E57F5D"/>
    <w:rsid w:val="00E607F8"/>
    <w:rsid w:val="00E6142C"/>
    <w:rsid w:val="00E614F3"/>
    <w:rsid w:val="00E6186F"/>
    <w:rsid w:val="00E620D3"/>
    <w:rsid w:val="00E62491"/>
    <w:rsid w:val="00E6469E"/>
    <w:rsid w:val="00E646FA"/>
    <w:rsid w:val="00E64DBD"/>
    <w:rsid w:val="00E64F2C"/>
    <w:rsid w:val="00E662B7"/>
    <w:rsid w:val="00E66AED"/>
    <w:rsid w:val="00E66E08"/>
    <w:rsid w:val="00E6753B"/>
    <w:rsid w:val="00E7014F"/>
    <w:rsid w:val="00E7040D"/>
    <w:rsid w:val="00E7047C"/>
    <w:rsid w:val="00E704FF"/>
    <w:rsid w:val="00E70528"/>
    <w:rsid w:val="00E71CC6"/>
    <w:rsid w:val="00E72658"/>
    <w:rsid w:val="00E74035"/>
    <w:rsid w:val="00E741C2"/>
    <w:rsid w:val="00E74C8C"/>
    <w:rsid w:val="00E8011B"/>
    <w:rsid w:val="00E80DC7"/>
    <w:rsid w:val="00E80E5F"/>
    <w:rsid w:val="00E8144F"/>
    <w:rsid w:val="00E81F31"/>
    <w:rsid w:val="00E850EA"/>
    <w:rsid w:val="00E852B1"/>
    <w:rsid w:val="00E86027"/>
    <w:rsid w:val="00E86522"/>
    <w:rsid w:val="00E86F00"/>
    <w:rsid w:val="00E872A8"/>
    <w:rsid w:val="00E87EB2"/>
    <w:rsid w:val="00E87FFB"/>
    <w:rsid w:val="00E918BF"/>
    <w:rsid w:val="00E91BA4"/>
    <w:rsid w:val="00E9272C"/>
    <w:rsid w:val="00E92CDC"/>
    <w:rsid w:val="00E92F1F"/>
    <w:rsid w:val="00E92F81"/>
    <w:rsid w:val="00E93D8C"/>
    <w:rsid w:val="00E95A0C"/>
    <w:rsid w:val="00E95A5F"/>
    <w:rsid w:val="00E96310"/>
    <w:rsid w:val="00E96E4B"/>
    <w:rsid w:val="00E97431"/>
    <w:rsid w:val="00E9790E"/>
    <w:rsid w:val="00EA03CE"/>
    <w:rsid w:val="00EA0EB6"/>
    <w:rsid w:val="00EA134E"/>
    <w:rsid w:val="00EA1810"/>
    <w:rsid w:val="00EA1A23"/>
    <w:rsid w:val="00EA1EA6"/>
    <w:rsid w:val="00EA275D"/>
    <w:rsid w:val="00EA517F"/>
    <w:rsid w:val="00EA58B1"/>
    <w:rsid w:val="00EA5FBC"/>
    <w:rsid w:val="00EA60F0"/>
    <w:rsid w:val="00EA6279"/>
    <w:rsid w:val="00EA7CCD"/>
    <w:rsid w:val="00EB2340"/>
    <w:rsid w:val="00EB2ACA"/>
    <w:rsid w:val="00EB2D15"/>
    <w:rsid w:val="00EB35AD"/>
    <w:rsid w:val="00EB4399"/>
    <w:rsid w:val="00EB5872"/>
    <w:rsid w:val="00EB58AE"/>
    <w:rsid w:val="00EB5E70"/>
    <w:rsid w:val="00EB6AB4"/>
    <w:rsid w:val="00EB746A"/>
    <w:rsid w:val="00EB7ADD"/>
    <w:rsid w:val="00EC0682"/>
    <w:rsid w:val="00EC0F8B"/>
    <w:rsid w:val="00EC10D9"/>
    <w:rsid w:val="00EC114F"/>
    <w:rsid w:val="00EC2556"/>
    <w:rsid w:val="00EC36FD"/>
    <w:rsid w:val="00EC4321"/>
    <w:rsid w:val="00EC4760"/>
    <w:rsid w:val="00EC4E27"/>
    <w:rsid w:val="00EC4E49"/>
    <w:rsid w:val="00EC4F0A"/>
    <w:rsid w:val="00EC544B"/>
    <w:rsid w:val="00EC5704"/>
    <w:rsid w:val="00EC690B"/>
    <w:rsid w:val="00EC6ABD"/>
    <w:rsid w:val="00EC6D0D"/>
    <w:rsid w:val="00EC6E4E"/>
    <w:rsid w:val="00EC7CE0"/>
    <w:rsid w:val="00ED0992"/>
    <w:rsid w:val="00ED1398"/>
    <w:rsid w:val="00ED1815"/>
    <w:rsid w:val="00ED249C"/>
    <w:rsid w:val="00ED46FC"/>
    <w:rsid w:val="00ED626B"/>
    <w:rsid w:val="00ED6641"/>
    <w:rsid w:val="00ED75F4"/>
    <w:rsid w:val="00EE0AA9"/>
    <w:rsid w:val="00EE1447"/>
    <w:rsid w:val="00EE1DF5"/>
    <w:rsid w:val="00EE2633"/>
    <w:rsid w:val="00EE2784"/>
    <w:rsid w:val="00EE35C4"/>
    <w:rsid w:val="00EE40E5"/>
    <w:rsid w:val="00EE470D"/>
    <w:rsid w:val="00EE52F7"/>
    <w:rsid w:val="00EE5BF2"/>
    <w:rsid w:val="00EE5EDE"/>
    <w:rsid w:val="00EE6B0A"/>
    <w:rsid w:val="00EE7346"/>
    <w:rsid w:val="00EF126C"/>
    <w:rsid w:val="00EF38C3"/>
    <w:rsid w:val="00EF42A6"/>
    <w:rsid w:val="00EF5729"/>
    <w:rsid w:val="00EF6E13"/>
    <w:rsid w:val="00F0078A"/>
    <w:rsid w:val="00F00EA1"/>
    <w:rsid w:val="00F02538"/>
    <w:rsid w:val="00F02EBD"/>
    <w:rsid w:val="00F040FE"/>
    <w:rsid w:val="00F04AC4"/>
    <w:rsid w:val="00F05179"/>
    <w:rsid w:val="00F05482"/>
    <w:rsid w:val="00F079CE"/>
    <w:rsid w:val="00F07CA8"/>
    <w:rsid w:val="00F10E38"/>
    <w:rsid w:val="00F11049"/>
    <w:rsid w:val="00F11417"/>
    <w:rsid w:val="00F12254"/>
    <w:rsid w:val="00F12F57"/>
    <w:rsid w:val="00F13943"/>
    <w:rsid w:val="00F1419A"/>
    <w:rsid w:val="00F142DA"/>
    <w:rsid w:val="00F142F3"/>
    <w:rsid w:val="00F14D5A"/>
    <w:rsid w:val="00F15A74"/>
    <w:rsid w:val="00F15ED4"/>
    <w:rsid w:val="00F202E2"/>
    <w:rsid w:val="00F21067"/>
    <w:rsid w:val="00F245B2"/>
    <w:rsid w:val="00F24B23"/>
    <w:rsid w:val="00F25195"/>
    <w:rsid w:val="00F25642"/>
    <w:rsid w:val="00F2584D"/>
    <w:rsid w:val="00F27063"/>
    <w:rsid w:val="00F27DEC"/>
    <w:rsid w:val="00F27E44"/>
    <w:rsid w:val="00F27F84"/>
    <w:rsid w:val="00F30BEE"/>
    <w:rsid w:val="00F31629"/>
    <w:rsid w:val="00F32197"/>
    <w:rsid w:val="00F323B1"/>
    <w:rsid w:val="00F335D1"/>
    <w:rsid w:val="00F36E99"/>
    <w:rsid w:val="00F37F9A"/>
    <w:rsid w:val="00F400E7"/>
    <w:rsid w:val="00F41D13"/>
    <w:rsid w:val="00F41DC9"/>
    <w:rsid w:val="00F42DE3"/>
    <w:rsid w:val="00F4528F"/>
    <w:rsid w:val="00F46114"/>
    <w:rsid w:val="00F4612E"/>
    <w:rsid w:val="00F52C0F"/>
    <w:rsid w:val="00F54C6F"/>
    <w:rsid w:val="00F54E33"/>
    <w:rsid w:val="00F5524D"/>
    <w:rsid w:val="00F56A20"/>
    <w:rsid w:val="00F56E0A"/>
    <w:rsid w:val="00F6031F"/>
    <w:rsid w:val="00F604E4"/>
    <w:rsid w:val="00F6342D"/>
    <w:rsid w:val="00F63987"/>
    <w:rsid w:val="00F639D2"/>
    <w:rsid w:val="00F64099"/>
    <w:rsid w:val="00F64B99"/>
    <w:rsid w:val="00F64F9A"/>
    <w:rsid w:val="00F65A47"/>
    <w:rsid w:val="00F66544"/>
    <w:rsid w:val="00F67150"/>
    <w:rsid w:val="00F672A3"/>
    <w:rsid w:val="00F673A3"/>
    <w:rsid w:val="00F7051E"/>
    <w:rsid w:val="00F70E42"/>
    <w:rsid w:val="00F71301"/>
    <w:rsid w:val="00F71965"/>
    <w:rsid w:val="00F71971"/>
    <w:rsid w:val="00F71A68"/>
    <w:rsid w:val="00F7269B"/>
    <w:rsid w:val="00F72B3F"/>
    <w:rsid w:val="00F7320C"/>
    <w:rsid w:val="00F7322A"/>
    <w:rsid w:val="00F73ABB"/>
    <w:rsid w:val="00F73D5A"/>
    <w:rsid w:val="00F74B9C"/>
    <w:rsid w:val="00F754E3"/>
    <w:rsid w:val="00F7588E"/>
    <w:rsid w:val="00F7665B"/>
    <w:rsid w:val="00F77304"/>
    <w:rsid w:val="00F77CA5"/>
    <w:rsid w:val="00F8055E"/>
    <w:rsid w:val="00F81011"/>
    <w:rsid w:val="00F82122"/>
    <w:rsid w:val="00F82912"/>
    <w:rsid w:val="00F82B2C"/>
    <w:rsid w:val="00F832C1"/>
    <w:rsid w:val="00F836D0"/>
    <w:rsid w:val="00F84321"/>
    <w:rsid w:val="00F85DE5"/>
    <w:rsid w:val="00F8743A"/>
    <w:rsid w:val="00F87B6C"/>
    <w:rsid w:val="00F87E70"/>
    <w:rsid w:val="00F90826"/>
    <w:rsid w:val="00F9149C"/>
    <w:rsid w:val="00F9154D"/>
    <w:rsid w:val="00F91A3B"/>
    <w:rsid w:val="00F92342"/>
    <w:rsid w:val="00F923C8"/>
    <w:rsid w:val="00F93212"/>
    <w:rsid w:val="00F94AD6"/>
    <w:rsid w:val="00F9564B"/>
    <w:rsid w:val="00F96AFC"/>
    <w:rsid w:val="00F97053"/>
    <w:rsid w:val="00F97C83"/>
    <w:rsid w:val="00FA04B8"/>
    <w:rsid w:val="00FA08D3"/>
    <w:rsid w:val="00FA0AF8"/>
    <w:rsid w:val="00FA1A32"/>
    <w:rsid w:val="00FA1E75"/>
    <w:rsid w:val="00FA2598"/>
    <w:rsid w:val="00FA3684"/>
    <w:rsid w:val="00FA4297"/>
    <w:rsid w:val="00FA4337"/>
    <w:rsid w:val="00FA4381"/>
    <w:rsid w:val="00FA4901"/>
    <w:rsid w:val="00FA5D55"/>
    <w:rsid w:val="00FA5EF0"/>
    <w:rsid w:val="00FA5F38"/>
    <w:rsid w:val="00FA659C"/>
    <w:rsid w:val="00FA6D2C"/>
    <w:rsid w:val="00FA749D"/>
    <w:rsid w:val="00FB0F47"/>
    <w:rsid w:val="00FB122D"/>
    <w:rsid w:val="00FB1CAA"/>
    <w:rsid w:val="00FB29E3"/>
    <w:rsid w:val="00FB2BF3"/>
    <w:rsid w:val="00FB4088"/>
    <w:rsid w:val="00FB409C"/>
    <w:rsid w:val="00FB42D8"/>
    <w:rsid w:val="00FB4F21"/>
    <w:rsid w:val="00FB53C8"/>
    <w:rsid w:val="00FB58AF"/>
    <w:rsid w:val="00FB67AE"/>
    <w:rsid w:val="00FB6C76"/>
    <w:rsid w:val="00FC0F67"/>
    <w:rsid w:val="00FC1D11"/>
    <w:rsid w:val="00FC1DD7"/>
    <w:rsid w:val="00FC2FCD"/>
    <w:rsid w:val="00FC31C7"/>
    <w:rsid w:val="00FC52D5"/>
    <w:rsid w:val="00FC620D"/>
    <w:rsid w:val="00FC7002"/>
    <w:rsid w:val="00FC7474"/>
    <w:rsid w:val="00FC7FD3"/>
    <w:rsid w:val="00FD0D95"/>
    <w:rsid w:val="00FD1307"/>
    <w:rsid w:val="00FD14E1"/>
    <w:rsid w:val="00FD1689"/>
    <w:rsid w:val="00FD19E6"/>
    <w:rsid w:val="00FD2BBB"/>
    <w:rsid w:val="00FD2C03"/>
    <w:rsid w:val="00FD4A72"/>
    <w:rsid w:val="00FD586F"/>
    <w:rsid w:val="00FD5B37"/>
    <w:rsid w:val="00FD5BAC"/>
    <w:rsid w:val="00FD5C22"/>
    <w:rsid w:val="00FD7341"/>
    <w:rsid w:val="00FD7A31"/>
    <w:rsid w:val="00FE10D1"/>
    <w:rsid w:val="00FE15CC"/>
    <w:rsid w:val="00FE1A5F"/>
    <w:rsid w:val="00FE432B"/>
    <w:rsid w:val="00FE45BD"/>
    <w:rsid w:val="00FE498C"/>
    <w:rsid w:val="00FE60CC"/>
    <w:rsid w:val="00FE619E"/>
    <w:rsid w:val="00FE62CA"/>
    <w:rsid w:val="00FE6B86"/>
    <w:rsid w:val="00FE7029"/>
    <w:rsid w:val="00FE7F38"/>
    <w:rsid w:val="00FF008B"/>
    <w:rsid w:val="00FF01B9"/>
    <w:rsid w:val="00FF08E3"/>
    <w:rsid w:val="00FF17D6"/>
    <w:rsid w:val="00FF1CAF"/>
    <w:rsid w:val="00FF304B"/>
    <w:rsid w:val="00FF5321"/>
    <w:rsid w:val="00FF5966"/>
    <w:rsid w:val="00FF5D1F"/>
    <w:rsid w:val="00FF6590"/>
    <w:rsid w:val="00FF69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6978" stroke="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semiHidden="0" w:uiPriority="0" w:unhideWhenUsed="0" w:qFormat="1"/>
    <w:lsdException w:name="footnote reference" w:uiPriority="0"/>
    <w:lsdException w:name="annotation reference" w:uiPriority="0"/>
    <w:lsdException w:name="page number" w:uiPriority="0"/>
    <w:lsdException w:name="endnote reference" w:uiPriority="0"/>
    <w:lsdException w:name="endnote text" w:uiPriority="0"/>
    <w:lsdException w:name="List"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Date" w:uiPriority="0"/>
    <w:lsdException w:name="Body Text 2" w:uiPriority="0"/>
    <w:lsdException w:name="Body Text 3"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379A"/>
    <w:rPr>
      <w:rFonts w:ascii="Times" w:hAnsi="Times"/>
      <w:sz w:val="24"/>
      <w:szCs w:val="24"/>
    </w:rPr>
  </w:style>
  <w:style w:type="paragraph" w:styleId="Heading1">
    <w:name w:val="heading 1"/>
    <w:basedOn w:val="Normal"/>
    <w:next w:val="Normal"/>
    <w:autoRedefine/>
    <w:qFormat/>
    <w:rsid w:val="0068781D"/>
    <w:pPr>
      <w:numPr>
        <w:numId w:val="3"/>
      </w:numPr>
      <w:tabs>
        <w:tab w:val="left" w:pos="2160"/>
      </w:tabs>
      <w:spacing w:before="3000" w:after="600" w:line="360" w:lineRule="auto"/>
      <w:outlineLvl w:val="0"/>
    </w:pPr>
    <w:rPr>
      <w:b/>
      <w:spacing w:val="20"/>
      <w:sz w:val="48"/>
    </w:rPr>
  </w:style>
  <w:style w:type="paragraph" w:styleId="Heading2">
    <w:name w:val="heading 2"/>
    <w:basedOn w:val="Normal"/>
    <w:next w:val="Normal"/>
    <w:autoRedefine/>
    <w:qFormat/>
    <w:rsid w:val="00A80574"/>
    <w:pPr>
      <w:keepNext/>
      <w:numPr>
        <w:ilvl w:val="1"/>
        <w:numId w:val="3"/>
      </w:numPr>
      <w:spacing w:before="240" w:after="120" w:line="360" w:lineRule="auto"/>
      <w:outlineLvl w:val="1"/>
    </w:pPr>
    <w:rPr>
      <w:sz w:val="32"/>
    </w:rPr>
  </w:style>
  <w:style w:type="paragraph" w:styleId="Heading3">
    <w:name w:val="heading 3"/>
    <w:basedOn w:val="Normal"/>
    <w:next w:val="Normal"/>
    <w:qFormat/>
    <w:rsid w:val="0080379A"/>
    <w:pPr>
      <w:keepNext/>
      <w:numPr>
        <w:ilvl w:val="2"/>
        <w:numId w:val="3"/>
      </w:numPr>
      <w:spacing w:before="240" w:after="120" w:line="360" w:lineRule="auto"/>
      <w:outlineLvl w:val="2"/>
    </w:pPr>
    <w:rPr>
      <w:b/>
      <w:sz w:val="28"/>
    </w:rPr>
  </w:style>
  <w:style w:type="paragraph" w:styleId="Heading4">
    <w:name w:val="heading 4"/>
    <w:basedOn w:val="Normal"/>
    <w:next w:val="Normal"/>
    <w:qFormat/>
    <w:rsid w:val="0080379A"/>
    <w:pPr>
      <w:keepNext/>
      <w:numPr>
        <w:ilvl w:val="3"/>
        <w:numId w:val="3"/>
      </w:numPr>
      <w:spacing w:before="240" w:after="240" w:line="360" w:lineRule="auto"/>
      <w:outlineLvl w:val="3"/>
    </w:pPr>
    <w:rPr>
      <w:b/>
    </w:rPr>
  </w:style>
  <w:style w:type="paragraph" w:styleId="Heading5">
    <w:name w:val="heading 5"/>
    <w:basedOn w:val="Normal"/>
    <w:next w:val="Normal"/>
    <w:qFormat/>
    <w:rsid w:val="0080379A"/>
    <w:pPr>
      <w:spacing w:before="120" w:after="240" w:line="360" w:lineRule="auto"/>
      <w:outlineLvl w:val="4"/>
    </w:pPr>
    <w:rPr>
      <w:b/>
      <w:sz w:val="22"/>
    </w:rPr>
  </w:style>
  <w:style w:type="paragraph" w:styleId="Heading6">
    <w:name w:val="heading 6"/>
    <w:basedOn w:val="Normal"/>
    <w:next w:val="Normal"/>
    <w:qFormat/>
    <w:rsid w:val="0080379A"/>
    <w:pPr>
      <w:spacing w:before="240" w:after="60"/>
      <w:outlineLvl w:val="5"/>
    </w:pPr>
    <w:rPr>
      <w:i/>
      <w:sz w:val="22"/>
    </w:rPr>
  </w:style>
  <w:style w:type="paragraph" w:styleId="Heading7">
    <w:name w:val="heading 7"/>
    <w:basedOn w:val="Normal"/>
    <w:next w:val="Normal"/>
    <w:qFormat/>
    <w:rsid w:val="0080379A"/>
    <w:pPr>
      <w:spacing w:before="240" w:after="60"/>
      <w:outlineLvl w:val="6"/>
    </w:pPr>
    <w:rPr>
      <w:rFonts w:ascii="Arial" w:hAnsi="Arial"/>
    </w:rPr>
  </w:style>
  <w:style w:type="paragraph" w:styleId="Heading8">
    <w:name w:val="heading 8"/>
    <w:basedOn w:val="Normal"/>
    <w:next w:val="Normal"/>
    <w:qFormat/>
    <w:rsid w:val="0080379A"/>
    <w:pPr>
      <w:spacing w:before="240" w:after="60"/>
      <w:outlineLvl w:val="7"/>
    </w:pPr>
    <w:rPr>
      <w:rFonts w:ascii="Arial" w:hAnsi="Arial"/>
      <w:i/>
    </w:rPr>
  </w:style>
  <w:style w:type="paragraph" w:styleId="Heading9">
    <w:name w:val="heading 9"/>
    <w:basedOn w:val="Normal"/>
    <w:next w:val="Normal"/>
    <w:qFormat/>
    <w:rsid w:val="0080379A"/>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80379A"/>
    <w:pPr>
      <w:spacing w:line="480" w:lineRule="auto"/>
      <w:ind w:firstLine="720"/>
      <w:jc w:val="both"/>
    </w:pPr>
    <w:rPr>
      <w:rFonts w:ascii="Times New Roman" w:hAnsi="Times New Roman"/>
    </w:rPr>
  </w:style>
  <w:style w:type="paragraph" w:styleId="Caption">
    <w:name w:val="caption"/>
    <w:basedOn w:val="Normal"/>
    <w:next w:val="Normal"/>
    <w:qFormat/>
    <w:rsid w:val="006F5501"/>
    <w:pPr>
      <w:spacing w:before="480" w:after="480"/>
      <w:jc w:val="both"/>
    </w:pPr>
    <w:rPr>
      <w:rFonts w:ascii="Bookman Old Style" w:hAnsi="Bookman Old Style"/>
      <w:b/>
      <w:sz w:val="22"/>
    </w:rPr>
  </w:style>
  <w:style w:type="paragraph" w:customStyle="1" w:styleId="ChapterNumber">
    <w:name w:val="Chapter Number"/>
    <w:basedOn w:val="Normal"/>
    <w:autoRedefine/>
    <w:rsid w:val="0080379A"/>
    <w:pPr>
      <w:spacing w:before="3000" w:after="600" w:line="360" w:lineRule="auto"/>
    </w:pPr>
    <w:rPr>
      <w:b/>
      <w:spacing w:val="20"/>
      <w:sz w:val="48"/>
    </w:rPr>
  </w:style>
  <w:style w:type="paragraph" w:customStyle="1" w:styleId="ChapterTitle">
    <w:name w:val="Chapter Title"/>
    <w:basedOn w:val="Normal"/>
    <w:next w:val="Normal"/>
    <w:rsid w:val="0080379A"/>
    <w:pPr>
      <w:keepNext/>
      <w:keepLines/>
      <w:tabs>
        <w:tab w:val="right" w:pos="8640"/>
      </w:tabs>
      <w:spacing w:after="600" w:line="360" w:lineRule="auto"/>
    </w:pPr>
    <w:rPr>
      <w:b/>
      <w:spacing w:val="2"/>
      <w:kern w:val="28"/>
      <w:sz w:val="48"/>
    </w:rPr>
  </w:style>
  <w:style w:type="character" w:styleId="EndnoteReference">
    <w:name w:val="endnote reference"/>
    <w:semiHidden/>
    <w:rsid w:val="0080379A"/>
    <w:rPr>
      <w:rFonts w:ascii="Times New Roman" w:hAnsi="Times New Roman"/>
      <w:b/>
      <w:dstrike w:val="0"/>
      <w:color w:val="auto"/>
      <w:sz w:val="20"/>
      <w:vertAlign w:val="baseline"/>
    </w:rPr>
  </w:style>
  <w:style w:type="paragraph" w:styleId="EndnoteText">
    <w:name w:val="endnote text"/>
    <w:semiHidden/>
    <w:rsid w:val="0080379A"/>
    <w:pPr>
      <w:spacing w:before="60" w:after="60" w:line="360" w:lineRule="auto"/>
      <w:ind w:left="567" w:hanging="567"/>
      <w:jc w:val="both"/>
    </w:pPr>
    <w:rPr>
      <w:noProof/>
    </w:rPr>
  </w:style>
  <w:style w:type="paragraph" w:styleId="Footer">
    <w:name w:val="footer"/>
    <w:basedOn w:val="Normal"/>
    <w:link w:val="FooterChar"/>
    <w:uiPriority w:val="99"/>
    <w:rsid w:val="0080379A"/>
    <w:pPr>
      <w:tabs>
        <w:tab w:val="center" w:pos="4320"/>
        <w:tab w:val="right" w:pos="8640"/>
      </w:tabs>
    </w:pPr>
  </w:style>
  <w:style w:type="character" w:styleId="FootnoteReference">
    <w:name w:val="footnote reference"/>
    <w:basedOn w:val="DefaultParagraphFont"/>
    <w:semiHidden/>
    <w:rsid w:val="0080379A"/>
    <w:rPr>
      <w:vertAlign w:val="superscript"/>
    </w:rPr>
  </w:style>
  <w:style w:type="paragraph" w:styleId="FootnoteText">
    <w:name w:val="footnote text"/>
    <w:basedOn w:val="Normal"/>
    <w:semiHidden/>
    <w:rsid w:val="0080379A"/>
  </w:style>
  <w:style w:type="paragraph" w:styleId="Header">
    <w:name w:val="header"/>
    <w:basedOn w:val="Normal"/>
    <w:link w:val="HeaderChar"/>
    <w:uiPriority w:val="99"/>
    <w:rsid w:val="0080379A"/>
    <w:pPr>
      <w:tabs>
        <w:tab w:val="center" w:pos="4320"/>
        <w:tab w:val="right" w:pos="8640"/>
      </w:tabs>
    </w:pPr>
  </w:style>
  <w:style w:type="paragraph" w:styleId="BodyText3">
    <w:name w:val="Body Text 3"/>
    <w:basedOn w:val="Normal"/>
    <w:semiHidden/>
    <w:rsid w:val="0080379A"/>
    <w:pPr>
      <w:spacing w:line="480" w:lineRule="auto"/>
      <w:jc w:val="center"/>
    </w:pPr>
    <w:rPr>
      <w:b/>
      <w:sz w:val="44"/>
    </w:rPr>
  </w:style>
  <w:style w:type="character" w:styleId="Hyperlink">
    <w:name w:val="Hyperlink"/>
    <w:basedOn w:val="DefaultParagraphFont"/>
    <w:uiPriority w:val="99"/>
    <w:rsid w:val="0080379A"/>
    <w:rPr>
      <w:color w:val="0000FF"/>
      <w:u w:val="single"/>
    </w:rPr>
  </w:style>
  <w:style w:type="paragraph" w:styleId="List">
    <w:name w:val="List"/>
    <w:basedOn w:val="BodyText"/>
    <w:semiHidden/>
    <w:rsid w:val="0080379A"/>
    <w:pPr>
      <w:ind w:left="283" w:hanging="283"/>
    </w:pPr>
  </w:style>
  <w:style w:type="paragraph" w:styleId="ListBullet">
    <w:name w:val="List Bullet"/>
    <w:basedOn w:val="List"/>
    <w:autoRedefine/>
    <w:semiHidden/>
    <w:rsid w:val="0080379A"/>
    <w:pPr>
      <w:numPr>
        <w:numId w:val="1"/>
      </w:numPr>
      <w:spacing w:after="160"/>
    </w:pPr>
  </w:style>
  <w:style w:type="character" w:styleId="PageNumber">
    <w:name w:val="page number"/>
    <w:basedOn w:val="DefaultParagraphFont"/>
    <w:semiHidden/>
    <w:rsid w:val="0080379A"/>
  </w:style>
  <w:style w:type="paragraph" w:styleId="PlainText">
    <w:name w:val="Plain Text"/>
    <w:basedOn w:val="Normal"/>
    <w:semiHidden/>
    <w:rsid w:val="0080379A"/>
    <w:rPr>
      <w:rFonts w:ascii="Courier New" w:hAnsi="Courier New"/>
      <w:sz w:val="20"/>
      <w:szCs w:val="20"/>
    </w:rPr>
  </w:style>
  <w:style w:type="paragraph" w:styleId="TableofFigures">
    <w:name w:val="table of figures"/>
    <w:basedOn w:val="Normal"/>
    <w:next w:val="Normal"/>
    <w:uiPriority w:val="99"/>
    <w:rsid w:val="00075F0E"/>
    <w:pPr>
      <w:spacing w:line="480" w:lineRule="auto"/>
      <w:ind w:left="1008" w:hanging="1008"/>
    </w:pPr>
    <w:rPr>
      <w:b/>
      <w:szCs w:val="20"/>
    </w:rPr>
  </w:style>
  <w:style w:type="paragraph" w:customStyle="1" w:styleId="Table-Arial">
    <w:name w:val="Table-Arial"/>
    <w:basedOn w:val="BodyText"/>
    <w:rsid w:val="0080379A"/>
    <w:pPr>
      <w:ind w:firstLine="0"/>
      <w:jc w:val="center"/>
    </w:pPr>
    <w:rPr>
      <w:rFonts w:ascii="Arial" w:hAnsi="Arial"/>
      <w:sz w:val="18"/>
      <w:szCs w:val="20"/>
    </w:rPr>
  </w:style>
  <w:style w:type="paragraph" w:styleId="TOC1">
    <w:name w:val="toc 1"/>
    <w:basedOn w:val="Normal"/>
    <w:next w:val="Normal"/>
    <w:autoRedefine/>
    <w:uiPriority w:val="39"/>
    <w:qFormat/>
    <w:rsid w:val="007B4C25"/>
    <w:pPr>
      <w:numPr>
        <w:numId w:val="2"/>
      </w:numPr>
      <w:tabs>
        <w:tab w:val="right" w:leader="dot" w:pos="8630"/>
      </w:tabs>
      <w:spacing w:before="120" w:after="120" w:line="480" w:lineRule="auto"/>
    </w:pPr>
    <w:rPr>
      <w:b/>
      <w:noProof/>
      <w:szCs w:val="20"/>
    </w:rPr>
  </w:style>
  <w:style w:type="paragraph" w:styleId="TOC2">
    <w:name w:val="toc 2"/>
    <w:basedOn w:val="Normal"/>
    <w:next w:val="Normal"/>
    <w:autoRedefine/>
    <w:uiPriority w:val="39"/>
    <w:qFormat/>
    <w:rsid w:val="00897CFC"/>
    <w:pPr>
      <w:tabs>
        <w:tab w:val="left" w:pos="630"/>
        <w:tab w:val="right" w:leader="dot" w:pos="8443"/>
      </w:tabs>
      <w:spacing w:line="480" w:lineRule="auto"/>
      <w:ind w:left="202"/>
    </w:pPr>
    <w:rPr>
      <w:noProof/>
      <w:sz w:val="22"/>
      <w:szCs w:val="32"/>
    </w:rPr>
  </w:style>
  <w:style w:type="paragraph" w:styleId="TOC3">
    <w:name w:val="toc 3"/>
    <w:basedOn w:val="Normal"/>
    <w:next w:val="Normal"/>
    <w:autoRedefine/>
    <w:uiPriority w:val="39"/>
    <w:qFormat/>
    <w:rsid w:val="00B820D8"/>
    <w:pPr>
      <w:tabs>
        <w:tab w:val="right" w:leader="dot" w:pos="8443"/>
      </w:tabs>
      <w:spacing w:line="480" w:lineRule="auto"/>
      <w:ind w:left="403"/>
    </w:pPr>
    <w:rPr>
      <w:sz w:val="22"/>
      <w:szCs w:val="20"/>
    </w:rPr>
  </w:style>
  <w:style w:type="paragraph" w:styleId="TOC4">
    <w:name w:val="toc 4"/>
    <w:basedOn w:val="Normal"/>
    <w:next w:val="Normal"/>
    <w:autoRedefine/>
    <w:uiPriority w:val="39"/>
    <w:rsid w:val="0080379A"/>
    <w:pPr>
      <w:ind w:left="600"/>
    </w:pPr>
    <w:rPr>
      <w:sz w:val="18"/>
      <w:szCs w:val="20"/>
    </w:rPr>
  </w:style>
  <w:style w:type="paragraph" w:styleId="BodyTextIndent">
    <w:name w:val="Body Text Indent"/>
    <w:basedOn w:val="Normal"/>
    <w:semiHidden/>
    <w:rsid w:val="0080379A"/>
    <w:pPr>
      <w:spacing w:line="480" w:lineRule="auto"/>
      <w:ind w:firstLine="720"/>
      <w:jc w:val="both"/>
    </w:pPr>
  </w:style>
  <w:style w:type="paragraph" w:customStyle="1" w:styleId="HeadingListOf">
    <w:name w:val="HeadingListOf"/>
    <w:basedOn w:val="Normal"/>
    <w:autoRedefine/>
    <w:rsid w:val="00D86E26"/>
    <w:pPr>
      <w:tabs>
        <w:tab w:val="left" w:pos="432"/>
      </w:tabs>
      <w:spacing w:before="240" w:after="120" w:line="360" w:lineRule="auto"/>
      <w:ind w:left="432" w:hanging="432"/>
    </w:pPr>
    <w:rPr>
      <w:b/>
      <w:kern w:val="28"/>
      <w:sz w:val="48"/>
    </w:rPr>
  </w:style>
  <w:style w:type="paragraph" w:styleId="TOC5">
    <w:name w:val="toc 5"/>
    <w:basedOn w:val="Normal"/>
    <w:next w:val="Normal"/>
    <w:autoRedefine/>
    <w:uiPriority w:val="39"/>
    <w:rsid w:val="0080379A"/>
    <w:pPr>
      <w:ind w:left="960"/>
    </w:pPr>
  </w:style>
  <w:style w:type="paragraph" w:styleId="TOC6">
    <w:name w:val="toc 6"/>
    <w:basedOn w:val="Normal"/>
    <w:next w:val="Normal"/>
    <w:autoRedefine/>
    <w:uiPriority w:val="39"/>
    <w:rsid w:val="0080379A"/>
    <w:pPr>
      <w:ind w:left="1200"/>
    </w:pPr>
  </w:style>
  <w:style w:type="paragraph" w:styleId="TOC7">
    <w:name w:val="toc 7"/>
    <w:basedOn w:val="Normal"/>
    <w:next w:val="Normal"/>
    <w:autoRedefine/>
    <w:uiPriority w:val="39"/>
    <w:rsid w:val="0080379A"/>
    <w:pPr>
      <w:ind w:left="1440"/>
    </w:pPr>
  </w:style>
  <w:style w:type="paragraph" w:styleId="TOC8">
    <w:name w:val="toc 8"/>
    <w:basedOn w:val="Normal"/>
    <w:next w:val="Normal"/>
    <w:autoRedefine/>
    <w:uiPriority w:val="39"/>
    <w:rsid w:val="0080379A"/>
    <w:pPr>
      <w:ind w:left="1680"/>
    </w:pPr>
  </w:style>
  <w:style w:type="paragraph" w:styleId="TOC9">
    <w:name w:val="toc 9"/>
    <w:basedOn w:val="Normal"/>
    <w:next w:val="Normal"/>
    <w:autoRedefine/>
    <w:uiPriority w:val="39"/>
    <w:rsid w:val="0080379A"/>
    <w:pPr>
      <w:ind w:left="1920"/>
    </w:pPr>
  </w:style>
  <w:style w:type="paragraph" w:styleId="Date">
    <w:name w:val="Date"/>
    <w:basedOn w:val="Normal"/>
    <w:next w:val="Normal"/>
    <w:semiHidden/>
    <w:rsid w:val="0080379A"/>
  </w:style>
  <w:style w:type="paragraph" w:customStyle="1" w:styleId="CenteredHeadingListOf">
    <w:name w:val="CenteredHeadingListOf"/>
    <w:basedOn w:val="HeadingListOf"/>
    <w:rsid w:val="0080379A"/>
    <w:pPr>
      <w:tabs>
        <w:tab w:val="center" w:pos="432"/>
      </w:tabs>
    </w:pPr>
  </w:style>
  <w:style w:type="paragraph" w:styleId="ListContinue">
    <w:name w:val="List Continue"/>
    <w:basedOn w:val="Normal"/>
    <w:semiHidden/>
    <w:rsid w:val="0080379A"/>
    <w:pPr>
      <w:spacing w:after="120"/>
      <w:ind w:left="360"/>
    </w:pPr>
  </w:style>
  <w:style w:type="paragraph" w:styleId="Title">
    <w:name w:val="Title"/>
    <w:basedOn w:val="Normal"/>
    <w:qFormat/>
    <w:rsid w:val="0080379A"/>
    <w:pPr>
      <w:spacing w:before="240" w:after="60"/>
      <w:jc w:val="center"/>
      <w:outlineLvl w:val="0"/>
    </w:pPr>
    <w:rPr>
      <w:rFonts w:ascii="Arial" w:hAnsi="Arial" w:cs="Arial"/>
      <w:b/>
      <w:bCs/>
      <w:kern w:val="28"/>
      <w:sz w:val="32"/>
      <w:szCs w:val="32"/>
    </w:rPr>
  </w:style>
  <w:style w:type="paragraph" w:styleId="Subtitle">
    <w:name w:val="Subtitle"/>
    <w:basedOn w:val="Normal"/>
    <w:qFormat/>
    <w:rsid w:val="0080379A"/>
    <w:pPr>
      <w:spacing w:after="60"/>
      <w:jc w:val="center"/>
      <w:outlineLvl w:val="1"/>
    </w:pPr>
    <w:rPr>
      <w:rFonts w:ascii="Arial" w:hAnsi="Arial" w:cs="Arial"/>
    </w:rPr>
  </w:style>
  <w:style w:type="paragraph" w:customStyle="1" w:styleId="Byline">
    <w:name w:val="Byline"/>
    <w:basedOn w:val="BodyText"/>
    <w:rsid w:val="0080379A"/>
  </w:style>
  <w:style w:type="paragraph" w:styleId="BodyText2">
    <w:name w:val="Body Text 2"/>
    <w:basedOn w:val="Normal"/>
    <w:semiHidden/>
    <w:rsid w:val="0080379A"/>
    <w:pPr>
      <w:ind w:firstLine="720"/>
    </w:pPr>
    <w:rPr>
      <w:rFonts w:ascii="Times New Roman" w:hAnsi="Times New Roman"/>
    </w:rPr>
  </w:style>
  <w:style w:type="character" w:styleId="FollowedHyperlink">
    <w:name w:val="FollowedHyperlink"/>
    <w:basedOn w:val="DefaultParagraphFont"/>
    <w:semiHidden/>
    <w:rsid w:val="0080379A"/>
    <w:rPr>
      <w:color w:val="800080"/>
      <w:u w:val="single"/>
    </w:rPr>
  </w:style>
  <w:style w:type="paragraph" w:customStyle="1" w:styleId="Reference">
    <w:name w:val="Reference"/>
    <w:basedOn w:val="Normal"/>
    <w:autoRedefine/>
    <w:rsid w:val="0080379A"/>
    <w:pPr>
      <w:tabs>
        <w:tab w:val="left" w:pos="1440"/>
        <w:tab w:val="left" w:pos="2160"/>
      </w:tabs>
      <w:spacing w:line="360" w:lineRule="auto"/>
      <w:ind w:left="432" w:hanging="432"/>
    </w:pPr>
    <w:rPr>
      <w:snapToGrid w:val="0"/>
    </w:rPr>
  </w:style>
  <w:style w:type="paragraph" w:customStyle="1" w:styleId="AbstractText">
    <w:name w:val="Abstract Text"/>
    <w:basedOn w:val="BodyText"/>
    <w:rsid w:val="0080379A"/>
    <w:pPr>
      <w:spacing w:before="120" w:after="100" w:line="180" w:lineRule="atLeast"/>
      <w:ind w:firstLine="0"/>
    </w:pPr>
    <w:rPr>
      <w:spacing w:val="-5"/>
      <w:sz w:val="20"/>
      <w:szCs w:val="20"/>
    </w:rPr>
  </w:style>
  <w:style w:type="character" w:styleId="CommentReference">
    <w:name w:val="annotation reference"/>
    <w:basedOn w:val="DefaultParagraphFont"/>
    <w:semiHidden/>
    <w:rsid w:val="0080379A"/>
    <w:rPr>
      <w:sz w:val="16"/>
      <w:szCs w:val="16"/>
    </w:rPr>
  </w:style>
  <w:style w:type="paragraph" w:styleId="CommentText">
    <w:name w:val="annotation text"/>
    <w:basedOn w:val="Normal"/>
    <w:link w:val="CommentTextChar"/>
    <w:semiHidden/>
    <w:rsid w:val="0080379A"/>
    <w:rPr>
      <w:sz w:val="20"/>
      <w:szCs w:val="20"/>
    </w:rPr>
  </w:style>
  <w:style w:type="paragraph" w:customStyle="1" w:styleId="BulletText">
    <w:name w:val="Bullet Text"/>
    <w:basedOn w:val="Normal"/>
    <w:rsid w:val="0080379A"/>
    <w:pPr>
      <w:jc w:val="both"/>
    </w:pPr>
    <w:rPr>
      <w:rFonts w:ascii="Times New Roman" w:hAnsi="Times New Roman"/>
      <w:szCs w:val="20"/>
    </w:rPr>
  </w:style>
  <w:style w:type="character" w:customStyle="1" w:styleId="Highlight">
    <w:name w:val="Highlight"/>
    <w:rsid w:val="0080379A"/>
    <w:rPr>
      <w:color w:val="0000FF"/>
      <w:spacing w:val="0"/>
    </w:rPr>
  </w:style>
  <w:style w:type="paragraph" w:styleId="NormalWeb">
    <w:name w:val="Normal (Web)"/>
    <w:basedOn w:val="Normal"/>
    <w:semiHidden/>
    <w:rsid w:val="0080379A"/>
    <w:pPr>
      <w:spacing w:before="100" w:beforeAutospacing="1" w:after="100" w:afterAutospacing="1"/>
    </w:pPr>
    <w:rPr>
      <w:rFonts w:ascii="Arial Unicode MS" w:eastAsia="Arial Unicode MS" w:hAnsi="Arial Unicode MS" w:cs="Arial Unicode MS"/>
    </w:rPr>
  </w:style>
  <w:style w:type="paragraph" w:customStyle="1" w:styleId="pvwdbodytext">
    <w:name w:val="pvwd body text"/>
    <w:basedOn w:val="Normal"/>
    <w:rsid w:val="0080379A"/>
    <w:rPr>
      <w:rFonts w:ascii="Times New Roman" w:hAnsi="Times New Roman"/>
      <w:color w:val="000000"/>
      <w:szCs w:val="20"/>
    </w:rPr>
  </w:style>
  <w:style w:type="paragraph" w:styleId="BodyTextIndent3">
    <w:name w:val="Body Text Indent 3"/>
    <w:basedOn w:val="Normal"/>
    <w:semiHidden/>
    <w:rsid w:val="0080379A"/>
    <w:pPr>
      <w:spacing w:line="480" w:lineRule="auto"/>
      <w:ind w:firstLine="720"/>
      <w:jc w:val="both"/>
    </w:pPr>
    <w:rPr>
      <w:rFonts w:ascii="Times New Roman" w:hAnsi="Times New Roman"/>
      <w:szCs w:val="20"/>
    </w:rPr>
  </w:style>
  <w:style w:type="paragraph" w:styleId="BalloonText">
    <w:name w:val="Balloon Text"/>
    <w:basedOn w:val="Normal"/>
    <w:link w:val="BalloonTextChar"/>
    <w:uiPriority w:val="99"/>
    <w:semiHidden/>
    <w:unhideWhenUsed/>
    <w:rsid w:val="00930F61"/>
    <w:rPr>
      <w:rFonts w:ascii="Tahoma" w:hAnsi="Tahoma" w:cs="Tahoma"/>
      <w:sz w:val="16"/>
      <w:szCs w:val="16"/>
    </w:rPr>
  </w:style>
  <w:style w:type="paragraph" w:customStyle="1" w:styleId="Glossary">
    <w:name w:val="Glossary"/>
    <w:basedOn w:val="Normal"/>
    <w:autoRedefine/>
    <w:rsid w:val="0080379A"/>
    <w:pPr>
      <w:spacing w:line="480" w:lineRule="auto"/>
      <w:ind w:left="288" w:hanging="288"/>
      <w:jc w:val="both"/>
    </w:pPr>
    <w:rPr>
      <w:rFonts w:ascii="Times New Roman" w:hAnsi="Times New Roman"/>
    </w:rPr>
  </w:style>
  <w:style w:type="character" w:customStyle="1" w:styleId="BalloonTextChar">
    <w:name w:val="Balloon Text Char"/>
    <w:basedOn w:val="DefaultParagraphFont"/>
    <w:link w:val="BalloonText"/>
    <w:uiPriority w:val="99"/>
    <w:semiHidden/>
    <w:rsid w:val="00930F61"/>
    <w:rPr>
      <w:rFonts w:ascii="Tahoma" w:hAnsi="Tahoma" w:cs="Tahoma"/>
      <w:sz w:val="16"/>
      <w:szCs w:val="16"/>
    </w:rPr>
  </w:style>
  <w:style w:type="paragraph" w:customStyle="1" w:styleId="Default">
    <w:name w:val="Default"/>
    <w:rsid w:val="00872849"/>
    <w:pPr>
      <w:autoSpaceDE w:val="0"/>
      <w:autoSpaceDN w:val="0"/>
      <w:adjustRightInd w:val="0"/>
    </w:pPr>
    <w:rPr>
      <w:color w:val="000000"/>
      <w:sz w:val="24"/>
      <w:szCs w:val="24"/>
    </w:rPr>
  </w:style>
  <w:style w:type="table" w:styleId="TableGrid">
    <w:name w:val="Table Grid"/>
    <w:basedOn w:val="TableNormal"/>
    <w:uiPriority w:val="59"/>
    <w:rsid w:val="00646E3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A807C5"/>
    <w:rPr>
      <w:rFonts w:ascii="Tahoma" w:hAnsi="Tahoma" w:cs="Tahoma"/>
      <w:sz w:val="16"/>
      <w:szCs w:val="16"/>
    </w:rPr>
  </w:style>
  <w:style w:type="character" w:customStyle="1" w:styleId="DocumentMapChar">
    <w:name w:val="Document Map Char"/>
    <w:basedOn w:val="DefaultParagraphFont"/>
    <w:link w:val="DocumentMap"/>
    <w:uiPriority w:val="99"/>
    <w:semiHidden/>
    <w:rsid w:val="00A807C5"/>
    <w:rPr>
      <w:rFonts w:ascii="Tahoma" w:hAnsi="Tahoma" w:cs="Tahoma"/>
      <w:sz w:val="16"/>
      <w:szCs w:val="16"/>
    </w:rPr>
  </w:style>
  <w:style w:type="paragraph" w:styleId="Revision">
    <w:name w:val="Revision"/>
    <w:hidden/>
    <w:uiPriority w:val="99"/>
    <w:semiHidden/>
    <w:rsid w:val="00A807C5"/>
    <w:rPr>
      <w:rFonts w:ascii="Times" w:hAnsi="Times"/>
      <w:sz w:val="24"/>
      <w:szCs w:val="24"/>
    </w:rPr>
  </w:style>
  <w:style w:type="character" w:customStyle="1" w:styleId="BodyTextChar">
    <w:name w:val="Body Text Char"/>
    <w:basedOn w:val="DefaultParagraphFont"/>
    <w:link w:val="BodyText"/>
    <w:rsid w:val="00FF5321"/>
    <w:rPr>
      <w:sz w:val="24"/>
      <w:szCs w:val="24"/>
    </w:rPr>
  </w:style>
  <w:style w:type="character" w:customStyle="1" w:styleId="HeaderChar">
    <w:name w:val="Header Char"/>
    <w:basedOn w:val="DefaultParagraphFont"/>
    <w:link w:val="Header"/>
    <w:uiPriority w:val="99"/>
    <w:rsid w:val="00C47DA3"/>
    <w:rPr>
      <w:rFonts w:ascii="Times" w:hAnsi="Times"/>
      <w:sz w:val="24"/>
      <w:szCs w:val="24"/>
    </w:rPr>
  </w:style>
  <w:style w:type="paragraph" w:styleId="TOCHeading">
    <w:name w:val="TOC Heading"/>
    <w:basedOn w:val="Heading1"/>
    <w:next w:val="Normal"/>
    <w:uiPriority w:val="39"/>
    <w:unhideWhenUsed/>
    <w:qFormat/>
    <w:rsid w:val="007F55FB"/>
    <w:pPr>
      <w:keepNext/>
      <w:keepLines/>
      <w:numPr>
        <w:numId w:val="0"/>
      </w:numPr>
      <w:tabs>
        <w:tab w:val="clear" w:pos="2160"/>
      </w:tabs>
      <w:spacing w:before="480" w:after="0" w:line="276" w:lineRule="auto"/>
      <w:outlineLvl w:val="9"/>
      <w:pPrChange w:id="0" w:author="." w:date="2009-05-30T03:16:00Z">
        <w:pPr>
          <w:keepNext/>
          <w:keepLines/>
          <w:spacing w:before="480" w:line="276" w:lineRule="auto"/>
        </w:pPr>
      </w:pPrChange>
    </w:pPr>
    <w:rPr>
      <w:rFonts w:asciiTheme="majorHAnsi" w:eastAsiaTheme="majorEastAsia" w:hAnsiTheme="majorHAnsi" w:cstheme="majorBidi"/>
      <w:bCs/>
      <w:color w:val="365F91" w:themeColor="accent1" w:themeShade="BF"/>
      <w:spacing w:val="0"/>
      <w:sz w:val="28"/>
      <w:szCs w:val="28"/>
      <w:rPrChange w:id="0" w:author="." w:date="2009-05-30T03:16:00Z">
        <w:rPr>
          <w:rFonts w:ascii="Cambria" w:hAnsi="Cambria"/>
          <w:b/>
          <w:bCs/>
          <w:color w:val="365F91"/>
          <w:sz w:val="28"/>
          <w:szCs w:val="28"/>
          <w:lang w:val="en-US" w:eastAsia="en-US" w:bidi="ar-SA"/>
        </w:rPr>
      </w:rPrChange>
    </w:rPr>
  </w:style>
  <w:style w:type="paragraph" w:customStyle="1" w:styleId="D0E609831FED48EB94937DD10D23D6A9">
    <w:name w:val="D0E609831FED48EB94937DD10D23D6A9"/>
    <w:rsid w:val="007F55FB"/>
    <w:pPr>
      <w:spacing w:after="200" w:line="276" w:lineRule="auto"/>
      <w:pPrChange w:id="1" w:author="." w:date="2009-05-30T03:16:00Z">
        <w:pPr>
          <w:spacing w:after="200" w:line="276" w:lineRule="auto"/>
        </w:pPr>
      </w:pPrChange>
    </w:pPr>
    <w:rPr>
      <w:rFonts w:asciiTheme="minorHAnsi" w:eastAsiaTheme="minorEastAsia" w:hAnsiTheme="minorHAnsi" w:cstheme="minorBidi"/>
      <w:sz w:val="22"/>
      <w:szCs w:val="22"/>
      <w:rPrChange w:id="1" w:author="." w:date="2009-05-30T03:16:00Z">
        <w:rPr>
          <w:rFonts w:ascii="Calibri" w:hAnsi="Calibri"/>
          <w:sz w:val="22"/>
          <w:szCs w:val="22"/>
          <w:lang w:val="en-US" w:eastAsia="en-US" w:bidi="ar-SA"/>
        </w:rPr>
      </w:rPrChange>
    </w:rPr>
  </w:style>
  <w:style w:type="paragraph" w:customStyle="1" w:styleId="DE18665DD4A4491C8B748381D05F7B65">
    <w:name w:val="DE18665DD4A4491C8B748381D05F7B65"/>
    <w:rsid w:val="007F55FB"/>
    <w:pPr>
      <w:spacing w:after="200" w:line="276" w:lineRule="auto"/>
      <w:pPrChange w:id="2" w:author="." w:date="2009-05-30T03:16:00Z">
        <w:pPr>
          <w:spacing w:after="200" w:line="276" w:lineRule="auto"/>
        </w:pPr>
      </w:pPrChange>
    </w:pPr>
    <w:rPr>
      <w:rFonts w:asciiTheme="minorHAnsi" w:eastAsiaTheme="minorEastAsia" w:hAnsiTheme="minorHAnsi" w:cstheme="minorBidi"/>
      <w:sz w:val="22"/>
      <w:szCs w:val="22"/>
      <w:rPrChange w:id="2" w:author="." w:date="2009-05-30T03:16:00Z">
        <w:rPr>
          <w:rFonts w:ascii="Calibri" w:hAnsi="Calibri"/>
          <w:sz w:val="22"/>
          <w:szCs w:val="22"/>
          <w:lang w:val="en-US" w:eastAsia="en-US" w:bidi="ar-SA"/>
        </w:rPr>
      </w:rPrChange>
    </w:rPr>
  </w:style>
  <w:style w:type="paragraph" w:styleId="CommentSubject">
    <w:name w:val="annotation subject"/>
    <w:basedOn w:val="CommentText"/>
    <w:next w:val="CommentText"/>
    <w:link w:val="CommentSubjectChar"/>
    <w:uiPriority w:val="99"/>
    <w:semiHidden/>
    <w:unhideWhenUsed/>
    <w:rsid w:val="00191753"/>
    <w:rPr>
      <w:b/>
      <w:bCs/>
    </w:rPr>
  </w:style>
  <w:style w:type="character" w:customStyle="1" w:styleId="CommentTextChar">
    <w:name w:val="Comment Text Char"/>
    <w:basedOn w:val="DefaultParagraphFont"/>
    <w:link w:val="CommentText"/>
    <w:semiHidden/>
    <w:rsid w:val="00191753"/>
    <w:rPr>
      <w:rFonts w:ascii="Times" w:hAnsi="Times"/>
    </w:rPr>
  </w:style>
  <w:style w:type="character" w:customStyle="1" w:styleId="CommentSubjectChar">
    <w:name w:val="Comment Subject Char"/>
    <w:basedOn w:val="CommentTextChar"/>
    <w:link w:val="CommentSubject"/>
    <w:rsid w:val="00191753"/>
  </w:style>
  <w:style w:type="numbering" w:customStyle="1" w:styleId="Style1">
    <w:name w:val="Style1"/>
    <w:uiPriority w:val="99"/>
    <w:rsid w:val="00BE7B76"/>
    <w:pPr>
      <w:numPr>
        <w:numId w:val="8"/>
      </w:numPr>
    </w:pPr>
  </w:style>
  <w:style w:type="character" w:customStyle="1" w:styleId="FooterChar">
    <w:name w:val="Footer Char"/>
    <w:basedOn w:val="DefaultParagraphFont"/>
    <w:link w:val="Footer"/>
    <w:uiPriority w:val="99"/>
    <w:rsid w:val="00611CD4"/>
    <w:rPr>
      <w:rFonts w:ascii="Times" w:hAnsi="Times"/>
      <w:sz w:val="24"/>
      <w:szCs w:val="24"/>
    </w:rPr>
  </w:style>
  <w:style w:type="paragraph" w:styleId="NoSpacing">
    <w:name w:val="No Spacing"/>
    <w:link w:val="NoSpacingChar"/>
    <w:uiPriority w:val="1"/>
    <w:qFormat/>
    <w:rsid w:val="007F55FB"/>
    <w:pPr>
      <w:pPrChange w:id="3" w:author="." w:date="2009-05-30T03:16:00Z">
        <w:pPr/>
      </w:pPrChange>
    </w:pPr>
    <w:rPr>
      <w:rFonts w:asciiTheme="minorHAnsi" w:eastAsiaTheme="minorEastAsia" w:hAnsiTheme="minorHAnsi" w:cstheme="minorBidi"/>
      <w:sz w:val="22"/>
      <w:szCs w:val="22"/>
      <w:rPrChange w:id="3" w:author="." w:date="2009-05-30T03:16:00Z">
        <w:rPr>
          <w:rFonts w:ascii="Calibri" w:hAnsi="Calibri"/>
          <w:sz w:val="22"/>
          <w:szCs w:val="22"/>
          <w:lang w:val="en-US" w:eastAsia="en-US" w:bidi="ar-SA"/>
        </w:rPr>
      </w:rPrChange>
    </w:rPr>
  </w:style>
  <w:style w:type="character" w:customStyle="1" w:styleId="NoSpacingChar">
    <w:name w:val="No Spacing Char"/>
    <w:basedOn w:val="DefaultParagraphFont"/>
    <w:link w:val="NoSpacing"/>
    <w:uiPriority w:val="1"/>
    <w:rsid w:val="00611CD4"/>
    <w:rPr>
      <w:rFonts w:asciiTheme="minorHAnsi" w:eastAsiaTheme="minorEastAsia" w:hAnsiTheme="minorHAnsi" w:cstheme="minorBidi"/>
      <w:sz w:val="22"/>
      <w:szCs w:val="22"/>
    </w:rPr>
  </w:style>
  <w:style w:type="table" w:styleId="LightList-Accent3">
    <w:name w:val="Light List Accent 3"/>
    <w:basedOn w:val="TableNormal"/>
    <w:uiPriority w:val="61"/>
    <w:rsid w:val="000C56AE"/>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5">
    <w:name w:val="Light List Accent 5"/>
    <w:basedOn w:val="TableNormal"/>
    <w:uiPriority w:val="61"/>
    <w:rsid w:val="000C56A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rkList-Accent6">
    <w:name w:val="Dark List Accent 6"/>
    <w:basedOn w:val="TableNormal"/>
    <w:uiPriority w:val="70"/>
    <w:rsid w:val="000C56AE"/>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MediumGrid3-Accent6">
    <w:name w:val="Medium Grid 3 Accent 6"/>
    <w:basedOn w:val="TableNormal"/>
    <w:uiPriority w:val="69"/>
    <w:rsid w:val="000C56AE"/>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LightList1">
    <w:name w:val="Light List1"/>
    <w:basedOn w:val="TableNormal"/>
    <w:uiPriority w:val="61"/>
    <w:rsid w:val="00DE22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Accent5">
    <w:name w:val="Medium Shading 1 Accent 5"/>
    <w:basedOn w:val="TableNormal"/>
    <w:uiPriority w:val="63"/>
    <w:rsid w:val="00DE22B1"/>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050899"/>
    <w:pPr>
      <w:ind w:left="720"/>
      <w:contextualSpacing/>
    </w:pPr>
  </w:style>
  <w:style w:type="table" w:styleId="MediumGrid3-Accent5">
    <w:name w:val="Medium Grid 3 Accent 5"/>
    <w:basedOn w:val="TableNormal"/>
    <w:uiPriority w:val="69"/>
    <w:rsid w:val="0026602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customStyle="1" w:styleId="MediumList11">
    <w:name w:val="Medium List 11"/>
    <w:basedOn w:val="TableNormal"/>
    <w:uiPriority w:val="65"/>
    <w:rsid w:val="0026602A"/>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Grid-Accent5">
    <w:name w:val="Light Grid Accent 5"/>
    <w:basedOn w:val="TableNormal"/>
    <w:uiPriority w:val="62"/>
    <w:rsid w:val="0026602A"/>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4">
    <w:name w:val="Medium Shading 2 Accent 4"/>
    <w:basedOn w:val="TableNormal"/>
    <w:uiPriority w:val="64"/>
    <w:rsid w:val="00C76D6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Grid1">
    <w:name w:val="Light Grid1"/>
    <w:basedOn w:val="TableNormal"/>
    <w:uiPriority w:val="62"/>
    <w:rsid w:val="00C76D6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3">
    <w:name w:val="Light Grid Accent 3"/>
    <w:basedOn w:val="TableNormal"/>
    <w:uiPriority w:val="62"/>
    <w:rsid w:val="00C76D6F"/>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customStyle="1" w:styleId="LightGrid2">
    <w:name w:val="Light Grid2"/>
    <w:basedOn w:val="TableNormal"/>
    <w:uiPriority w:val="62"/>
    <w:rsid w:val="00C46BB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B830CF"/>
    <w:rPr>
      <w:color w:val="808080"/>
    </w:rPr>
  </w:style>
  <w:style w:type="table" w:styleId="LightShading-Accent5">
    <w:name w:val="Light Shading Accent 5"/>
    <w:basedOn w:val="TableNormal"/>
    <w:uiPriority w:val="60"/>
    <w:rsid w:val="009E136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MediumShading2-Accent11">
    <w:name w:val="Medium Shading 2 - Accent 11"/>
    <w:basedOn w:val="TableNormal"/>
    <w:uiPriority w:val="64"/>
    <w:rsid w:val="00DE435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DE435F"/>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2-Accent3">
    <w:name w:val="Medium Grid 2 Accent 3"/>
    <w:basedOn w:val="TableNormal"/>
    <w:uiPriority w:val="68"/>
    <w:rsid w:val="00DE435F"/>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DE435F"/>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DE435F"/>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customStyle="1" w:styleId="LightGrid-Accent11">
    <w:name w:val="Light Grid - Accent 11"/>
    <w:basedOn w:val="TableNormal"/>
    <w:uiPriority w:val="62"/>
    <w:rsid w:val="00DE435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4">
    <w:name w:val="Light Grid Accent 4"/>
    <w:basedOn w:val="TableNormal"/>
    <w:uiPriority w:val="62"/>
    <w:rsid w:val="00DE435F"/>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styleId="BookTitle">
    <w:name w:val="Book Title"/>
    <w:basedOn w:val="DefaultParagraphFont"/>
    <w:uiPriority w:val="33"/>
    <w:qFormat/>
    <w:rsid w:val="00A17673"/>
    <w:rPr>
      <w:b/>
      <w:bCs/>
      <w:smallCaps/>
      <w:spacing w:val="5"/>
    </w:rPr>
  </w:style>
</w:styles>
</file>

<file path=word/webSettings.xml><?xml version="1.0" encoding="utf-8"?>
<w:webSettings xmlns:r="http://schemas.openxmlformats.org/officeDocument/2006/relationships" xmlns:w="http://schemas.openxmlformats.org/wordprocessingml/2006/main">
  <w:divs>
    <w:div w:id="11077970">
      <w:bodyDiv w:val="1"/>
      <w:marLeft w:val="0"/>
      <w:marRight w:val="0"/>
      <w:marTop w:val="0"/>
      <w:marBottom w:val="0"/>
      <w:divBdr>
        <w:top w:val="none" w:sz="0" w:space="0" w:color="auto"/>
        <w:left w:val="none" w:sz="0" w:space="0" w:color="auto"/>
        <w:bottom w:val="none" w:sz="0" w:space="0" w:color="auto"/>
        <w:right w:val="none" w:sz="0" w:space="0" w:color="auto"/>
      </w:divBdr>
    </w:div>
    <w:div w:id="110439098">
      <w:bodyDiv w:val="1"/>
      <w:marLeft w:val="0"/>
      <w:marRight w:val="0"/>
      <w:marTop w:val="0"/>
      <w:marBottom w:val="0"/>
      <w:divBdr>
        <w:top w:val="none" w:sz="0" w:space="0" w:color="auto"/>
        <w:left w:val="none" w:sz="0" w:space="0" w:color="auto"/>
        <w:bottom w:val="none" w:sz="0" w:space="0" w:color="auto"/>
        <w:right w:val="none" w:sz="0" w:space="0" w:color="auto"/>
      </w:divBdr>
    </w:div>
    <w:div w:id="126747048">
      <w:bodyDiv w:val="1"/>
      <w:marLeft w:val="0"/>
      <w:marRight w:val="0"/>
      <w:marTop w:val="0"/>
      <w:marBottom w:val="0"/>
      <w:divBdr>
        <w:top w:val="none" w:sz="0" w:space="0" w:color="auto"/>
        <w:left w:val="none" w:sz="0" w:space="0" w:color="auto"/>
        <w:bottom w:val="none" w:sz="0" w:space="0" w:color="auto"/>
        <w:right w:val="none" w:sz="0" w:space="0" w:color="auto"/>
      </w:divBdr>
    </w:div>
    <w:div w:id="145825366">
      <w:bodyDiv w:val="1"/>
      <w:marLeft w:val="0"/>
      <w:marRight w:val="0"/>
      <w:marTop w:val="0"/>
      <w:marBottom w:val="0"/>
      <w:divBdr>
        <w:top w:val="none" w:sz="0" w:space="0" w:color="auto"/>
        <w:left w:val="none" w:sz="0" w:space="0" w:color="auto"/>
        <w:bottom w:val="none" w:sz="0" w:space="0" w:color="auto"/>
        <w:right w:val="none" w:sz="0" w:space="0" w:color="auto"/>
      </w:divBdr>
    </w:div>
    <w:div w:id="170411659">
      <w:bodyDiv w:val="1"/>
      <w:marLeft w:val="0"/>
      <w:marRight w:val="0"/>
      <w:marTop w:val="0"/>
      <w:marBottom w:val="0"/>
      <w:divBdr>
        <w:top w:val="none" w:sz="0" w:space="0" w:color="auto"/>
        <w:left w:val="none" w:sz="0" w:space="0" w:color="auto"/>
        <w:bottom w:val="none" w:sz="0" w:space="0" w:color="auto"/>
        <w:right w:val="none" w:sz="0" w:space="0" w:color="auto"/>
      </w:divBdr>
    </w:div>
    <w:div w:id="200098683">
      <w:bodyDiv w:val="1"/>
      <w:marLeft w:val="0"/>
      <w:marRight w:val="0"/>
      <w:marTop w:val="0"/>
      <w:marBottom w:val="0"/>
      <w:divBdr>
        <w:top w:val="none" w:sz="0" w:space="0" w:color="auto"/>
        <w:left w:val="none" w:sz="0" w:space="0" w:color="auto"/>
        <w:bottom w:val="none" w:sz="0" w:space="0" w:color="auto"/>
        <w:right w:val="none" w:sz="0" w:space="0" w:color="auto"/>
      </w:divBdr>
    </w:div>
    <w:div w:id="246623937">
      <w:bodyDiv w:val="1"/>
      <w:marLeft w:val="0"/>
      <w:marRight w:val="0"/>
      <w:marTop w:val="0"/>
      <w:marBottom w:val="0"/>
      <w:divBdr>
        <w:top w:val="none" w:sz="0" w:space="0" w:color="auto"/>
        <w:left w:val="none" w:sz="0" w:space="0" w:color="auto"/>
        <w:bottom w:val="none" w:sz="0" w:space="0" w:color="auto"/>
        <w:right w:val="none" w:sz="0" w:space="0" w:color="auto"/>
      </w:divBdr>
    </w:div>
    <w:div w:id="278536038">
      <w:bodyDiv w:val="1"/>
      <w:marLeft w:val="0"/>
      <w:marRight w:val="0"/>
      <w:marTop w:val="0"/>
      <w:marBottom w:val="0"/>
      <w:divBdr>
        <w:top w:val="none" w:sz="0" w:space="0" w:color="auto"/>
        <w:left w:val="none" w:sz="0" w:space="0" w:color="auto"/>
        <w:bottom w:val="none" w:sz="0" w:space="0" w:color="auto"/>
        <w:right w:val="none" w:sz="0" w:space="0" w:color="auto"/>
      </w:divBdr>
    </w:div>
    <w:div w:id="467552970">
      <w:bodyDiv w:val="1"/>
      <w:marLeft w:val="0"/>
      <w:marRight w:val="0"/>
      <w:marTop w:val="0"/>
      <w:marBottom w:val="0"/>
      <w:divBdr>
        <w:top w:val="none" w:sz="0" w:space="0" w:color="auto"/>
        <w:left w:val="none" w:sz="0" w:space="0" w:color="auto"/>
        <w:bottom w:val="none" w:sz="0" w:space="0" w:color="auto"/>
        <w:right w:val="none" w:sz="0" w:space="0" w:color="auto"/>
      </w:divBdr>
    </w:div>
    <w:div w:id="468866249">
      <w:bodyDiv w:val="1"/>
      <w:marLeft w:val="0"/>
      <w:marRight w:val="0"/>
      <w:marTop w:val="0"/>
      <w:marBottom w:val="0"/>
      <w:divBdr>
        <w:top w:val="none" w:sz="0" w:space="0" w:color="auto"/>
        <w:left w:val="none" w:sz="0" w:space="0" w:color="auto"/>
        <w:bottom w:val="none" w:sz="0" w:space="0" w:color="auto"/>
        <w:right w:val="none" w:sz="0" w:space="0" w:color="auto"/>
      </w:divBdr>
    </w:div>
    <w:div w:id="534386881">
      <w:bodyDiv w:val="1"/>
      <w:marLeft w:val="0"/>
      <w:marRight w:val="0"/>
      <w:marTop w:val="0"/>
      <w:marBottom w:val="0"/>
      <w:divBdr>
        <w:top w:val="none" w:sz="0" w:space="0" w:color="auto"/>
        <w:left w:val="none" w:sz="0" w:space="0" w:color="auto"/>
        <w:bottom w:val="none" w:sz="0" w:space="0" w:color="auto"/>
        <w:right w:val="none" w:sz="0" w:space="0" w:color="auto"/>
      </w:divBdr>
    </w:div>
    <w:div w:id="584651395">
      <w:bodyDiv w:val="1"/>
      <w:marLeft w:val="0"/>
      <w:marRight w:val="0"/>
      <w:marTop w:val="0"/>
      <w:marBottom w:val="0"/>
      <w:divBdr>
        <w:top w:val="none" w:sz="0" w:space="0" w:color="auto"/>
        <w:left w:val="none" w:sz="0" w:space="0" w:color="auto"/>
        <w:bottom w:val="none" w:sz="0" w:space="0" w:color="auto"/>
        <w:right w:val="none" w:sz="0" w:space="0" w:color="auto"/>
      </w:divBdr>
    </w:div>
    <w:div w:id="687370508">
      <w:bodyDiv w:val="1"/>
      <w:marLeft w:val="0"/>
      <w:marRight w:val="0"/>
      <w:marTop w:val="0"/>
      <w:marBottom w:val="0"/>
      <w:divBdr>
        <w:top w:val="none" w:sz="0" w:space="0" w:color="auto"/>
        <w:left w:val="none" w:sz="0" w:space="0" w:color="auto"/>
        <w:bottom w:val="none" w:sz="0" w:space="0" w:color="auto"/>
        <w:right w:val="none" w:sz="0" w:space="0" w:color="auto"/>
      </w:divBdr>
    </w:div>
    <w:div w:id="711420604">
      <w:bodyDiv w:val="1"/>
      <w:marLeft w:val="0"/>
      <w:marRight w:val="0"/>
      <w:marTop w:val="0"/>
      <w:marBottom w:val="0"/>
      <w:divBdr>
        <w:top w:val="none" w:sz="0" w:space="0" w:color="auto"/>
        <w:left w:val="none" w:sz="0" w:space="0" w:color="auto"/>
        <w:bottom w:val="none" w:sz="0" w:space="0" w:color="auto"/>
        <w:right w:val="none" w:sz="0" w:space="0" w:color="auto"/>
      </w:divBdr>
    </w:div>
    <w:div w:id="774061869">
      <w:bodyDiv w:val="1"/>
      <w:marLeft w:val="0"/>
      <w:marRight w:val="0"/>
      <w:marTop w:val="0"/>
      <w:marBottom w:val="0"/>
      <w:divBdr>
        <w:top w:val="none" w:sz="0" w:space="0" w:color="auto"/>
        <w:left w:val="none" w:sz="0" w:space="0" w:color="auto"/>
        <w:bottom w:val="none" w:sz="0" w:space="0" w:color="auto"/>
        <w:right w:val="none" w:sz="0" w:space="0" w:color="auto"/>
      </w:divBdr>
    </w:div>
    <w:div w:id="825363848">
      <w:bodyDiv w:val="1"/>
      <w:marLeft w:val="0"/>
      <w:marRight w:val="0"/>
      <w:marTop w:val="0"/>
      <w:marBottom w:val="0"/>
      <w:divBdr>
        <w:top w:val="none" w:sz="0" w:space="0" w:color="auto"/>
        <w:left w:val="none" w:sz="0" w:space="0" w:color="auto"/>
        <w:bottom w:val="none" w:sz="0" w:space="0" w:color="auto"/>
        <w:right w:val="none" w:sz="0" w:space="0" w:color="auto"/>
      </w:divBdr>
    </w:div>
    <w:div w:id="890531951">
      <w:bodyDiv w:val="1"/>
      <w:marLeft w:val="0"/>
      <w:marRight w:val="0"/>
      <w:marTop w:val="0"/>
      <w:marBottom w:val="0"/>
      <w:divBdr>
        <w:top w:val="none" w:sz="0" w:space="0" w:color="auto"/>
        <w:left w:val="none" w:sz="0" w:space="0" w:color="auto"/>
        <w:bottom w:val="none" w:sz="0" w:space="0" w:color="auto"/>
        <w:right w:val="none" w:sz="0" w:space="0" w:color="auto"/>
      </w:divBdr>
    </w:div>
    <w:div w:id="904335774">
      <w:bodyDiv w:val="1"/>
      <w:marLeft w:val="0"/>
      <w:marRight w:val="0"/>
      <w:marTop w:val="0"/>
      <w:marBottom w:val="0"/>
      <w:divBdr>
        <w:top w:val="none" w:sz="0" w:space="0" w:color="auto"/>
        <w:left w:val="none" w:sz="0" w:space="0" w:color="auto"/>
        <w:bottom w:val="none" w:sz="0" w:space="0" w:color="auto"/>
        <w:right w:val="none" w:sz="0" w:space="0" w:color="auto"/>
      </w:divBdr>
    </w:div>
    <w:div w:id="941646542">
      <w:bodyDiv w:val="1"/>
      <w:marLeft w:val="0"/>
      <w:marRight w:val="0"/>
      <w:marTop w:val="0"/>
      <w:marBottom w:val="0"/>
      <w:divBdr>
        <w:top w:val="none" w:sz="0" w:space="0" w:color="auto"/>
        <w:left w:val="none" w:sz="0" w:space="0" w:color="auto"/>
        <w:bottom w:val="none" w:sz="0" w:space="0" w:color="auto"/>
        <w:right w:val="none" w:sz="0" w:space="0" w:color="auto"/>
      </w:divBdr>
    </w:div>
    <w:div w:id="995916937">
      <w:bodyDiv w:val="1"/>
      <w:marLeft w:val="0"/>
      <w:marRight w:val="0"/>
      <w:marTop w:val="0"/>
      <w:marBottom w:val="0"/>
      <w:divBdr>
        <w:top w:val="none" w:sz="0" w:space="0" w:color="auto"/>
        <w:left w:val="none" w:sz="0" w:space="0" w:color="auto"/>
        <w:bottom w:val="none" w:sz="0" w:space="0" w:color="auto"/>
        <w:right w:val="none" w:sz="0" w:space="0" w:color="auto"/>
      </w:divBdr>
    </w:div>
    <w:div w:id="1045831472">
      <w:bodyDiv w:val="1"/>
      <w:marLeft w:val="0"/>
      <w:marRight w:val="0"/>
      <w:marTop w:val="0"/>
      <w:marBottom w:val="0"/>
      <w:divBdr>
        <w:top w:val="none" w:sz="0" w:space="0" w:color="auto"/>
        <w:left w:val="none" w:sz="0" w:space="0" w:color="auto"/>
        <w:bottom w:val="none" w:sz="0" w:space="0" w:color="auto"/>
        <w:right w:val="none" w:sz="0" w:space="0" w:color="auto"/>
      </w:divBdr>
    </w:div>
    <w:div w:id="1077896539">
      <w:bodyDiv w:val="1"/>
      <w:marLeft w:val="0"/>
      <w:marRight w:val="0"/>
      <w:marTop w:val="0"/>
      <w:marBottom w:val="0"/>
      <w:divBdr>
        <w:top w:val="none" w:sz="0" w:space="0" w:color="auto"/>
        <w:left w:val="none" w:sz="0" w:space="0" w:color="auto"/>
        <w:bottom w:val="none" w:sz="0" w:space="0" w:color="auto"/>
        <w:right w:val="none" w:sz="0" w:space="0" w:color="auto"/>
      </w:divBdr>
    </w:div>
    <w:div w:id="1109349850">
      <w:bodyDiv w:val="1"/>
      <w:marLeft w:val="0"/>
      <w:marRight w:val="0"/>
      <w:marTop w:val="0"/>
      <w:marBottom w:val="0"/>
      <w:divBdr>
        <w:top w:val="none" w:sz="0" w:space="0" w:color="auto"/>
        <w:left w:val="none" w:sz="0" w:space="0" w:color="auto"/>
        <w:bottom w:val="none" w:sz="0" w:space="0" w:color="auto"/>
        <w:right w:val="none" w:sz="0" w:space="0" w:color="auto"/>
      </w:divBdr>
    </w:div>
    <w:div w:id="1121459423">
      <w:bodyDiv w:val="1"/>
      <w:marLeft w:val="0"/>
      <w:marRight w:val="0"/>
      <w:marTop w:val="0"/>
      <w:marBottom w:val="0"/>
      <w:divBdr>
        <w:top w:val="none" w:sz="0" w:space="0" w:color="auto"/>
        <w:left w:val="none" w:sz="0" w:space="0" w:color="auto"/>
        <w:bottom w:val="none" w:sz="0" w:space="0" w:color="auto"/>
        <w:right w:val="none" w:sz="0" w:space="0" w:color="auto"/>
      </w:divBdr>
    </w:div>
    <w:div w:id="1154445474">
      <w:bodyDiv w:val="1"/>
      <w:marLeft w:val="0"/>
      <w:marRight w:val="0"/>
      <w:marTop w:val="0"/>
      <w:marBottom w:val="0"/>
      <w:divBdr>
        <w:top w:val="none" w:sz="0" w:space="0" w:color="auto"/>
        <w:left w:val="none" w:sz="0" w:space="0" w:color="auto"/>
        <w:bottom w:val="none" w:sz="0" w:space="0" w:color="auto"/>
        <w:right w:val="none" w:sz="0" w:space="0" w:color="auto"/>
      </w:divBdr>
    </w:div>
    <w:div w:id="1155611866">
      <w:bodyDiv w:val="1"/>
      <w:marLeft w:val="0"/>
      <w:marRight w:val="360"/>
      <w:marTop w:val="0"/>
      <w:marBottom w:val="0"/>
      <w:divBdr>
        <w:top w:val="none" w:sz="0" w:space="0" w:color="auto"/>
        <w:left w:val="none" w:sz="0" w:space="0" w:color="auto"/>
        <w:bottom w:val="none" w:sz="0" w:space="0" w:color="auto"/>
        <w:right w:val="none" w:sz="0" w:space="0" w:color="auto"/>
      </w:divBdr>
      <w:divsChild>
        <w:div w:id="1736472052">
          <w:marLeft w:val="240"/>
          <w:marRight w:val="240"/>
          <w:marTop w:val="0"/>
          <w:marBottom w:val="0"/>
          <w:divBdr>
            <w:top w:val="none" w:sz="0" w:space="0" w:color="auto"/>
            <w:left w:val="none" w:sz="0" w:space="0" w:color="auto"/>
            <w:bottom w:val="none" w:sz="0" w:space="0" w:color="auto"/>
            <w:right w:val="none" w:sz="0" w:space="0" w:color="auto"/>
          </w:divBdr>
        </w:div>
        <w:div w:id="231278541">
          <w:marLeft w:val="240"/>
          <w:marRight w:val="240"/>
          <w:marTop w:val="0"/>
          <w:marBottom w:val="0"/>
          <w:divBdr>
            <w:top w:val="none" w:sz="0" w:space="0" w:color="auto"/>
            <w:left w:val="none" w:sz="0" w:space="0" w:color="auto"/>
            <w:bottom w:val="none" w:sz="0" w:space="0" w:color="auto"/>
            <w:right w:val="none" w:sz="0" w:space="0" w:color="auto"/>
          </w:divBdr>
          <w:divsChild>
            <w:div w:id="709841083">
              <w:marLeft w:val="240"/>
              <w:marRight w:val="0"/>
              <w:marTop w:val="0"/>
              <w:marBottom w:val="0"/>
              <w:divBdr>
                <w:top w:val="none" w:sz="0" w:space="0" w:color="auto"/>
                <w:left w:val="none" w:sz="0" w:space="0" w:color="auto"/>
                <w:bottom w:val="none" w:sz="0" w:space="0" w:color="auto"/>
                <w:right w:val="none" w:sz="0" w:space="0" w:color="auto"/>
              </w:divBdr>
            </w:div>
            <w:div w:id="1537158738">
              <w:marLeft w:val="0"/>
              <w:marRight w:val="0"/>
              <w:marTop w:val="0"/>
              <w:marBottom w:val="0"/>
              <w:divBdr>
                <w:top w:val="none" w:sz="0" w:space="0" w:color="auto"/>
                <w:left w:val="none" w:sz="0" w:space="0" w:color="auto"/>
                <w:bottom w:val="none" w:sz="0" w:space="0" w:color="auto"/>
                <w:right w:val="none" w:sz="0" w:space="0" w:color="auto"/>
              </w:divBdr>
              <w:divsChild>
                <w:div w:id="1427925019">
                  <w:marLeft w:val="240"/>
                  <w:marRight w:val="240"/>
                  <w:marTop w:val="0"/>
                  <w:marBottom w:val="0"/>
                  <w:divBdr>
                    <w:top w:val="none" w:sz="0" w:space="0" w:color="auto"/>
                    <w:left w:val="none" w:sz="0" w:space="0" w:color="auto"/>
                    <w:bottom w:val="none" w:sz="0" w:space="0" w:color="auto"/>
                    <w:right w:val="none" w:sz="0" w:space="0" w:color="auto"/>
                  </w:divBdr>
                  <w:divsChild>
                    <w:div w:id="607127545">
                      <w:marLeft w:val="240"/>
                      <w:marRight w:val="0"/>
                      <w:marTop w:val="0"/>
                      <w:marBottom w:val="0"/>
                      <w:divBdr>
                        <w:top w:val="none" w:sz="0" w:space="0" w:color="auto"/>
                        <w:left w:val="none" w:sz="0" w:space="0" w:color="auto"/>
                        <w:bottom w:val="none" w:sz="0" w:space="0" w:color="auto"/>
                        <w:right w:val="none" w:sz="0" w:space="0" w:color="auto"/>
                      </w:divBdr>
                    </w:div>
                    <w:div w:id="1130245052">
                      <w:marLeft w:val="0"/>
                      <w:marRight w:val="0"/>
                      <w:marTop w:val="0"/>
                      <w:marBottom w:val="0"/>
                      <w:divBdr>
                        <w:top w:val="none" w:sz="0" w:space="0" w:color="auto"/>
                        <w:left w:val="none" w:sz="0" w:space="0" w:color="auto"/>
                        <w:bottom w:val="none" w:sz="0" w:space="0" w:color="auto"/>
                        <w:right w:val="none" w:sz="0" w:space="0" w:color="auto"/>
                      </w:divBdr>
                      <w:divsChild>
                        <w:div w:id="1418667659">
                          <w:marLeft w:val="240"/>
                          <w:marRight w:val="240"/>
                          <w:marTop w:val="0"/>
                          <w:marBottom w:val="0"/>
                          <w:divBdr>
                            <w:top w:val="none" w:sz="0" w:space="0" w:color="auto"/>
                            <w:left w:val="none" w:sz="0" w:space="0" w:color="auto"/>
                            <w:bottom w:val="none" w:sz="0" w:space="0" w:color="auto"/>
                            <w:right w:val="none" w:sz="0" w:space="0" w:color="auto"/>
                          </w:divBdr>
                          <w:divsChild>
                            <w:div w:id="1873687421">
                              <w:marLeft w:val="240"/>
                              <w:marRight w:val="0"/>
                              <w:marTop w:val="0"/>
                              <w:marBottom w:val="0"/>
                              <w:divBdr>
                                <w:top w:val="none" w:sz="0" w:space="0" w:color="auto"/>
                                <w:left w:val="none" w:sz="0" w:space="0" w:color="auto"/>
                                <w:bottom w:val="none" w:sz="0" w:space="0" w:color="auto"/>
                                <w:right w:val="none" w:sz="0" w:space="0" w:color="auto"/>
                              </w:divBdr>
                            </w:div>
                          </w:divsChild>
                        </w:div>
                        <w:div w:id="1868831465">
                          <w:marLeft w:val="240"/>
                          <w:marRight w:val="240"/>
                          <w:marTop w:val="0"/>
                          <w:marBottom w:val="0"/>
                          <w:divBdr>
                            <w:top w:val="none" w:sz="0" w:space="0" w:color="auto"/>
                            <w:left w:val="none" w:sz="0" w:space="0" w:color="auto"/>
                            <w:bottom w:val="none" w:sz="0" w:space="0" w:color="auto"/>
                            <w:right w:val="none" w:sz="0" w:space="0" w:color="auto"/>
                          </w:divBdr>
                          <w:divsChild>
                            <w:div w:id="1037046725">
                              <w:marLeft w:val="240"/>
                              <w:marRight w:val="0"/>
                              <w:marTop w:val="0"/>
                              <w:marBottom w:val="0"/>
                              <w:divBdr>
                                <w:top w:val="none" w:sz="0" w:space="0" w:color="auto"/>
                                <w:left w:val="none" w:sz="0" w:space="0" w:color="auto"/>
                                <w:bottom w:val="none" w:sz="0" w:space="0" w:color="auto"/>
                                <w:right w:val="none" w:sz="0" w:space="0" w:color="auto"/>
                              </w:divBdr>
                            </w:div>
                          </w:divsChild>
                        </w:div>
                        <w:div w:id="1759642654">
                          <w:marLeft w:val="240"/>
                          <w:marRight w:val="240"/>
                          <w:marTop w:val="0"/>
                          <w:marBottom w:val="0"/>
                          <w:divBdr>
                            <w:top w:val="none" w:sz="0" w:space="0" w:color="auto"/>
                            <w:left w:val="none" w:sz="0" w:space="0" w:color="auto"/>
                            <w:bottom w:val="none" w:sz="0" w:space="0" w:color="auto"/>
                            <w:right w:val="none" w:sz="0" w:space="0" w:color="auto"/>
                          </w:divBdr>
                          <w:divsChild>
                            <w:div w:id="1720015441">
                              <w:marLeft w:val="240"/>
                              <w:marRight w:val="0"/>
                              <w:marTop w:val="0"/>
                              <w:marBottom w:val="0"/>
                              <w:divBdr>
                                <w:top w:val="none" w:sz="0" w:space="0" w:color="auto"/>
                                <w:left w:val="none" w:sz="0" w:space="0" w:color="auto"/>
                                <w:bottom w:val="none" w:sz="0" w:space="0" w:color="auto"/>
                                <w:right w:val="none" w:sz="0" w:space="0" w:color="auto"/>
                              </w:divBdr>
                            </w:div>
                          </w:divsChild>
                        </w:div>
                        <w:div w:id="312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9695">
                  <w:marLeft w:val="240"/>
                  <w:marRight w:val="240"/>
                  <w:marTop w:val="0"/>
                  <w:marBottom w:val="0"/>
                  <w:divBdr>
                    <w:top w:val="none" w:sz="0" w:space="0" w:color="auto"/>
                    <w:left w:val="none" w:sz="0" w:space="0" w:color="auto"/>
                    <w:bottom w:val="none" w:sz="0" w:space="0" w:color="auto"/>
                    <w:right w:val="none" w:sz="0" w:space="0" w:color="auto"/>
                  </w:divBdr>
                  <w:divsChild>
                    <w:div w:id="1828354545">
                      <w:marLeft w:val="240"/>
                      <w:marRight w:val="0"/>
                      <w:marTop w:val="0"/>
                      <w:marBottom w:val="0"/>
                      <w:divBdr>
                        <w:top w:val="none" w:sz="0" w:space="0" w:color="auto"/>
                        <w:left w:val="none" w:sz="0" w:space="0" w:color="auto"/>
                        <w:bottom w:val="none" w:sz="0" w:space="0" w:color="auto"/>
                        <w:right w:val="none" w:sz="0" w:space="0" w:color="auto"/>
                      </w:divBdr>
                    </w:div>
                  </w:divsChild>
                </w:div>
                <w:div w:id="545604938">
                  <w:marLeft w:val="240"/>
                  <w:marRight w:val="240"/>
                  <w:marTop w:val="0"/>
                  <w:marBottom w:val="0"/>
                  <w:divBdr>
                    <w:top w:val="none" w:sz="0" w:space="0" w:color="auto"/>
                    <w:left w:val="none" w:sz="0" w:space="0" w:color="auto"/>
                    <w:bottom w:val="none" w:sz="0" w:space="0" w:color="auto"/>
                    <w:right w:val="none" w:sz="0" w:space="0" w:color="auto"/>
                  </w:divBdr>
                  <w:divsChild>
                    <w:div w:id="343677508">
                      <w:marLeft w:val="240"/>
                      <w:marRight w:val="0"/>
                      <w:marTop w:val="0"/>
                      <w:marBottom w:val="0"/>
                      <w:divBdr>
                        <w:top w:val="none" w:sz="0" w:space="0" w:color="auto"/>
                        <w:left w:val="none" w:sz="0" w:space="0" w:color="auto"/>
                        <w:bottom w:val="none" w:sz="0" w:space="0" w:color="auto"/>
                        <w:right w:val="none" w:sz="0" w:space="0" w:color="auto"/>
                      </w:divBdr>
                    </w:div>
                  </w:divsChild>
                </w:div>
                <w:div w:id="10139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11800">
      <w:bodyDiv w:val="1"/>
      <w:marLeft w:val="0"/>
      <w:marRight w:val="0"/>
      <w:marTop w:val="0"/>
      <w:marBottom w:val="0"/>
      <w:divBdr>
        <w:top w:val="none" w:sz="0" w:space="0" w:color="auto"/>
        <w:left w:val="none" w:sz="0" w:space="0" w:color="auto"/>
        <w:bottom w:val="none" w:sz="0" w:space="0" w:color="auto"/>
        <w:right w:val="none" w:sz="0" w:space="0" w:color="auto"/>
      </w:divBdr>
    </w:div>
    <w:div w:id="1310595966">
      <w:bodyDiv w:val="1"/>
      <w:marLeft w:val="0"/>
      <w:marRight w:val="0"/>
      <w:marTop w:val="0"/>
      <w:marBottom w:val="0"/>
      <w:divBdr>
        <w:top w:val="none" w:sz="0" w:space="0" w:color="auto"/>
        <w:left w:val="none" w:sz="0" w:space="0" w:color="auto"/>
        <w:bottom w:val="none" w:sz="0" w:space="0" w:color="auto"/>
        <w:right w:val="none" w:sz="0" w:space="0" w:color="auto"/>
      </w:divBdr>
    </w:div>
    <w:div w:id="1365667989">
      <w:bodyDiv w:val="1"/>
      <w:marLeft w:val="0"/>
      <w:marRight w:val="0"/>
      <w:marTop w:val="0"/>
      <w:marBottom w:val="0"/>
      <w:divBdr>
        <w:top w:val="none" w:sz="0" w:space="0" w:color="auto"/>
        <w:left w:val="none" w:sz="0" w:space="0" w:color="auto"/>
        <w:bottom w:val="none" w:sz="0" w:space="0" w:color="auto"/>
        <w:right w:val="none" w:sz="0" w:space="0" w:color="auto"/>
      </w:divBdr>
    </w:div>
    <w:div w:id="1366784900">
      <w:bodyDiv w:val="1"/>
      <w:marLeft w:val="0"/>
      <w:marRight w:val="0"/>
      <w:marTop w:val="0"/>
      <w:marBottom w:val="0"/>
      <w:divBdr>
        <w:top w:val="none" w:sz="0" w:space="0" w:color="auto"/>
        <w:left w:val="none" w:sz="0" w:space="0" w:color="auto"/>
        <w:bottom w:val="none" w:sz="0" w:space="0" w:color="auto"/>
        <w:right w:val="none" w:sz="0" w:space="0" w:color="auto"/>
      </w:divBdr>
    </w:div>
    <w:div w:id="1381587263">
      <w:bodyDiv w:val="1"/>
      <w:marLeft w:val="0"/>
      <w:marRight w:val="0"/>
      <w:marTop w:val="0"/>
      <w:marBottom w:val="0"/>
      <w:divBdr>
        <w:top w:val="none" w:sz="0" w:space="0" w:color="auto"/>
        <w:left w:val="none" w:sz="0" w:space="0" w:color="auto"/>
        <w:bottom w:val="none" w:sz="0" w:space="0" w:color="auto"/>
        <w:right w:val="none" w:sz="0" w:space="0" w:color="auto"/>
      </w:divBdr>
    </w:div>
    <w:div w:id="1449932926">
      <w:bodyDiv w:val="1"/>
      <w:marLeft w:val="0"/>
      <w:marRight w:val="0"/>
      <w:marTop w:val="0"/>
      <w:marBottom w:val="0"/>
      <w:divBdr>
        <w:top w:val="none" w:sz="0" w:space="0" w:color="auto"/>
        <w:left w:val="none" w:sz="0" w:space="0" w:color="auto"/>
        <w:bottom w:val="none" w:sz="0" w:space="0" w:color="auto"/>
        <w:right w:val="none" w:sz="0" w:space="0" w:color="auto"/>
      </w:divBdr>
    </w:div>
    <w:div w:id="1537348886">
      <w:bodyDiv w:val="1"/>
      <w:marLeft w:val="0"/>
      <w:marRight w:val="0"/>
      <w:marTop w:val="0"/>
      <w:marBottom w:val="0"/>
      <w:divBdr>
        <w:top w:val="none" w:sz="0" w:space="0" w:color="auto"/>
        <w:left w:val="none" w:sz="0" w:space="0" w:color="auto"/>
        <w:bottom w:val="none" w:sz="0" w:space="0" w:color="auto"/>
        <w:right w:val="none" w:sz="0" w:space="0" w:color="auto"/>
      </w:divBdr>
    </w:div>
    <w:div w:id="1569264344">
      <w:bodyDiv w:val="1"/>
      <w:marLeft w:val="0"/>
      <w:marRight w:val="0"/>
      <w:marTop w:val="0"/>
      <w:marBottom w:val="0"/>
      <w:divBdr>
        <w:top w:val="none" w:sz="0" w:space="0" w:color="auto"/>
        <w:left w:val="none" w:sz="0" w:space="0" w:color="auto"/>
        <w:bottom w:val="none" w:sz="0" w:space="0" w:color="auto"/>
        <w:right w:val="none" w:sz="0" w:space="0" w:color="auto"/>
      </w:divBdr>
    </w:div>
    <w:div w:id="1581254739">
      <w:bodyDiv w:val="1"/>
      <w:marLeft w:val="0"/>
      <w:marRight w:val="0"/>
      <w:marTop w:val="0"/>
      <w:marBottom w:val="0"/>
      <w:divBdr>
        <w:top w:val="none" w:sz="0" w:space="0" w:color="auto"/>
        <w:left w:val="none" w:sz="0" w:space="0" w:color="auto"/>
        <w:bottom w:val="none" w:sz="0" w:space="0" w:color="auto"/>
        <w:right w:val="none" w:sz="0" w:space="0" w:color="auto"/>
      </w:divBdr>
    </w:div>
    <w:div w:id="1581980860">
      <w:bodyDiv w:val="1"/>
      <w:marLeft w:val="0"/>
      <w:marRight w:val="0"/>
      <w:marTop w:val="0"/>
      <w:marBottom w:val="0"/>
      <w:divBdr>
        <w:top w:val="none" w:sz="0" w:space="0" w:color="auto"/>
        <w:left w:val="none" w:sz="0" w:space="0" w:color="auto"/>
        <w:bottom w:val="none" w:sz="0" w:space="0" w:color="auto"/>
        <w:right w:val="none" w:sz="0" w:space="0" w:color="auto"/>
      </w:divBdr>
    </w:div>
    <w:div w:id="1738435364">
      <w:bodyDiv w:val="1"/>
      <w:marLeft w:val="0"/>
      <w:marRight w:val="0"/>
      <w:marTop w:val="0"/>
      <w:marBottom w:val="0"/>
      <w:divBdr>
        <w:top w:val="none" w:sz="0" w:space="0" w:color="auto"/>
        <w:left w:val="none" w:sz="0" w:space="0" w:color="auto"/>
        <w:bottom w:val="none" w:sz="0" w:space="0" w:color="auto"/>
        <w:right w:val="none" w:sz="0" w:space="0" w:color="auto"/>
      </w:divBdr>
    </w:div>
    <w:div w:id="1855266033">
      <w:bodyDiv w:val="1"/>
      <w:marLeft w:val="0"/>
      <w:marRight w:val="0"/>
      <w:marTop w:val="0"/>
      <w:marBottom w:val="0"/>
      <w:divBdr>
        <w:top w:val="none" w:sz="0" w:space="0" w:color="auto"/>
        <w:left w:val="none" w:sz="0" w:space="0" w:color="auto"/>
        <w:bottom w:val="none" w:sz="0" w:space="0" w:color="auto"/>
        <w:right w:val="none" w:sz="0" w:space="0" w:color="auto"/>
      </w:divBdr>
    </w:div>
    <w:div w:id="1891921554">
      <w:bodyDiv w:val="1"/>
      <w:marLeft w:val="0"/>
      <w:marRight w:val="0"/>
      <w:marTop w:val="0"/>
      <w:marBottom w:val="0"/>
      <w:divBdr>
        <w:top w:val="none" w:sz="0" w:space="0" w:color="auto"/>
        <w:left w:val="none" w:sz="0" w:space="0" w:color="auto"/>
        <w:bottom w:val="none" w:sz="0" w:space="0" w:color="auto"/>
        <w:right w:val="none" w:sz="0" w:space="0" w:color="auto"/>
      </w:divBdr>
    </w:div>
    <w:div w:id="1905136426">
      <w:bodyDiv w:val="1"/>
      <w:marLeft w:val="0"/>
      <w:marRight w:val="0"/>
      <w:marTop w:val="0"/>
      <w:marBottom w:val="0"/>
      <w:divBdr>
        <w:top w:val="none" w:sz="0" w:space="0" w:color="auto"/>
        <w:left w:val="none" w:sz="0" w:space="0" w:color="auto"/>
        <w:bottom w:val="none" w:sz="0" w:space="0" w:color="auto"/>
        <w:right w:val="none" w:sz="0" w:space="0" w:color="auto"/>
      </w:divBdr>
    </w:div>
    <w:div w:id="1962035184">
      <w:bodyDiv w:val="1"/>
      <w:marLeft w:val="0"/>
      <w:marRight w:val="0"/>
      <w:marTop w:val="0"/>
      <w:marBottom w:val="0"/>
      <w:divBdr>
        <w:top w:val="none" w:sz="0" w:space="0" w:color="auto"/>
        <w:left w:val="none" w:sz="0" w:space="0" w:color="auto"/>
        <w:bottom w:val="none" w:sz="0" w:space="0" w:color="auto"/>
        <w:right w:val="none" w:sz="0" w:space="0" w:color="auto"/>
      </w:divBdr>
    </w:div>
    <w:div w:id="2025396472">
      <w:bodyDiv w:val="1"/>
      <w:marLeft w:val="0"/>
      <w:marRight w:val="0"/>
      <w:marTop w:val="0"/>
      <w:marBottom w:val="0"/>
      <w:divBdr>
        <w:top w:val="none" w:sz="0" w:space="0" w:color="auto"/>
        <w:left w:val="none" w:sz="0" w:space="0" w:color="auto"/>
        <w:bottom w:val="none" w:sz="0" w:space="0" w:color="auto"/>
        <w:right w:val="none" w:sz="0" w:space="0" w:color="auto"/>
      </w:divBdr>
    </w:div>
    <w:div w:id="2058158366">
      <w:bodyDiv w:val="1"/>
      <w:marLeft w:val="0"/>
      <w:marRight w:val="0"/>
      <w:marTop w:val="0"/>
      <w:marBottom w:val="0"/>
      <w:divBdr>
        <w:top w:val="none" w:sz="0" w:space="0" w:color="auto"/>
        <w:left w:val="none" w:sz="0" w:space="0" w:color="auto"/>
        <w:bottom w:val="none" w:sz="0" w:space="0" w:color="auto"/>
        <w:right w:val="none" w:sz="0" w:space="0" w:color="auto"/>
      </w:divBdr>
    </w:div>
    <w:div w:id="2067946541">
      <w:bodyDiv w:val="1"/>
      <w:marLeft w:val="0"/>
      <w:marRight w:val="0"/>
      <w:marTop w:val="0"/>
      <w:marBottom w:val="0"/>
      <w:divBdr>
        <w:top w:val="none" w:sz="0" w:space="0" w:color="auto"/>
        <w:left w:val="none" w:sz="0" w:space="0" w:color="auto"/>
        <w:bottom w:val="none" w:sz="0" w:space="0" w:color="auto"/>
        <w:right w:val="none" w:sz="0" w:space="0" w:color="auto"/>
      </w:divBdr>
    </w:div>
    <w:div w:id="2094467577">
      <w:bodyDiv w:val="1"/>
      <w:marLeft w:val="0"/>
      <w:marRight w:val="0"/>
      <w:marTop w:val="0"/>
      <w:marBottom w:val="0"/>
      <w:divBdr>
        <w:top w:val="none" w:sz="0" w:space="0" w:color="auto"/>
        <w:left w:val="none" w:sz="0" w:space="0" w:color="auto"/>
        <w:bottom w:val="none" w:sz="0" w:space="0" w:color="auto"/>
        <w:right w:val="none" w:sz="0" w:space="0" w:color="auto"/>
      </w:divBdr>
    </w:div>
    <w:div w:id="2114978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emf"/><Relationship Id="rId26" Type="http://schemas.openxmlformats.org/officeDocument/2006/relationships/image" Target="media/image7.png"/><Relationship Id="rId39" Type="http://schemas.openxmlformats.org/officeDocument/2006/relationships/image" Target="media/image20.gif"/><Relationship Id="rId21" Type="http://schemas.openxmlformats.org/officeDocument/2006/relationships/oleObject" Target="embeddings/oleObject4.bin"/><Relationship Id="rId34" Type="http://schemas.openxmlformats.org/officeDocument/2006/relationships/image" Target="media/image15.png"/><Relationship Id="rId42" Type="http://schemas.openxmlformats.org/officeDocument/2006/relationships/image" Target="media/image23.emf"/><Relationship Id="rId47" Type="http://schemas.openxmlformats.org/officeDocument/2006/relationships/image" Target="media/image26.emf"/><Relationship Id="rId50" Type="http://schemas.openxmlformats.org/officeDocument/2006/relationships/oleObject" Target="embeddings/oleObject10.bin"/><Relationship Id="rId55" Type="http://schemas.openxmlformats.org/officeDocument/2006/relationships/image" Target="media/image30.emf"/><Relationship Id="rId63" Type="http://schemas.openxmlformats.org/officeDocument/2006/relationships/chart" Target="charts/chart1.xml"/><Relationship Id="rId68" Type="http://schemas.openxmlformats.org/officeDocument/2006/relationships/chart" Target="charts/chart6.xml"/><Relationship Id="rId76" Type="http://schemas.openxmlformats.org/officeDocument/2006/relationships/chart" Target="charts/chart10.xml"/><Relationship Id="rId84" Type="http://schemas.openxmlformats.org/officeDocument/2006/relationships/oleObject" Target="embeddings/oleObject19.bin"/><Relationship Id="rId89"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34.emf"/><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6.emf"/><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oleObject" Target="embeddings/oleObject8.bin"/><Relationship Id="rId53" Type="http://schemas.openxmlformats.org/officeDocument/2006/relationships/image" Target="media/image29.emf"/><Relationship Id="rId58" Type="http://schemas.openxmlformats.org/officeDocument/2006/relationships/oleObject" Target="embeddings/oleObject14.bin"/><Relationship Id="rId66" Type="http://schemas.openxmlformats.org/officeDocument/2006/relationships/chart" Target="charts/chart4.xml"/><Relationship Id="rId74" Type="http://schemas.openxmlformats.org/officeDocument/2006/relationships/oleObject" Target="embeddings/oleObject18.bin"/><Relationship Id="rId79" Type="http://schemas.openxmlformats.org/officeDocument/2006/relationships/chart" Target="charts/chart13.xml"/><Relationship Id="rId87" Type="http://schemas.openxmlformats.org/officeDocument/2006/relationships/chart" Target="charts/chart17.xml"/><Relationship Id="rId5" Type="http://schemas.openxmlformats.org/officeDocument/2006/relationships/styles" Target="styles.xml"/><Relationship Id="rId61" Type="http://schemas.openxmlformats.org/officeDocument/2006/relationships/image" Target="media/image33.emf"/><Relationship Id="rId82" Type="http://schemas.openxmlformats.org/officeDocument/2006/relationships/chart" Target="charts/chart16.xml"/><Relationship Id="rId90" Type="http://schemas.openxmlformats.org/officeDocument/2006/relationships/footer" Target="footer2.xml"/><Relationship Id="rId19" Type="http://schemas.openxmlformats.org/officeDocument/2006/relationships/oleObject" Target="embeddings/oleObject3.bin"/><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7.bin"/><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chart" Target="charts/chart2.xml"/><Relationship Id="rId69" Type="http://schemas.openxmlformats.org/officeDocument/2006/relationships/chart" Target="charts/chart7.xml"/><Relationship Id="rId77" Type="http://schemas.openxmlformats.org/officeDocument/2006/relationships/chart" Target="charts/chart11.xml"/><Relationship Id="rId8" Type="http://schemas.openxmlformats.org/officeDocument/2006/relationships/footnotes" Target="footnotes.xml"/><Relationship Id="rId51" Type="http://schemas.openxmlformats.org/officeDocument/2006/relationships/image" Target="media/image28.emf"/><Relationship Id="rId72" Type="http://schemas.openxmlformats.org/officeDocument/2006/relationships/oleObject" Target="embeddings/oleObject17.bin"/><Relationship Id="rId80" Type="http://schemas.openxmlformats.org/officeDocument/2006/relationships/chart" Target="charts/chart14.xml"/><Relationship Id="rId85" Type="http://schemas.openxmlformats.org/officeDocument/2006/relationships/image" Target="media/image37.emf"/><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chart" Target="charts/chart5.xml"/><Relationship Id="rId20" Type="http://schemas.openxmlformats.org/officeDocument/2006/relationships/image" Target="media/image4.emf"/><Relationship Id="rId41" Type="http://schemas.openxmlformats.org/officeDocument/2006/relationships/image" Target="media/image22.jpeg"/><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chart" Target="charts/chart8.xml"/><Relationship Id="rId75" Type="http://schemas.openxmlformats.org/officeDocument/2006/relationships/chart" Target="charts/chart9.xml"/><Relationship Id="rId83" Type="http://schemas.openxmlformats.org/officeDocument/2006/relationships/image" Target="media/image36.wmf"/><Relationship Id="rId88" Type="http://schemas.openxmlformats.org/officeDocument/2006/relationships/chart" Target="charts/chart1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27.emf"/><Relationship Id="rId57" Type="http://schemas.openxmlformats.org/officeDocument/2006/relationships/image" Target="media/image31.wmf"/><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emf"/><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chart" Target="charts/chart3.xml"/><Relationship Id="rId73" Type="http://schemas.openxmlformats.org/officeDocument/2006/relationships/image" Target="media/image35.emf"/><Relationship Id="rId78" Type="http://schemas.openxmlformats.org/officeDocument/2006/relationships/chart" Target="charts/chart12.xml"/><Relationship Id="rId81" Type="http://schemas.openxmlformats.org/officeDocument/2006/relationships/chart" Target="charts/chart15.xml"/><Relationship Id="rId86" Type="http://schemas.openxmlformats.org/officeDocument/2006/relationships/oleObject" Target="embeddings/oleObject20.bin"/><Relationship Id="rId4" Type="http://schemas.openxmlformats.org/officeDocument/2006/relationships/numbering" Target="numbering.xml"/><Relationship Id="rId9" Type="http://schemas.openxmlformats.org/officeDocument/2006/relationships/endnotes" Target="endnotes.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Ali%20Kaplan\Application%20Data\Microsoft\Excel\GT-Multi-Node-All-LAN-results%20(version%202).xlsb" TargetMode="Externa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oleObject" Target="file:///D:\Ali%20Kaplan\Application%20Data\Microsoft\Excel\GT-All-results-main%20(version%201).xlsb" TargetMode="External"/></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oleObject" Target="file:///D:\Ali%20Kaplan\My%20Documents\PhD%20Calismalarim\security%20ile%20ilgili\GTF-OCT-04-2008\gt-2007\gtorrent\queenbee-result-files\GT-All-results-main.xlsx" TargetMode="External"/></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oleObject" Target="file:///D:\Ali%20Kaplan\Application%20Data\Microsoft\Excel\GT-All-results-main%20(version%201).xlsb" TargetMode="External"/></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oleObject" Target="file:///D:\Ali%20Kaplan\Application%20Data\Microsoft\Excel\GT-All-results-main%20(version%201).xlsb" TargetMode="External"/></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oleObject" Target="file:///D:\Ali%20Kaplan\Application%20Data\Microsoft\Excel\GT-All-results-main%20(version%201).xlsb"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oleObject" Target="file:///D:\Ali%20Kaplan\Application%20Data\Microsoft\Excel\GT-All-results-main%20(version%201).xlsb" TargetMode="Externa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oleObject" Target="file:///D:\Ali%20Kaplan\Application%20Data\Microsoft\Excel\GT-All-results-main%20(version%201).xlsb" TargetMode="External"/></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oleObject" Target="file:///D:\Ali%20Kaplan\My%20Documents\PhD%20Calismalarim\security%20ile%20ilgili\GTF-OCT-04-2008\gt-2007\04-13-2009-LAN\GT-Multi-Node-All-LAN-results.xlsx" TargetMode="External"/></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18.xml"/><Relationship Id="rId1" Type="http://schemas.openxmlformats.org/officeDocument/2006/relationships/oleObject" Target="file:///D:\Ali%20Kaplan\My%20Documents\PhD%20Calismalarim\security%20ile%20ilgili\GTF-OCT-04-2008\gt-2007\gtorrent\queenbee-result-files\GT-Multi-Node-All-results-Server.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D:\Ali%20Kaplan\Application%20Data\Microsoft\Excel\GT-Multi-Node-All-LAN-results%20(version%202).xlsb"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D:\Ali%20Kaplan\My%20Documents\PhD%20Calismalarim\security%20ile%20ilgili\GTF-OCT-04-2008\gt-2007\04-13-2009-LAN\GT-Multi-Node-All-LAN-results.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D:\Ali%20Kaplan\Application%20Data\Microsoft\Excel\GT-Multi-Node-All-LAN-results%20(version%202).xlsb"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D:\Ali%20Kaplan\My%20Documents\PhD%20Calismalarim\security%20ile%20ilgili\GTF-OCT-04-2008\gt-2007\04-13-2009-LAN\GT-Multi-Node-All-LAN-results.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D:\Ali%20Kaplan\Application%20Data\Microsoft\Excel\GT-Multi-Node-All-LAN-results%20(version%202).xlsb"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oleObject" Target="file:///D:\Ali%20Kaplan\Application%20Data\Microsoft\Excel\GT-Multi-Node-All-LAN-results%20(version%202).xlsb"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oleObject" Target="file:///D:\Ali%20Kaplan\Application%20Data\Microsoft\Excel\GT-Multi-Node-All-LAN-results%20(version%202).xlsb"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oleObject" Target="file:///D:\Ali%20Kaplan\Application%20Data\Microsoft\Excel\GT-All-results-main%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6.9569991780048634E-2"/>
          <c:y val="0.10710801831211728"/>
          <c:w val="0.88309425650693385"/>
          <c:h val="0.69832241544167384"/>
        </c:manualLayout>
      </c:layout>
      <c:lineChart>
        <c:grouping val="standard"/>
        <c:ser>
          <c:idx val="0"/>
          <c:order val="0"/>
          <c:tx>
            <c:strRef>
              <c:f>'[GT-Multi-Node-All-LAN-results.xlsx]Sheet2'!$T$2</c:f>
              <c:strCache>
                <c:ptCount val="1"/>
                <c:pt idx="0">
                  <c:v>Iperf</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'[GT-Multi-Node-All-LAN-results.xlsx]Sheet2'!$T$3:$T$13</c:f>
              <c:numCache>
                <c:formatCode>0.00</c:formatCode>
                <c:ptCount val="11"/>
                <c:pt idx="0">
                  <c:v>810</c:v>
                </c:pt>
                <c:pt idx="1">
                  <c:v>857</c:v>
                </c:pt>
                <c:pt idx="2">
                  <c:v>885</c:v>
                </c:pt>
                <c:pt idx="3">
                  <c:v>884</c:v>
                </c:pt>
                <c:pt idx="4">
                  <c:v>883</c:v>
                </c:pt>
                <c:pt idx="5">
                  <c:v>866</c:v>
                </c:pt>
                <c:pt idx="6">
                  <c:v>866</c:v>
                </c:pt>
                <c:pt idx="7">
                  <c:v>864</c:v>
                </c:pt>
                <c:pt idx="8">
                  <c:v>861</c:v>
                </c:pt>
                <c:pt idx="9">
                  <c:v>861</c:v>
                </c:pt>
                <c:pt idx="10">
                  <c:v>801</c:v>
                </c:pt>
              </c:numCache>
            </c:numRef>
          </c:val>
        </c:ser>
        <c:ser>
          <c:idx val="1"/>
          <c:order val="1"/>
          <c:tx>
            <c:strRef>
              <c:f>'[GT-Multi-Node-All-LAN-results.xlsx]LAN-PTCP'!$N$1</c:f>
              <c:strCache>
                <c:ptCount val="1"/>
                <c:pt idx="0">
                  <c:v>PTCP-Memory</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'[GT-Multi-Node-All-LAN-results.xlsx]LAN-PTCP'!$N$2:$N$12</c:f>
              <c:numCache>
                <c:formatCode>0.00</c:formatCode>
                <c:ptCount val="11"/>
                <c:pt idx="0">
                  <c:v>564.06213999999738</c:v>
                </c:pt>
                <c:pt idx="1">
                  <c:v>505.69648128331738</c:v>
                </c:pt>
                <c:pt idx="2">
                  <c:v>427.73650246778215</c:v>
                </c:pt>
                <c:pt idx="3">
                  <c:v>305.61275574271519</c:v>
                </c:pt>
                <c:pt idx="4">
                  <c:v>290.93907859015923</c:v>
                </c:pt>
                <c:pt idx="5">
                  <c:v>325.39049379657899</c:v>
                </c:pt>
                <c:pt idx="6">
                  <c:v>345.08829538865899</c:v>
                </c:pt>
                <c:pt idx="7">
                  <c:v>373.99704726120643</c:v>
                </c:pt>
                <c:pt idx="8">
                  <c:v>392.64092107783932</c:v>
                </c:pt>
                <c:pt idx="9">
                  <c:v>415.75399993410184</c:v>
                </c:pt>
                <c:pt idx="10">
                  <c:v>472.77410883309301</c:v>
                </c:pt>
              </c:numCache>
            </c:numRef>
          </c:val>
        </c:ser>
        <c:ser>
          <c:idx val="2"/>
          <c:order val="2"/>
          <c:tx>
            <c:strRef>
              <c:f>'[GT-Multi-Node-All-LAN-results.xlsx]LAN-PTCP'!$L$1</c:f>
              <c:strCache>
                <c:ptCount val="1"/>
                <c:pt idx="0">
                  <c:v>PTCP-Disk</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'[GT-Multi-Node-All-LAN-results.xlsx]LAN-PTCP'!$L$2:$L$12</c:f>
              <c:numCache>
                <c:formatCode>0.00</c:formatCode>
                <c:ptCount val="11"/>
                <c:pt idx="0">
                  <c:v>329.3532282906404</c:v>
                </c:pt>
                <c:pt idx="1">
                  <c:v>340.74765060781078</c:v>
                </c:pt>
                <c:pt idx="2">
                  <c:v>312.80173495297515</c:v>
                </c:pt>
                <c:pt idx="3">
                  <c:v>260.23601830786669</c:v>
                </c:pt>
                <c:pt idx="4">
                  <c:v>276.69196534997423</c:v>
                </c:pt>
                <c:pt idx="5">
                  <c:v>254.48214633734031</c:v>
                </c:pt>
                <c:pt idx="6">
                  <c:v>265.22750339252713</c:v>
                </c:pt>
                <c:pt idx="7">
                  <c:v>289.59788247015734</c:v>
                </c:pt>
                <c:pt idx="8">
                  <c:v>276.1594510127415</c:v>
                </c:pt>
                <c:pt idx="9">
                  <c:v>267.06312026459699</c:v>
                </c:pt>
                <c:pt idx="10">
                  <c:v>274.92402685706969</c:v>
                </c:pt>
              </c:numCache>
            </c:numRef>
          </c:val>
        </c:ser>
        <c:ser>
          <c:idx val="3"/>
          <c:order val="3"/>
          <c:tx>
            <c:strRef>
              <c:f>'[GT-Multi-Node-All-LAN-results.xlsx]Sheet2'!$W$2</c:f>
              <c:strCache>
                <c:ptCount val="1"/>
                <c:pt idx="0">
                  <c:v>GT1</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'[GT-Multi-Node-All-LAN-results.xlsx]Sheet2'!$W$3:$W$12</c:f>
              <c:numCache>
                <c:formatCode>0.00</c:formatCode>
                <c:ptCount val="10"/>
                <c:pt idx="0">
                  <c:v>220.35000000000088</c:v>
                </c:pt>
                <c:pt idx="1">
                  <c:v>225.53750000000002</c:v>
                </c:pt>
                <c:pt idx="2">
                  <c:v>223.65</c:v>
                </c:pt>
                <c:pt idx="3">
                  <c:v>217.04250000000002</c:v>
                </c:pt>
                <c:pt idx="4">
                  <c:v>208.505</c:v>
                </c:pt>
                <c:pt idx="5">
                  <c:v>213.58857142857138</c:v>
                </c:pt>
                <c:pt idx="6">
                  <c:v>211.68</c:v>
                </c:pt>
                <c:pt idx="7">
                  <c:v>209.99600000000001</c:v>
                </c:pt>
                <c:pt idx="8">
                  <c:v>208.98666666666665</c:v>
                </c:pt>
                <c:pt idx="9">
                  <c:v>210.19000000000003</c:v>
                </c:pt>
              </c:numCache>
            </c:numRef>
          </c:val>
        </c:ser>
        <c:ser>
          <c:idx val="4"/>
          <c:order val="4"/>
          <c:tx>
            <c:strRef>
              <c:f>'[GT-Multi-Node-All-LAN-results.xlsx]Sheet2'!$X$2</c:f>
              <c:strCache>
                <c:ptCount val="1"/>
                <c:pt idx="0">
                  <c:v>GT2</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'[GT-Multi-Node-All-LAN-results.xlsx]Sheet2'!$X$3:$X$12</c:f>
              <c:numCache>
                <c:formatCode>0.00</c:formatCode>
                <c:ptCount val="10"/>
                <c:pt idx="0">
                  <c:v>236.2066666666658</c:v>
                </c:pt>
                <c:pt idx="1">
                  <c:v>218.49</c:v>
                </c:pt>
                <c:pt idx="2">
                  <c:v>210.07000000000002</c:v>
                </c:pt>
                <c:pt idx="3">
                  <c:v>211.37</c:v>
                </c:pt>
                <c:pt idx="4">
                  <c:v>210.51000000000002</c:v>
                </c:pt>
                <c:pt idx="5">
                  <c:v>207.04499999999999</c:v>
                </c:pt>
                <c:pt idx="6">
                  <c:v>208.51</c:v>
                </c:pt>
                <c:pt idx="7">
                  <c:v>206.86</c:v>
                </c:pt>
                <c:pt idx="8">
                  <c:v>208.01750000000001</c:v>
                </c:pt>
                <c:pt idx="9">
                  <c:v>206.82500000000007</c:v>
                </c:pt>
              </c:numCache>
            </c:numRef>
          </c:val>
        </c:ser>
        <c:ser>
          <c:idx val="5"/>
          <c:order val="5"/>
          <c:tx>
            <c:strRef>
              <c:f>'[GT-Multi-Node-All-LAN-results.xlsx]Sheet2'!$Y$2</c:f>
              <c:strCache>
                <c:ptCount val="1"/>
                <c:pt idx="0">
                  <c:v>GT4</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'[GT-Multi-Node-All-LAN-results.xlsx]Sheet2'!$Y$3:$Y$12</c:f>
              <c:numCache>
                <c:formatCode>0.00</c:formatCode>
                <c:ptCount val="10"/>
                <c:pt idx="0">
                  <c:v>215.48750000000001</c:v>
                </c:pt>
                <c:pt idx="1">
                  <c:v>214.81800000000001</c:v>
                </c:pt>
                <c:pt idx="2">
                  <c:v>212.58250000000001</c:v>
                </c:pt>
                <c:pt idx="3">
                  <c:v>211.89250000000001</c:v>
                </c:pt>
                <c:pt idx="4">
                  <c:v>207.04750000000001</c:v>
                </c:pt>
                <c:pt idx="5">
                  <c:v>204.91499999999999</c:v>
                </c:pt>
                <c:pt idx="6">
                  <c:v>203.29250000000002</c:v>
                </c:pt>
                <c:pt idx="7">
                  <c:v>206.75750000000002</c:v>
                </c:pt>
                <c:pt idx="8">
                  <c:v>205.16750000000002</c:v>
                </c:pt>
                <c:pt idx="9">
                  <c:v>206.8775</c:v>
                </c:pt>
              </c:numCache>
            </c:numRef>
          </c:val>
        </c:ser>
        <c:ser>
          <c:idx val="6"/>
          <c:order val="6"/>
          <c:tx>
            <c:strRef>
              <c:f>'[GT-Multi-Node-All-LAN-results.xlsx]Sheet2'!$Z$2</c:f>
              <c:strCache>
                <c:ptCount val="1"/>
                <c:pt idx="0">
                  <c:v>GT8</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'[GT-Multi-Node-All-LAN-results.xlsx]Sheet2'!$Z$3:$Z$12</c:f>
              <c:numCache>
                <c:formatCode>0.00</c:formatCode>
                <c:ptCount val="10"/>
                <c:pt idx="0">
                  <c:v>212.57166666666652</c:v>
                </c:pt>
                <c:pt idx="1">
                  <c:v>211.5025</c:v>
                </c:pt>
                <c:pt idx="2">
                  <c:v>211.59200000000001</c:v>
                </c:pt>
                <c:pt idx="3">
                  <c:v>209.80500000000001</c:v>
                </c:pt>
                <c:pt idx="4">
                  <c:v>204.49857142857138</c:v>
                </c:pt>
                <c:pt idx="5">
                  <c:v>202.27999999999992</c:v>
                </c:pt>
                <c:pt idx="6">
                  <c:v>207.9</c:v>
                </c:pt>
                <c:pt idx="7">
                  <c:v>197.39000000000001</c:v>
                </c:pt>
                <c:pt idx="8">
                  <c:v>206.75750000000002</c:v>
                </c:pt>
                <c:pt idx="9">
                  <c:v>206.46250000000003</c:v>
                </c:pt>
              </c:numCache>
            </c:numRef>
          </c:val>
        </c:ser>
        <c:ser>
          <c:idx val="7"/>
          <c:order val="7"/>
          <c:tx>
            <c:strRef>
              <c:f>'[GT-Multi-Node-All-LAN-results.xlsx]Sheet2'!$AA$2</c:f>
              <c:strCache>
                <c:ptCount val="1"/>
                <c:pt idx="0">
                  <c:v>G16</c:v>
                </c:pt>
              </c:strCache>
            </c:strRef>
          </c:tx>
          <c:cat>
            <c:numRef>
              <c:f>'[GT-Multi-Node-All-LAN-results.xlsx]Sheet2'!$S$3:$S$13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'[GT-Multi-Node-All-LAN-results.xlsx]Sheet2'!$AA$3:$AA$12</c:f>
              <c:numCache>
                <c:formatCode>0.00</c:formatCode>
                <c:ptCount val="10"/>
                <c:pt idx="0">
                  <c:v>198.95000000000007</c:v>
                </c:pt>
                <c:pt idx="1">
                  <c:v>212.07250000000002</c:v>
                </c:pt>
                <c:pt idx="2">
                  <c:v>206.46600000000001</c:v>
                </c:pt>
                <c:pt idx="3">
                  <c:v>202.00399999999999</c:v>
                </c:pt>
                <c:pt idx="4">
                  <c:v>200.76750000000001</c:v>
                </c:pt>
                <c:pt idx="5">
                  <c:v>194.67</c:v>
                </c:pt>
                <c:pt idx="6">
                  <c:v>189.34999999999997</c:v>
                </c:pt>
                <c:pt idx="7">
                  <c:v>191.535</c:v>
                </c:pt>
                <c:pt idx="8">
                  <c:v>180.63</c:v>
                </c:pt>
                <c:pt idx="9">
                  <c:v>179.57499999999999</c:v>
                </c:pt>
              </c:numCache>
            </c:numRef>
          </c:val>
        </c:ser>
        <c:marker val="1"/>
        <c:axId val="241342336"/>
        <c:axId val="241343872"/>
      </c:lineChart>
      <c:catAx>
        <c:axId val="241342336"/>
        <c:scaling>
          <c:orientation val="minMax"/>
        </c:scaling>
        <c:axPos val="b"/>
        <c:numFmt formatCode="General" sourceLinked="1"/>
        <c:tickLblPos val="nextTo"/>
        <c:crossAx val="241343872"/>
        <c:crosses val="autoZero"/>
        <c:auto val="1"/>
        <c:lblAlgn val="ctr"/>
        <c:lblOffset val="100"/>
      </c:catAx>
      <c:valAx>
        <c:axId val="241343872"/>
        <c:scaling>
          <c:orientation val="minMax"/>
        </c:scaling>
        <c:axPos val="l"/>
        <c:majorGridlines/>
        <c:numFmt formatCode="0.00" sourceLinked="1"/>
        <c:tickLblPos val="nextTo"/>
        <c:crossAx val="241342336"/>
        <c:crosses val="autoZero"/>
        <c:crossBetween val="between"/>
      </c:valAx>
    </c:plotArea>
    <c:legend>
      <c:legendPos val="t"/>
      <c:layout>
        <c:manualLayout>
          <c:xMode val="edge"/>
          <c:yMode val="edge"/>
          <c:x val="0"/>
          <c:y val="0.89067357279855885"/>
          <c:w val="0.84035892422337444"/>
          <c:h val="0.10658613113100276"/>
        </c:manualLayout>
      </c:layout>
    </c:legend>
    <c:plotVisOnly val="1"/>
  </c:chart>
  <c:externalData r:id="rId1"/>
  <c:userShapes r:id="rId2"/>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7.6305687253284404E-2"/>
          <c:y val="0.11538120683268142"/>
          <c:w val="0.89799823288636815"/>
          <c:h val="0.73003900402060262"/>
        </c:manualLayout>
      </c:layout>
      <c:lineChart>
        <c:grouping val="standard"/>
        <c:ser>
          <c:idx val="1"/>
          <c:order val="0"/>
          <c:tx>
            <c:strRef>
              <c:f>'GT-04-12-2009-results'!$S$3</c:f>
              <c:strCache>
                <c:ptCount val="1"/>
                <c:pt idx="0">
                  <c:v>GT1</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'GT-04-12-2009-results'!$S$4:$S$18</c:f>
              <c:numCache>
                <c:formatCode>0.00</c:formatCode>
                <c:ptCount val="15"/>
                <c:pt idx="0">
                  <c:v>11.02</c:v>
                </c:pt>
                <c:pt idx="1">
                  <c:v>22.479999999999986</c:v>
                </c:pt>
                <c:pt idx="2">
                  <c:v>33.5</c:v>
                </c:pt>
                <c:pt idx="3">
                  <c:v>43.952500000000001</c:v>
                </c:pt>
                <c:pt idx="4">
                  <c:v>54.02</c:v>
                </c:pt>
                <c:pt idx="5">
                  <c:v>59.68</c:v>
                </c:pt>
                <c:pt idx="6">
                  <c:v>80.849999999999994</c:v>
                </c:pt>
                <c:pt idx="7">
                  <c:v>97.517500000000027</c:v>
                </c:pt>
                <c:pt idx="8">
                  <c:v>127.42</c:v>
                </c:pt>
                <c:pt idx="9">
                  <c:v>140.85000000000076</c:v>
                </c:pt>
                <c:pt idx="10">
                  <c:v>170.99666666666658</c:v>
                </c:pt>
                <c:pt idx="11">
                  <c:v>211.83666666666662</c:v>
                </c:pt>
                <c:pt idx="12">
                  <c:v>249.48666666666665</c:v>
                </c:pt>
                <c:pt idx="13">
                  <c:v>278.34750000000008</c:v>
                </c:pt>
                <c:pt idx="14">
                  <c:v>280.23333333333335</c:v>
                </c:pt>
              </c:numCache>
            </c:numRef>
          </c:val>
        </c:ser>
        <c:ser>
          <c:idx val="2"/>
          <c:order val="1"/>
          <c:tx>
            <c:strRef>
              <c:f>'GT-04-12-2009-results'!$T$3</c:f>
              <c:strCache>
                <c:ptCount val="1"/>
                <c:pt idx="0">
                  <c:v>GT2</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'GT-04-12-2009-results'!$T$4:$T$18</c:f>
              <c:numCache>
                <c:formatCode>0.00</c:formatCode>
                <c:ptCount val="15"/>
                <c:pt idx="0">
                  <c:v>21.675000000000001</c:v>
                </c:pt>
                <c:pt idx="1">
                  <c:v>46.097500000000011</c:v>
                </c:pt>
                <c:pt idx="2">
                  <c:v>61.74</c:v>
                </c:pt>
                <c:pt idx="3">
                  <c:v>81.66249999999998</c:v>
                </c:pt>
                <c:pt idx="4">
                  <c:v>106.3925</c:v>
                </c:pt>
                <c:pt idx="5">
                  <c:v>132.065</c:v>
                </c:pt>
                <c:pt idx="6">
                  <c:v>162.6</c:v>
                </c:pt>
                <c:pt idx="7">
                  <c:v>197.56</c:v>
                </c:pt>
                <c:pt idx="8">
                  <c:v>237.16</c:v>
                </c:pt>
                <c:pt idx="9">
                  <c:v>274.58</c:v>
                </c:pt>
                <c:pt idx="10">
                  <c:v>294.92999999999893</c:v>
                </c:pt>
                <c:pt idx="11">
                  <c:v>318.82</c:v>
                </c:pt>
                <c:pt idx="12">
                  <c:v>319.65666666666732</c:v>
                </c:pt>
                <c:pt idx="13">
                  <c:v>331.6</c:v>
                </c:pt>
                <c:pt idx="14">
                  <c:v>314.08</c:v>
                </c:pt>
              </c:numCache>
            </c:numRef>
          </c:val>
        </c:ser>
        <c:ser>
          <c:idx val="3"/>
          <c:order val="2"/>
          <c:tx>
            <c:strRef>
              <c:f>'GT-04-12-2009-results'!$U$3</c:f>
              <c:strCache>
                <c:ptCount val="1"/>
                <c:pt idx="0">
                  <c:v>GT4</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'GT-04-12-2009-results'!$U$4:$U$18</c:f>
              <c:numCache>
                <c:formatCode>0.00</c:formatCode>
                <c:ptCount val="15"/>
                <c:pt idx="0">
                  <c:v>41.5075</c:v>
                </c:pt>
                <c:pt idx="1">
                  <c:v>83.509999999999991</c:v>
                </c:pt>
                <c:pt idx="2">
                  <c:v>116.54666666666672</c:v>
                </c:pt>
                <c:pt idx="3">
                  <c:v>147.10250000000002</c:v>
                </c:pt>
                <c:pt idx="4">
                  <c:v>184.13600000000002</c:v>
                </c:pt>
                <c:pt idx="5">
                  <c:v>217.58500000000001</c:v>
                </c:pt>
                <c:pt idx="6">
                  <c:v>273.20750000000004</c:v>
                </c:pt>
                <c:pt idx="7">
                  <c:v>318.14000000000038</c:v>
                </c:pt>
                <c:pt idx="8">
                  <c:v>320.54333333333432</c:v>
                </c:pt>
                <c:pt idx="9">
                  <c:v>332.12000000000006</c:v>
                </c:pt>
                <c:pt idx="10">
                  <c:v>333.45666666666671</c:v>
                </c:pt>
                <c:pt idx="11">
                  <c:v>336.02333333333331</c:v>
                </c:pt>
                <c:pt idx="12">
                  <c:v>323.16400000000078</c:v>
                </c:pt>
                <c:pt idx="13">
                  <c:v>327.96249999999969</c:v>
                </c:pt>
                <c:pt idx="14">
                  <c:v>327.36666666666702</c:v>
                </c:pt>
              </c:numCache>
            </c:numRef>
          </c:val>
        </c:ser>
        <c:ser>
          <c:idx val="4"/>
          <c:order val="3"/>
          <c:tx>
            <c:strRef>
              <c:f>'GT-04-12-2009-results'!$V$3</c:f>
              <c:strCache>
                <c:ptCount val="1"/>
                <c:pt idx="0">
                  <c:v>GT8</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'GT-04-12-2009-results'!$V$4:$V$18</c:f>
              <c:numCache>
                <c:formatCode>0.00</c:formatCode>
                <c:ptCount val="15"/>
                <c:pt idx="0">
                  <c:v>82.964000000000027</c:v>
                </c:pt>
                <c:pt idx="1">
                  <c:v>169.15750000000003</c:v>
                </c:pt>
                <c:pt idx="2">
                  <c:v>197.315</c:v>
                </c:pt>
                <c:pt idx="3">
                  <c:v>262.685</c:v>
                </c:pt>
                <c:pt idx="4">
                  <c:v>284.75</c:v>
                </c:pt>
                <c:pt idx="5">
                  <c:v>314.91333333333336</c:v>
                </c:pt>
                <c:pt idx="6">
                  <c:v>321.17333333333431</c:v>
                </c:pt>
                <c:pt idx="7">
                  <c:v>319.21999999999969</c:v>
                </c:pt>
                <c:pt idx="8">
                  <c:v>324.66250000000002</c:v>
                </c:pt>
                <c:pt idx="9">
                  <c:v>327.65399999999994</c:v>
                </c:pt>
                <c:pt idx="10">
                  <c:v>333.67750000000001</c:v>
                </c:pt>
                <c:pt idx="11">
                  <c:v>327.51750000000004</c:v>
                </c:pt>
                <c:pt idx="12">
                  <c:v>314.91249999999923</c:v>
                </c:pt>
                <c:pt idx="13">
                  <c:v>310.05</c:v>
                </c:pt>
                <c:pt idx="14">
                  <c:v>299.47999999999894</c:v>
                </c:pt>
              </c:numCache>
            </c:numRef>
          </c:val>
        </c:ser>
        <c:ser>
          <c:idx val="5"/>
          <c:order val="4"/>
          <c:tx>
            <c:strRef>
              <c:f>'GT-04-12-2009-results'!$W$3</c:f>
              <c:strCache>
                <c:ptCount val="1"/>
                <c:pt idx="0">
                  <c:v>GT16</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'GT-04-12-2009-results'!$W$4:$W$18</c:f>
              <c:numCache>
                <c:formatCode>0.00</c:formatCode>
                <c:ptCount val="15"/>
                <c:pt idx="0">
                  <c:v>143.66</c:v>
                </c:pt>
                <c:pt idx="1">
                  <c:v>281.40999999999963</c:v>
                </c:pt>
                <c:pt idx="2">
                  <c:v>292.28500000000003</c:v>
                </c:pt>
                <c:pt idx="3">
                  <c:v>322.34749999999997</c:v>
                </c:pt>
                <c:pt idx="4">
                  <c:v>322.36000000000007</c:v>
                </c:pt>
                <c:pt idx="5">
                  <c:v>332.26</c:v>
                </c:pt>
                <c:pt idx="6">
                  <c:v>329.13599999999963</c:v>
                </c:pt>
                <c:pt idx="7">
                  <c:v>322.97333333333336</c:v>
                </c:pt>
                <c:pt idx="8">
                  <c:v>313.07799999999969</c:v>
                </c:pt>
                <c:pt idx="9">
                  <c:v>309.0625</c:v>
                </c:pt>
                <c:pt idx="10">
                  <c:v>290.79666666666674</c:v>
                </c:pt>
                <c:pt idx="11">
                  <c:v>287.89</c:v>
                </c:pt>
                <c:pt idx="12">
                  <c:v>281.37</c:v>
                </c:pt>
                <c:pt idx="13">
                  <c:v>265.2475</c:v>
                </c:pt>
                <c:pt idx="14">
                  <c:v>257.61333333333408</c:v>
                </c:pt>
              </c:numCache>
            </c:numRef>
          </c:val>
        </c:ser>
        <c:marker val="1"/>
        <c:axId val="341180800"/>
        <c:axId val="341182336"/>
      </c:lineChart>
      <c:catAx>
        <c:axId val="341180800"/>
        <c:scaling>
          <c:orientation val="minMax"/>
        </c:scaling>
        <c:axPos val="b"/>
        <c:numFmt formatCode="General" sourceLinked="1"/>
        <c:tickLblPos val="nextTo"/>
        <c:crossAx val="341182336"/>
        <c:crosses val="autoZero"/>
        <c:auto val="1"/>
        <c:lblAlgn val="ctr"/>
        <c:lblOffset val="100"/>
      </c:catAx>
      <c:valAx>
        <c:axId val="341182336"/>
        <c:scaling>
          <c:orientation val="minMax"/>
        </c:scaling>
        <c:axPos val="l"/>
        <c:majorGridlines/>
        <c:numFmt formatCode="0.00" sourceLinked="1"/>
        <c:tickLblPos val="nextTo"/>
        <c:crossAx val="341180800"/>
        <c:crosses val="autoZero"/>
        <c:crossBetween val="between"/>
      </c:valAx>
    </c:plotArea>
    <c:legend>
      <c:legendPos val="r"/>
      <c:layout>
        <c:manualLayout>
          <c:xMode val="edge"/>
          <c:yMode val="edge"/>
          <c:x val="0"/>
          <c:y val="0.89508007268685064"/>
          <c:w val="1"/>
          <c:h val="0.10491992731314982"/>
        </c:manualLayout>
      </c:layout>
    </c:legend>
    <c:plotVisOnly val="1"/>
  </c:chart>
  <c:externalData r:id="rId1"/>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0665243749027239"/>
          <c:y val="0.10521407100327909"/>
          <c:w val="0.89035166260264853"/>
          <c:h val="0.69984097966026115"/>
        </c:manualLayout>
      </c:layout>
      <c:lineChart>
        <c:grouping val="standard"/>
        <c:ser>
          <c:idx val="0"/>
          <c:order val="0"/>
          <c:tx>
            <c:strRef>
              <c:f>'GT-04-12-2009-results'!$AO$3</c:f>
              <c:strCache>
                <c:ptCount val="1"/>
                <c:pt idx="0">
                  <c:v>GT1-OH</c:v>
                </c:pt>
              </c:strCache>
            </c:strRef>
          </c:tx>
          <c:cat>
            <c:numRef>
              <c:f>'GT-04-12-2009-results'!$AN$4:$AN$18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'GT-04-12-2009-results'!$AO$4:$AO$18</c:f>
              <c:numCache>
                <c:formatCode>0.00%</c:formatCode>
                <c:ptCount val="15"/>
                <c:pt idx="0">
                  <c:v>5.0000000000008229E-6</c:v>
                </c:pt>
                <c:pt idx="1">
                  <c:v>8.2500000000000271E-5</c:v>
                </c:pt>
                <c:pt idx="2">
                  <c:v>1.4999999999999858E-4</c:v>
                </c:pt>
                <c:pt idx="3">
                  <c:v>3.0999999999999615E-4</c:v>
                </c:pt>
                <c:pt idx="4">
                  <c:v>2.2999999999999692E-4</c:v>
                </c:pt>
                <c:pt idx="5">
                  <c:v>2.8750000000000146E-4</c:v>
                </c:pt>
                <c:pt idx="6">
                  <c:v>5.4250000000000424E-4</c:v>
                </c:pt>
                <c:pt idx="7">
                  <c:v>8.7750000000000447E-4</c:v>
                </c:pt>
                <c:pt idx="8">
                  <c:v>1.7233333333333441E-3</c:v>
                </c:pt>
                <c:pt idx="9">
                  <c:v>1.8233333333333309E-3</c:v>
                </c:pt>
                <c:pt idx="10">
                  <c:v>2.3533333333333245E-3</c:v>
                </c:pt>
                <c:pt idx="11">
                  <c:v>4.1899999999999984E-3</c:v>
                </c:pt>
                <c:pt idx="12">
                  <c:v>5.3200000000000504E-3</c:v>
                </c:pt>
                <c:pt idx="13">
                  <c:v>1.1744999999999948E-2</c:v>
                </c:pt>
                <c:pt idx="14">
                  <c:v>1.7283333333333362E-2</c:v>
                </c:pt>
              </c:numCache>
            </c:numRef>
          </c:val>
        </c:ser>
        <c:ser>
          <c:idx val="1"/>
          <c:order val="1"/>
          <c:tx>
            <c:strRef>
              <c:f>'GT-04-12-2009-results'!$AP$3</c:f>
              <c:strCache>
                <c:ptCount val="1"/>
                <c:pt idx="0">
                  <c:v>GT2-OH</c:v>
                </c:pt>
              </c:strCache>
            </c:strRef>
          </c:tx>
          <c:cat>
            <c:numRef>
              <c:f>'GT-04-12-2009-results'!$AN$4:$AN$18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'GT-04-12-2009-results'!$AP$4:$AP$18</c:f>
              <c:numCache>
                <c:formatCode>0.00%</c:formatCode>
                <c:ptCount val="15"/>
                <c:pt idx="0">
                  <c:v>9.50000000000001E-5</c:v>
                </c:pt>
                <c:pt idx="1">
                  <c:v>1.724999999999924E-4</c:v>
                </c:pt>
                <c:pt idx="2">
                  <c:v>3.0000000000000615E-4</c:v>
                </c:pt>
                <c:pt idx="3">
                  <c:v>4.0000000000000593E-4</c:v>
                </c:pt>
                <c:pt idx="4">
                  <c:v>8.0250000000000145E-4</c:v>
                </c:pt>
                <c:pt idx="5">
                  <c:v>1.5875000000000101E-3</c:v>
                </c:pt>
                <c:pt idx="6">
                  <c:v>2.7625000000000358E-3</c:v>
                </c:pt>
                <c:pt idx="7">
                  <c:v>4.39500000000001E-3</c:v>
                </c:pt>
                <c:pt idx="8">
                  <c:v>7.0825000000000124E-3</c:v>
                </c:pt>
                <c:pt idx="9">
                  <c:v>8.2766666666667116E-3</c:v>
                </c:pt>
                <c:pt idx="10">
                  <c:v>1.0889999999999978E-2</c:v>
                </c:pt>
                <c:pt idx="11">
                  <c:v>1.4206666666666649E-2</c:v>
                </c:pt>
                <c:pt idx="12">
                  <c:v>1.2506666666666661E-2</c:v>
                </c:pt>
                <c:pt idx="13">
                  <c:v>1.5290000000000021E-2</c:v>
                </c:pt>
                <c:pt idx="14">
                  <c:v>1.479000000000002E-2</c:v>
                </c:pt>
              </c:numCache>
            </c:numRef>
          </c:val>
        </c:ser>
        <c:ser>
          <c:idx val="2"/>
          <c:order val="2"/>
          <c:tx>
            <c:strRef>
              <c:f>'GT-04-12-2009-results'!$AQ$3</c:f>
              <c:strCache>
                <c:ptCount val="1"/>
                <c:pt idx="0">
                  <c:v>GT4-OH</c:v>
                </c:pt>
              </c:strCache>
            </c:strRef>
          </c:tx>
          <c:cat>
            <c:numRef>
              <c:f>'GT-04-12-2009-results'!$AN$4:$AN$18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'GT-04-12-2009-results'!$AQ$4:$AQ$18</c:f>
              <c:numCache>
                <c:formatCode>0.00%</c:formatCode>
                <c:ptCount val="15"/>
                <c:pt idx="0">
                  <c:v>3.0250000000000377E-4</c:v>
                </c:pt>
                <c:pt idx="1">
                  <c:v>7.4250000000001062E-4</c:v>
                </c:pt>
                <c:pt idx="2">
                  <c:v>1.1716666666666841E-3</c:v>
                </c:pt>
                <c:pt idx="3">
                  <c:v>2.2549999999999992E-3</c:v>
                </c:pt>
                <c:pt idx="4">
                  <c:v>4.6099999999999874E-3</c:v>
                </c:pt>
                <c:pt idx="5">
                  <c:v>5.971250000000059E-3</c:v>
                </c:pt>
                <c:pt idx="6">
                  <c:v>1.6117499999999951E-2</c:v>
                </c:pt>
                <c:pt idx="7">
                  <c:v>1.3049999999999954E-2</c:v>
                </c:pt>
                <c:pt idx="8">
                  <c:v>1.5913333333333363E-2</c:v>
                </c:pt>
                <c:pt idx="9">
                  <c:v>1.6336666666666645E-2</c:v>
                </c:pt>
                <c:pt idx="10">
                  <c:v>1.4990000000000015E-2</c:v>
                </c:pt>
                <c:pt idx="11">
                  <c:v>1.5280000000000083E-2</c:v>
                </c:pt>
                <c:pt idx="12">
                  <c:v>1.8255999999999915E-2</c:v>
                </c:pt>
                <c:pt idx="13">
                  <c:v>1.9412500000000131E-2</c:v>
                </c:pt>
                <c:pt idx="14">
                  <c:v>2.3676666666666676E-2</c:v>
                </c:pt>
              </c:numCache>
            </c:numRef>
          </c:val>
        </c:ser>
        <c:ser>
          <c:idx val="3"/>
          <c:order val="3"/>
          <c:tx>
            <c:strRef>
              <c:f>'GT-04-12-2009-results'!$AR$3</c:f>
              <c:strCache>
                <c:ptCount val="1"/>
                <c:pt idx="0">
                  <c:v>GT8-OH</c:v>
                </c:pt>
              </c:strCache>
            </c:strRef>
          </c:tx>
          <c:cat>
            <c:numRef>
              <c:f>'GT-04-12-2009-results'!$AN$4:$AN$18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'GT-04-12-2009-results'!$AR$4:$AR$18</c:f>
              <c:numCache>
                <c:formatCode>0.00%</c:formatCode>
                <c:ptCount val="15"/>
                <c:pt idx="0">
                  <c:v>1.2560000000000021E-3</c:v>
                </c:pt>
                <c:pt idx="1">
                  <c:v>2.9049999999999792E-3</c:v>
                </c:pt>
                <c:pt idx="2">
                  <c:v>5.4075000000000034E-3</c:v>
                </c:pt>
                <c:pt idx="3">
                  <c:v>1.5829999999999983E-2</c:v>
                </c:pt>
                <c:pt idx="4">
                  <c:v>1.7780000000000063E-2</c:v>
                </c:pt>
                <c:pt idx="5">
                  <c:v>1.4863333333333287E-2</c:v>
                </c:pt>
                <c:pt idx="6">
                  <c:v>1.4963333333333381E-2</c:v>
                </c:pt>
                <c:pt idx="7">
                  <c:v>1.6666666666666701E-2</c:v>
                </c:pt>
                <c:pt idx="8">
                  <c:v>1.7867499999999949E-2</c:v>
                </c:pt>
                <c:pt idx="9">
                  <c:v>1.9310000000000063E-2</c:v>
                </c:pt>
                <c:pt idx="10">
                  <c:v>2.1762500000000039E-2</c:v>
                </c:pt>
                <c:pt idx="11">
                  <c:v>2.7987499999999953E-2</c:v>
                </c:pt>
                <c:pt idx="12">
                  <c:v>2.4982500000000008E-2</c:v>
                </c:pt>
                <c:pt idx="13">
                  <c:v>2.945E-2</c:v>
                </c:pt>
                <c:pt idx="14">
                  <c:v>3.4636666666666802E-2</c:v>
                </c:pt>
              </c:numCache>
            </c:numRef>
          </c:val>
        </c:ser>
        <c:ser>
          <c:idx val="4"/>
          <c:order val="4"/>
          <c:tx>
            <c:strRef>
              <c:f>'GT-04-12-2009-results'!$AS$3</c:f>
              <c:strCache>
                <c:ptCount val="1"/>
                <c:pt idx="0">
                  <c:v>GT16-OH</c:v>
                </c:pt>
              </c:strCache>
            </c:strRef>
          </c:tx>
          <c:cat>
            <c:numRef>
              <c:f>'GT-04-12-2009-results'!$AN$4:$AN$18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'GT-04-12-2009-results'!$AS$4:$AS$18</c:f>
              <c:numCache>
                <c:formatCode>0.00%</c:formatCode>
                <c:ptCount val="15"/>
                <c:pt idx="0">
                  <c:v>2.8325000000000112E-3</c:v>
                </c:pt>
                <c:pt idx="1">
                  <c:v>1.8310000000000062E-2</c:v>
                </c:pt>
                <c:pt idx="2">
                  <c:v>2.2537500000000092E-2</c:v>
                </c:pt>
                <c:pt idx="3">
                  <c:v>1.7957500000000043E-2</c:v>
                </c:pt>
                <c:pt idx="4">
                  <c:v>1.9539999999999964E-2</c:v>
                </c:pt>
                <c:pt idx="5">
                  <c:v>2.0972000000000036E-2</c:v>
                </c:pt>
                <c:pt idx="6">
                  <c:v>2.3459999999999981E-2</c:v>
                </c:pt>
                <c:pt idx="7">
                  <c:v>2.5850000000000001E-2</c:v>
                </c:pt>
                <c:pt idx="8">
                  <c:v>2.5490000000000016E-2</c:v>
                </c:pt>
                <c:pt idx="9">
                  <c:v>2.6637499999999991E-2</c:v>
                </c:pt>
                <c:pt idx="10">
                  <c:v>2.3479999999999942E-2</c:v>
                </c:pt>
                <c:pt idx="11">
                  <c:v>2.7927500000000011E-2</c:v>
                </c:pt>
                <c:pt idx="12">
                  <c:v>2.5960000000000035E-2</c:v>
                </c:pt>
                <c:pt idx="13">
                  <c:v>2.5327499999999968E-2</c:v>
                </c:pt>
                <c:pt idx="14">
                  <c:v>2.7026666666666792E-2</c:v>
                </c:pt>
              </c:numCache>
            </c:numRef>
          </c:val>
        </c:ser>
        <c:marker val="1"/>
        <c:axId val="341234816"/>
        <c:axId val="341236352"/>
      </c:lineChart>
      <c:catAx>
        <c:axId val="341234816"/>
        <c:scaling>
          <c:orientation val="minMax"/>
        </c:scaling>
        <c:axPos val="b"/>
        <c:numFmt formatCode="General" sourceLinked="1"/>
        <c:tickLblPos val="nextTo"/>
        <c:crossAx val="341236352"/>
        <c:crosses val="autoZero"/>
        <c:auto val="1"/>
        <c:lblAlgn val="ctr"/>
        <c:lblOffset val="100"/>
      </c:catAx>
      <c:valAx>
        <c:axId val="341236352"/>
        <c:scaling>
          <c:orientation val="minMax"/>
        </c:scaling>
        <c:axPos val="l"/>
        <c:majorGridlines/>
        <c:numFmt formatCode="0.00%" sourceLinked="1"/>
        <c:tickLblPos val="nextTo"/>
        <c:crossAx val="341234816"/>
        <c:crosses val="autoZero"/>
        <c:crossBetween val="between"/>
      </c:valAx>
    </c:plotArea>
    <c:legend>
      <c:legendPos val="r"/>
      <c:layout>
        <c:manualLayout>
          <c:xMode val="edge"/>
          <c:yMode val="edge"/>
          <c:x val="0"/>
          <c:y val="0.88278095141750568"/>
          <c:w val="1"/>
          <c:h val="0.11606910597639829"/>
        </c:manualLayout>
      </c:layout>
    </c:legend>
    <c:plotVisOnly val="1"/>
  </c:chart>
  <c:externalData r:id="rId1"/>
  <c:userShapes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547462817147856"/>
          <c:w val="0.68249890638670163"/>
          <c:h val="0.61466025080198305"/>
        </c:manualLayout>
      </c:layout>
      <c:barChart>
        <c:barDir val="col"/>
        <c:grouping val="clustered"/>
        <c:ser>
          <c:idx val="0"/>
          <c:order val="0"/>
          <c:tx>
            <c:strRef>
              <c:f>'GT-04-12-2009-results'!$R$3</c:f>
              <c:strCache>
                <c:ptCount val="1"/>
                <c:pt idx="0">
                  <c:v>Iperf</c:v>
                </c:pt>
              </c:strCache>
            </c:strRef>
          </c:tx>
          <c:cat>
            <c:numRef>
              <c:f>'GT-04-12-2009-results'!$Q$4:$Q$18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'GT-04-12-2009-results'!$R$4:$R$18</c:f>
              <c:numCache>
                <c:formatCode>0.00</c:formatCode>
                <c:ptCount val="15"/>
                <c:pt idx="0">
                  <c:v>10.8</c:v>
                </c:pt>
                <c:pt idx="1">
                  <c:v>20.466666666666669</c:v>
                </c:pt>
                <c:pt idx="2">
                  <c:v>27.7</c:v>
                </c:pt>
                <c:pt idx="3">
                  <c:v>35.700000000000003</c:v>
                </c:pt>
                <c:pt idx="4">
                  <c:v>46.9</c:v>
                </c:pt>
                <c:pt idx="5">
                  <c:v>58</c:v>
                </c:pt>
                <c:pt idx="6">
                  <c:v>79.7</c:v>
                </c:pt>
                <c:pt idx="7">
                  <c:v>96.8</c:v>
                </c:pt>
                <c:pt idx="8">
                  <c:v>107</c:v>
                </c:pt>
                <c:pt idx="9">
                  <c:v>110</c:v>
                </c:pt>
                <c:pt idx="10">
                  <c:v>146</c:v>
                </c:pt>
                <c:pt idx="11">
                  <c:v>163</c:v>
                </c:pt>
                <c:pt idx="12">
                  <c:v>197</c:v>
                </c:pt>
                <c:pt idx="13">
                  <c:v>248</c:v>
                </c:pt>
                <c:pt idx="14">
                  <c:v>250</c:v>
                </c:pt>
              </c:numCache>
            </c:numRef>
          </c:val>
        </c:ser>
        <c:ser>
          <c:idx val="1"/>
          <c:order val="1"/>
          <c:tx>
            <c:strRef>
              <c:f>'GT-04-12-2009-results'!$S$3</c:f>
              <c:strCache>
                <c:ptCount val="1"/>
                <c:pt idx="0">
                  <c:v>GT1</c:v>
                </c:pt>
              </c:strCache>
            </c:strRef>
          </c:tx>
          <c:spPr>
            <a:solidFill>
              <a:srgbClr val="00B050"/>
            </a:solidFill>
          </c:spPr>
          <c:val>
            <c:numRef>
              <c:f>'GT-04-12-2009-results'!$S$4:$S$18</c:f>
              <c:numCache>
                <c:formatCode>0.00</c:formatCode>
                <c:ptCount val="15"/>
                <c:pt idx="0">
                  <c:v>11.02</c:v>
                </c:pt>
                <c:pt idx="1">
                  <c:v>22.479999999999986</c:v>
                </c:pt>
                <c:pt idx="2">
                  <c:v>33.5</c:v>
                </c:pt>
                <c:pt idx="3">
                  <c:v>43.952500000000001</c:v>
                </c:pt>
                <c:pt idx="4">
                  <c:v>54.02</c:v>
                </c:pt>
                <c:pt idx="5">
                  <c:v>59.68</c:v>
                </c:pt>
                <c:pt idx="6">
                  <c:v>80.849999999999994</c:v>
                </c:pt>
                <c:pt idx="7">
                  <c:v>97.517500000000027</c:v>
                </c:pt>
                <c:pt idx="8">
                  <c:v>127.42</c:v>
                </c:pt>
                <c:pt idx="9">
                  <c:v>140.85000000000076</c:v>
                </c:pt>
                <c:pt idx="10">
                  <c:v>170.99666666666658</c:v>
                </c:pt>
                <c:pt idx="11">
                  <c:v>211.83666666666662</c:v>
                </c:pt>
                <c:pt idx="12">
                  <c:v>249.48666666666665</c:v>
                </c:pt>
                <c:pt idx="13">
                  <c:v>278.34750000000008</c:v>
                </c:pt>
                <c:pt idx="14">
                  <c:v>280.23333333333335</c:v>
                </c:pt>
              </c:numCache>
            </c:numRef>
          </c:val>
        </c:ser>
        <c:ser>
          <c:idx val="2"/>
          <c:order val="2"/>
          <c:tx>
            <c:strRef>
              <c:f>'GT-04-12-2009-results'!$X$3</c:f>
              <c:strCache>
                <c:ptCount val="1"/>
                <c:pt idx="0">
                  <c:v>GT1-OH</c:v>
                </c:pt>
              </c:strCache>
            </c:strRef>
          </c:tx>
          <c:spPr>
            <a:solidFill>
              <a:srgbClr val="C00000"/>
            </a:solidFill>
          </c:spPr>
          <c:val>
            <c:numRef>
              <c:f>'GT-04-12-2009-results'!$X$4:$X$18</c:f>
              <c:numCache>
                <c:formatCode>0.00</c:formatCode>
                <c:ptCount val="15"/>
                <c:pt idx="0">
                  <c:v>11.025</c:v>
                </c:pt>
                <c:pt idx="1">
                  <c:v>22.562499999999844</c:v>
                </c:pt>
                <c:pt idx="2">
                  <c:v>33.65</c:v>
                </c:pt>
                <c:pt idx="3">
                  <c:v>44.262500000000244</c:v>
                </c:pt>
                <c:pt idx="4">
                  <c:v>54.25</c:v>
                </c:pt>
                <c:pt idx="5">
                  <c:v>59.967500000000001</c:v>
                </c:pt>
                <c:pt idx="6">
                  <c:v>81.392499999999998</c:v>
                </c:pt>
                <c:pt idx="7">
                  <c:v>98.394999999999996</c:v>
                </c:pt>
                <c:pt idx="8">
                  <c:v>129.14333333333337</c:v>
                </c:pt>
                <c:pt idx="9">
                  <c:v>142.67333333333337</c:v>
                </c:pt>
                <c:pt idx="10">
                  <c:v>173.35000000000076</c:v>
                </c:pt>
                <c:pt idx="11">
                  <c:v>216.02666666666659</c:v>
                </c:pt>
                <c:pt idx="12">
                  <c:v>254.8066666666667</c:v>
                </c:pt>
                <c:pt idx="13">
                  <c:v>290.09249999999969</c:v>
                </c:pt>
                <c:pt idx="14">
                  <c:v>297.51666666666671</c:v>
                </c:pt>
              </c:numCache>
            </c:numRef>
          </c:val>
        </c:ser>
        <c:axId val="346716800"/>
        <c:axId val="346723072"/>
      </c:barChart>
      <c:catAx>
        <c:axId val="346716800"/>
        <c:scaling>
          <c:orientation val="minMax"/>
        </c:scaling>
        <c:axPos val="b"/>
        <c:title>
          <c:tx>
            <c:rich>
              <a:bodyPr/>
              <a:lstStyle/>
              <a:p>
                <a:pPr>
                  <a:defRPr/>
                </a:pPr>
                <a:r>
                  <a:rPr lang="en-US" sz="1000" b="0" i="0" baseline="0">
                    <a:latin typeface="+mn-lt"/>
                  </a:rPr>
                  <a:t>Number of Streams/Seeds</a:t>
                </a:r>
                <a:endParaRPr lang="en-US" sz="1000" b="0">
                  <a:latin typeface="+mn-lt"/>
                </a:endParaRPr>
              </a:p>
            </c:rich>
          </c:tx>
        </c:title>
        <c:numFmt formatCode="General" sourceLinked="1"/>
        <c:tickLblPos val="nextTo"/>
        <c:crossAx val="346723072"/>
        <c:crosses val="autoZero"/>
        <c:auto val="1"/>
        <c:lblAlgn val="ctr"/>
        <c:lblOffset val="100"/>
      </c:catAx>
      <c:valAx>
        <c:axId val="346723072"/>
        <c:scaling>
          <c:orientation val="minMax"/>
        </c:scaling>
        <c:axPos val="l"/>
        <c:majorGridlines/>
        <c:numFmt formatCode="0.00" sourceLinked="1"/>
        <c:tickLblPos val="nextTo"/>
        <c:crossAx val="346716800"/>
        <c:crosses val="autoZero"/>
        <c:crossBetween val="between"/>
      </c:valAx>
    </c:plotArea>
    <c:legend>
      <c:legendPos val="r"/>
    </c:legend>
    <c:plotVisOnly val="1"/>
  </c:chart>
  <c:externalData r:id="rId1"/>
  <c:userShapes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547462817147856"/>
          <c:w val="0.68249890638670163"/>
          <c:h val="0.61466025080198305"/>
        </c:manualLayout>
      </c:layout>
      <c:barChart>
        <c:barDir val="col"/>
        <c:grouping val="clustered"/>
        <c:ser>
          <c:idx val="0"/>
          <c:order val="0"/>
          <c:tx>
            <c:strRef>
              <c:f>'GT-04-12-2009-results'!$R$3</c:f>
              <c:strCache>
                <c:ptCount val="1"/>
                <c:pt idx="0">
                  <c:v>Iperf</c:v>
                </c:pt>
              </c:strCache>
            </c:strRef>
          </c:tx>
          <c:cat>
            <c:numRef>
              <c:f>'GT-04-12-2009-results'!$Q$4:$Q$18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'GT-04-12-2009-results'!$R$4:$R$18</c:f>
              <c:numCache>
                <c:formatCode>0.00</c:formatCode>
                <c:ptCount val="15"/>
                <c:pt idx="0">
                  <c:v>10.8</c:v>
                </c:pt>
                <c:pt idx="1">
                  <c:v>20.466666666666669</c:v>
                </c:pt>
                <c:pt idx="2">
                  <c:v>27.7</c:v>
                </c:pt>
                <c:pt idx="3">
                  <c:v>35.700000000000003</c:v>
                </c:pt>
                <c:pt idx="4">
                  <c:v>46.9</c:v>
                </c:pt>
                <c:pt idx="5">
                  <c:v>58</c:v>
                </c:pt>
                <c:pt idx="6">
                  <c:v>79.7</c:v>
                </c:pt>
                <c:pt idx="7">
                  <c:v>96.8</c:v>
                </c:pt>
                <c:pt idx="8">
                  <c:v>107</c:v>
                </c:pt>
                <c:pt idx="9">
                  <c:v>110</c:v>
                </c:pt>
                <c:pt idx="10">
                  <c:v>146</c:v>
                </c:pt>
                <c:pt idx="11">
                  <c:v>163</c:v>
                </c:pt>
                <c:pt idx="12">
                  <c:v>197</c:v>
                </c:pt>
                <c:pt idx="13">
                  <c:v>248</c:v>
                </c:pt>
                <c:pt idx="14">
                  <c:v>250</c:v>
                </c:pt>
              </c:numCache>
            </c:numRef>
          </c:val>
        </c:ser>
        <c:ser>
          <c:idx val="1"/>
          <c:order val="1"/>
          <c:tx>
            <c:strRef>
              <c:f>'GT-04-12-2009-results'!$T$3</c:f>
              <c:strCache>
                <c:ptCount val="1"/>
                <c:pt idx="0">
                  <c:v>GT2</c:v>
                </c:pt>
              </c:strCache>
            </c:strRef>
          </c:tx>
          <c:spPr>
            <a:solidFill>
              <a:srgbClr val="00B050"/>
            </a:solidFill>
          </c:spPr>
          <c:val>
            <c:numRef>
              <c:f>'GT-04-12-2009-results'!$T$4:$T$18</c:f>
              <c:numCache>
                <c:formatCode>0.00</c:formatCode>
                <c:ptCount val="15"/>
                <c:pt idx="0">
                  <c:v>21.675000000000001</c:v>
                </c:pt>
                <c:pt idx="1">
                  <c:v>46.097500000000011</c:v>
                </c:pt>
                <c:pt idx="2">
                  <c:v>61.74</c:v>
                </c:pt>
                <c:pt idx="3">
                  <c:v>81.66249999999998</c:v>
                </c:pt>
                <c:pt idx="4">
                  <c:v>106.3925</c:v>
                </c:pt>
                <c:pt idx="5">
                  <c:v>132.065</c:v>
                </c:pt>
                <c:pt idx="6">
                  <c:v>162.6</c:v>
                </c:pt>
                <c:pt idx="7">
                  <c:v>197.56</c:v>
                </c:pt>
                <c:pt idx="8">
                  <c:v>237.16</c:v>
                </c:pt>
                <c:pt idx="9">
                  <c:v>274.58</c:v>
                </c:pt>
                <c:pt idx="10">
                  <c:v>294.92999999999893</c:v>
                </c:pt>
                <c:pt idx="11">
                  <c:v>318.82</c:v>
                </c:pt>
                <c:pt idx="12">
                  <c:v>319.65666666666732</c:v>
                </c:pt>
                <c:pt idx="13">
                  <c:v>331.6</c:v>
                </c:pt>
                <c:pt idx="14">
                  <c:v>314.08</c:v>
                </c:pt>
              </c:numCache>
            </c:numRef>
          </c:val>
        </c:ser>
        <c:ser>
          <c:idx val="2"/>
          <c:order val="2"/>
          <c:tx>
            <c:strRef>
              <c:f>'GT-04-12-2009-results'!$Y$3</c:f>
              <c:strCache>
                <c:ptCount val="1"/>
                <c:pt idx="0">
                  <c:v>GT2-OH</c:v>
                </c:pt>
              </c:strCache>
            </c:strRef>
          </c:tx>
          <c:spPr>
            <a:solidFill>
              <a:srgbClr val="C00000"/>
            </a:solidFill>
          </c:spPr>
          <c:val>
            <c:numRef>
              <c:f>'GT-04-12-2009-results'!$Y$4:$Y$18</c:f>
              <c:numCache>
                <c:formatCode>0.00</c:formatCode>
                <c:ptCount val="15"/>
                <c:pt idx="0">
                  <c:v>21.77</c:v>
                </c:pt>
                <c:pt idx="1">
                  <c:v>46.27000000000001</c:v>
                </c:pt>
                <c:pt idx="2">
                  <c:v>62.040000000000006</c:v>
                </c:pt>
                <c:pt idx="3">
                  <c:v>82.0625</c:v>
                </c:pt>
                <c:pt idx="4">
                  <c:v>107.19499999999999</c:v>
                </c:pt>
                <c:pt idx="5">
                  <c:v>133.6525</c:v>
                </c:pt>
                <c:pt idx="6">
                  <c:v>165.36250000000001</c:v>
                </c:pt>
                <c:pt idx="7">
                  <c:v>201.95500000000001</c:v>
                </c:pt>
                <c:pt idx="8">
                  <c:v>244.24249999999998</c:v>
                </c:pt>
                <c:pt idx="9">
                  <c:v>282.85666666666702</c:v>
                </c:pt>
                <c:pt idx="10">
                  <c:v>305.82</c:v>
                </c:pt>
                <c:pt idx="11">
                  <c:v>333.0266666666667</c:v>
                </c:pt>
                <c:pt idx="12">
                  <c:v>332.16333333333432</c:v>
                </c:pt>
                <c:pt idx="13">
                  <c:v>346.89000000000004</c:v>
                </c:pt>
                <c:pt idx="14">
                  <c:v>328.87</c:v>
                </c:pt>
              </c:numCache>
            </c:numRef>
          </c:val>
        </c:ser>
        <c:axId val="346760704"/>
        <c:axId val="346762624"/>
      </c:barChart>
      <c:catAx>
        <c:axId val="346760704"/>
        <c:scaling>
          <c:orientation val="minMax"/>
        </c:scaling>
        <c:axPos val="b"/>
        <c:title>
          <c:tx>
            <c:rich>
              <a:bodyPr/>
              <a:lstStyle/>
              <a:p>
                <a:pPr>
                  <a:defRPr/>
                </a:pPr>
                <a:r>
                  <a:rPr lang="en-US" sz="1000" b="0" i="0" baseline="0">
                    <a:latin typeface="+mn-lt"/>
                  </a:rPr>
                  <a:t>Number of Streams/Seeds</a:t>
                </a:r>
                <a:endParaRPr lang="en-US" sz="1000" b="0">
                  <a:latin typeface="+mn-lt"/>
                </a:endParaRPr>
              </a:p>
            </c:rich>
          </c:tx>
        </c:title>
        <c:numFmt formatCode="General" sourceLinked="1"/>
        <c:tickLblPos val="nextTo"/>
        <c:crossAx val="346762624"/>
        <c:crosses val="autoZero"/>
        <c:auto val="1"/>
        <c:lblAlgn val="ctr"/>
        <c:lblOffset val="100"/>
      </c:catAx>
      <c:valAx>
        <c:axId val="346762624"/>
        <c:scaling>
          <c:orientation val="minMax"/>
        </c:scaling>
        <c:axPos val="l"/>
        <c:majorGridlines/>
        <c:numFmt formatCode="0.00" sourceLinked="1"/>
        <c:tickLblPos val="nextTo"/>
        <c:crossAx val="346760704"/>
        <c:crosses val="autoZero"/>
        <c:crossBetween val="between"/>
      </c:valAx>
    </c:plotArea>
    <c:legend>
      <c:legendPos val="r"/>
    </c:legend>
    <c:plotVisOnly val="1"/>
  </c:chart>
  <c:externalData r:id="rId1"/>
  <c:userShapes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547462817147856"/>
          <c:w val="0.68249890638670163"/>
          <c:h val="0.61466025080198305"/>
        </c:manualLayout>
      </c:layout>
      <c:barChart>
        <c:barDir val="col"/>
        <c:grouping val="clustered"/>
        <c:ser>
          <c:idx val="0"/>
          <c:order val="0"/>
          <c:tx>
            <c:strRef>
              <c:f>'GT-04-12-2009-results'!$R$3</c:f>
              <c:strCache>
                <c:ptCount val="1"/>
                <c:pt idx="0">
                  <c:v>Iperf</c:v>
                </c:pt>
              </c:strCache>
            </c:strRef>
          </c:tx>
          <c:cat>
            <c:numRef>
              <c:f>'GT-04-12-2009-results'!$Q$4:$Q$18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'GT-04-12-2009-results'!$R$4:$R$18</c:f>
              <c:numCache>
                <c:formatCode>0.00</c:formatCode>
                <c:ptCount val="15"/>
                <c:pt idx="0">
                  <c:v>10.8</c:v>
                </c:pt>
                <c:pt idx="1">
                  <c:v>20.466666666666669</c:v>
                </c:pt>
                <c:pt idx="2">
                  <c:v>27.7</c:v>
                </c:pt>
                <c:pt idx="3">
                  <c:v>35.700000000000003</c:v>
                </c:pt>
                <c:pt idx="4">
                  <c:v>46.9</c:v>
                </c:pt>
                <c:pt idx="5">
                  <c:v>58</c:v>
                </c:pt>
                <c:pt idx="6">
                  <c:v>79.7</c:v>
                </c:pt>
                <c:pt idx="7">
                  <c:v>96.8</c:v>
                </c:pt>
                <c:pt idx="8">
                  <c:v>107</c:v>
                </c:pt>
                <c:pt idx="9">
                  <c:v>110</c:v>
                </c:pt>
                <c:pt idx="10">
                  <c:v>146</c:v>
                </c:pt>
                <c:pt idx="11">
                  <c:v>163</c:v>
                </c:pt>
                <c:pt idx="12">
                  <c:v>197</c:v>
                </c:pt>
                <c:pt idx="13">
                  <c:v>248</c:v>
                </c:pt>
                <c:pt idx="14">
                  <c:v>250</c:v>
                </c:pt>
              </c:numCache>
            </c:numRef>
          </c:val>
        </c:ser>
        <c:ser>
          <c:idx val="1"/>
          <c:order val="1"/>
          <c:tx>
            <c:strRef>
              <c:f>'GT-04-12-2009-results'!$U$3</c:f>
              <c:strCache>
                <c:ptCount val="1"/>
                <c:pt idx="0">
                  <c:v>GT4</c:v>
                </c:pt>
              </c:strCache>
            </c:strRef>
          </c:tx>
          <c:spPr>
            <a:solidFill>
              <a:srgbClr val="00B050"/>
            </a:solidFill>
          </c:spPr>
          <c:val>
            <c:numRef>
              <c:f>'GT-04-12-2009-results'!$U$4:$U$18</c:f>
              <c:numCache>
                <c:formatCode>0.00</c:formatCode>
                <c:ptCount val="15"/>
                <c:pt idx="0">
                  <c:v>41.5075</c:v>
                </c:pt>
                <c:pt idx="1">
                  <c:v>83.509999999999991</c:v>
                </c:pt>
                <c:pt idx="2">
                  <c:v>116.54666666666672</c:v>
                </c:pt>
                <c:pt idx="3">
                  <c:v>147.10250000000002</c:v>
                </c:pt>
                <c:pt idx="4">
                  <c:v>184.13600000000002</c:v>
                </c:pt>
                <c:pt idx="5">
                  <c:v>217.58500000000001</c:v>
                </c:pt>
                <c:pt idx="6">
                  <c:v>273.20750000000004</c:v>
                </c:pt>
                <c:pt idx="7">
                  <c:v>318.14000000000038</c:v>
                </c:pt>
                <c:pt idx="8">
                  <c:v>320.54333333333432</c:v>
                </c:pt>
                <c:pt idx="9">
                  <c:v>332.12000000000006</c:v>
                </c:pt>
                <c:pt idx="10">
                  <c:v>333.45666666666671</c:v>
                </c:pt>
                <c:pt idx="11">
                  <c:v>336.02333333333331</c:v>
                </c:pt>
                <c:pt idx="12">
                  <c:v>323.16400000000078</c:v>
                </c:pt>
                <c:pt idx="13">
                  <c:v>327.96249999999969</c:v>
                </c:pt>
                <c:pt idx="14">
                  <c:v>327.36666666666702</c:v>
                </c:pt>
              </c:numCache>
            </c:numRef>
          </c:val>
        </c:ser>
        <c:ser>
          <c:idx val="2"/>
          <c:order val="2"/>
          <c:tx>
            <c:strRef>
              <c:f>'GT-04-12-2009-results'!$Z$3</c:f>
              <c:strCache>
                <c:ptCount val="1"/>
                <c:pt idx="0">
                  <c:v>GT4-OH</c:v>
                </c:pt>
              </c:strCache>
            </c:strRef>
          </c:tx>
          <c:spPr>
            <a:solidFill>
              <a:srgbClr val="C00000"/>
            </a:solidFill>
          </c:spPr>
          <c:val>
            <c:numRef>
              <c:f>'GT-04-12-2009-results'!$Z$4:$Z$18</c:f>
              <c:numCache>
                <c:formatCode>0.00</c:formatCode>
                <c:ptCount val="15"/>
                <c:pt idx="0">
                  <c:v>41.809999999999995</c:v>
                </c:pt>
                <c:pt idx="1">
                  <c:v>84.252499999999998</c:v>
                </c:pt>
                <c:pt idx="2">
                  <c:v>117.71833333333335</c:v>
                </c:pt>
                <c:pt idx="3">
                  <c:v>149.35750000000004</c:v>
                </c:pt>
                <c:pt idx="4">
                  <c:v>188.74599999999998</c:v>
                </c:pt>
                <c:pt idx="5">
                  <c:v>223.55625000000001</c:v>
                </c:pt>
                <c:pt idx="6">
                  <c:v>289.32499999999999</c:v>
                </c:pt>
                <c:pt idx="7">
                  <c:v>331.19</c:v>
                </c:pt>
                <c:pt idx="8">
                  <c:v>336.45666666666671</c:v>
                </c:pt>
                <c:pt idx="9">
                  <c:v>348.45666666666671</c:v>
                </c:pt>
                <c:pt idx="10">
                  <c:v>348.44666666666672</c:v>
                </c:pt>
                <c:pt idx="11">
                  <c:v>351.30333333333402</c:v>
                </c:pt>
                <c:pt idx="12">
                  <c:v>341.41999999999899</c:v>
                </c:pt>
                <c:pt idx="13">
                  <c:v>347.375</c:v>
                </c:pt>
                <c:pt idx="14">
                  <c:v>351.04333333333432</c:v>
                </c:pt>
              </c:numCache>
            </c:numRef>
          </c:val>
        </c:ser>
        <c:axId val="346788224"/>
        <c:axId val="346790144"/>
      </c:barChart>
      <c:catAx>
        <c:axId val="346788224"/>
        <c:scaling>
          <c:orientation val="minMax"/>
        </c:scaling>
        <c:axPos val="b"/>
        <c:title>
          <c:tx>
            <c:rich>
              <a:bodyPr/>
              <a:lstStyle/>
              <a:p>
                <a:pPr>
                  <a:defRPr/>
                </a:pPr>
                <a:r>
                  <a:rPr lang="en-US" sz="1000" b="0" i="0" baseline="0">
                    <a:latin typeface="+mn-lt"/>
                  </a:rPr>
                  <a:t>Number of Streams/Seeds</a:t>
                </a:r>
                <a:endParaRPr lang="en-US" sz="1000" b="0">
                  <a:latin typeface="+mn-lt"/>
                </a:endParaRPr>
              </a:p>
            </c:rich>
          </c:tx>
        </c:title>
        <c:numFmt formatCode="General" sourceLinked="1"/>
        <c:tickLblPos val="nextTo"/>
        <c:crossAx val="346790144"/>
        <c:crosses val="autoZero"/>
        <c:auto val="1"/>
        <c:lblAlgn val="ctr"/>
        <c:lblOffset val="100"/>
      </c:catAx>
      <c:valAx>
        <c:axId val="346790144"/>
        <c:scaling>
          <c:orientation val="minMax"/>
        </c:scaling>
        <c:axPos val="l"/>
        <c:majorGridlines/>
        <c:numFmt formatCode="0.00" sourceLinked="1"/>
        <c:tickLblPos val="nextTo"/>
        <c:crossAx val="346788224"/>
        <c:crosses val="autoZero"/>
        <c:crossBetween val="between"/>
      </c:valAx>
    </c:plotArea>
    <c:legend>
      <c:legendPos val="r"/>
    </c:legend>
    <c:plotVisOnly val="1"/>
  </c:chart>
  <c:externalData r:id="rId1"/>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547462817147856"/>
          <c:w val="0.68249890638670163"/>
          <c:h val="0.61466025080198305"/>
        </c:manualLayout>
      </c:layout>
      <c:barChart>
        <c:barDir val="col"/>
        <c:grouping val="clustered"/>
        <c:ser>
          <c:idx val="0"/>
          <c:order val="0"/>
          <c:tx>
            <c:strRef>
              <c:f>'GT-04-12-2009-results'!$R$3</c:f>
              <c:strCache>
                <c:ptCount val="1"/>
                <c:pt idx="0">
                  <c:v>Iperf</c:v>
                </c:pt>
              </c:strCache>
            </c:strRef>
          </c:tx>
          <c:cat>
            <c:numRef>
              <c:f>'GT-04-12-2009-results'!$Q$4:$Q$18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'GT-04-12-2009-results'!$R$4:$R$18</c:f>
              <c:numCache>
                <c:formatCode>0.00</c:formatCode>
                <c:ptCount val="15"/>
                <c:pt idx="0">
                  <c:v>10.8</c:v>
                </c:pt>
                <c:pt idx="1">
                  <c:v>20.466666666666669</c:v>
                </c:pt>
                <c:pt idx="2">
                  <c:v>27.7</c:v>
                </c:pt>
                <c:pt idx="3">
                  <c:v>35.700000000000003</c:v>
                </c:pt>
                <c:pt idx="4">
                  <c:v>46.9</c:v>
                </c:pt>
                <c:pt idx="5">
                  <c:v>58</c:v>
                </c:pt>
                <c:pt idx="6">
                  <c:v>79.7</c:v>
                </c:pt>
                <c:pt idx="7">
                  <c:v>96.8</c:v>
                </c:pt>
                <c:pt idx="8">
                  <c:v>107</c:v>
                </c:pt>
                <c:pt idx="9">
                  <c:v>110</c:v>
                </c:pt>
                <c:pt idx="10">
                  <c:v>146</c:v>
                </c:pt>
                <c:pt idx="11">
                  <c:v>163</c:v>
                </c:pt>
                <c:pt idx="12">
                  <c:v>197</c:v>
                </c:pt>
                <c:pt idx="13">
                  <c:v>248</c:v>
                </c:pt>
                <c:pt idx="14">
                  <c:v>250</c:v>
                </c:pt>
              </c:numCache>
            </c:numRef>
          </c:val>
        </c:ser>
        <c:ser>
          <c:idx val="1"/>
          <c:order val="1"/>
          <c:tx>
            <c:strRef>
              <c:f>'GT-04-12-2009-results'!$V$3</c:f>
              <c:strCache>
                <c:ptCount val="1"/>
                <c:pt idx="0">
                  <c:v>GT8</c:v>
                </c:pt>
              </c:strCache>
            </c:strRef>
          </c:tx>
          <c:spPr>
            <a:solidFill>
              <a:srgbClr val="00B050"/>
            </a:solidFill>
          </c:spPr>
          <c:val>
            <c:numRef>
              <c:f>'GT-04-12-2009-results'!$V$4:$V$18</c:f>
              <c:numCache>
                <c:formatCode>0.00</c:formatCode>
                <c:ptCount val="15"/>
                <c:pt idx="0">
                  <c:v>82.964000000000027</c:v>
                </c:pt>
                <c:pt idx="1">
                  <c:v>169.15750000000003</c:v>
                </c:pt>
                <c:pt idx="2">
                  <c:v>197.315</c:v>
                </c:pt>
                <c:pt idx="3">
                  <c:v>262.685</c:v>
                </c:pt>
                <c:pt idx="4">
                  <c:v>284.75</c:v>
                </c:pt>
                <c:pt idx="5">
                  <c:v>314.91333333333336</c:v>
                </c:pt>
                <c:pt idx="6">
                  <c:v>321.17333333333431</c:v>
                </c:pt>
                <c:pt idx="7">
                  <c:v>319.21999999999969</c:v>
                </c:pt>
                <c:pt idx="8">
                  <c:v>324.66250000000002</c:v>
                </c:pt>
                <c:pt idx="9">
                  <c:v>327.65399999999994</c:v>
                </c:pt>
                <c:pt idx="10">
                  <c:v>333.67750000000001</c:v>
                </c:pt>
                <c:pt idx="11">
                  <c:v>327.51750000000004</c:v>
                </c:pt>
                <c:pt idx="12">
                  <c:v>314.91249999999923</c:v>
                </c:pt>
                <c:pt idx="13">
                  <c:v>310.05</c:v>
                </c:pt>
                <c:pt idx="14">
                  <c:v>299.47999999999894</c:v>
                </c:pt>
              </c:numCache>
            </c:numRef>
          </c:val>
        </c:ser>
        <c:ser>
          <c:idx val="2"/>
          <c:order val="2"/>
          <c:tx>
            <c:strRef>
              <c:f>'GT-04-12-2009-results'!$AA$3</c:f>
              <c:strCache>
                <c:ptCount val="1"/>
                <c:pt idx="0">
                  <c:v>GT8-OH</c:v>
                </c:pt>
              </c:strCache>
            </c:strRef>
          </c:tx>
          <c:spPr>
            <a:solidFill>
              <a:srgbClr val="C00000"/>
            </a:solidFill>
          </c:spPr>
          <c:val>
            <c:numRef>
              <c:f>'GT-04-12-2009-results'!$AA$4:$AA$18</c:f>
              <c:numCache>
                <c:formatCode>0.00</c:formatCode>
                <c:ptCount val="15"/>
                <c:pt idx="0">
                  <c:v>84.22</c:v>
                </c:pt>
                <c:pt idx="1">
                  <c:v>172.0625</c:v>
                </c:pt>
                <c:pt idx="2">
                  <c:v>202.7225</c:v>
                </c:pt>
                <c:pt idx="3">
                  <c:v>278.51499999999999</c:v>
                </c:pt>
                <c:pt idx="4">
                  <c:v>302.53000000000003</c:v>
                </c:pt>
                <c:pt idx="5">
                  <c:v>329.7766666666667</c:v>
                </c:pt>
                <c:pt idx="6">
                  <c:v>336.13666666666671</c:v>
                </c:pt>
                <c:pt idx="7">
                  <c:v>335.88666666666671</c:v>
                </c:pt>
                <c:pt idx="8">
                  <c:v>342.53</c:v>
                </c:pt>
                <c:pt idx="9">
                  <c:v>346.964</c:v>
                </c:pt>
                <c:pt idx="10">
                  <c:v>355.44000000000005</c:v>
                </c:pt>
                <c:pt idx="11">
                  <c:v>355.505</c:v>
                </c:pt>
                <c:pt idx="12">
                  <c:v>339.89499999999964</c:v>
                </c:pt>
                <c:pt idx="13">
                  <c:v>339.5</c:v>
                </c:pt>
                <c:pt idx="14">
                  <c:v>334.11666666666702</c:v>
                </c:pt>
              </c:numCache>
            </c:numRef>
          </c:val>
        </c:ser>
        <c:axId val="241699840"/>
        <c:axId val="241710208"/>
      </c:barChart>
      <c:catAx>
        <c:axId val="241699840"/>
        <c:scaling>
          <c:orientation val="minMax"/>
        </c:scaling>
        <c:axPos val="b"/>
        <c:title>
          <c:tx>
            <c:rich>
              <a:bodyPr/>
              <a:lstStyle/>
              <a:p>
                <a:pPr>
                  <a:defRPr/>
                </a:pPr>
                <a:r>
                  <a:rPr lang="en-US" sz="1000" b="0" i="0" baseline="0">
                    <a:latin typeface="+mn-lt"/>
                  </a:rPr>
                  <a:t>Number of Streams/Seeds</a:t>
                </a:r>
                <a:endParaRPr lang="en-US" sz="1000" b="0">
                  <a:latin typeface="+mn-lt"/>
                </a:endParaRPr>
              </a:p>
            </c:rich>
          </c:tx>
        </c:title>
        <c:numFmt formatCode="General" sourceLinked="1"/>
        <c:tickLblPos val="nextTo"/>
        <c:crossAx val="241710208"/>
        <c:crosses val="autoZero"/>
        <c:auto val="1"/>
        <c:lblAlgn val="ctr"/>
        <c:lblOffset val="100"/>
      </c:catAx>
      <c:valAx>
        <c:axId val="241710208"/>
        <c:scaling>
          <c:orientation val="minMax"/>
        </c:scaling>
        <c:axPos val="l"/>
        <c:majorGridlines/>
        <c:numFmt formatCode="0.00" sourceLinked="1"/>
        <c:tickLblPos val="nextTo"/>
        <c:crossAx val="241699840"/>
        <c:crosses val="autoZero"/>
        <c:crossBetween val="between"/>
      </c:valAx>
    </c:plotArea>
    <c:legend>
      <c:legendPos val="r"/>
    </c:legend>
    <c:plotVisOnly val="1"/>
  </c:chart>
  <c:externalData r:id="rId1"/>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547462817147856"/>
          <c:w val="0.68249890638670163"/>
          <c:h val="0.61466025080198305"/>
        </c:manualLayout>
      </c:layout>
      <c:barChart>
        <c:barDir val="col"/>
        <c:grouping val="clustered"/>
        <c:ser>
          <c:idx val="0"/>
          <c:order val="0"/>
          <c:tx>
            <c:strRef>
              <c:f>'GT-04-12-2009-results'!$R$3</c:f>
              <c:strCache>
                <c:ptCount val="1"/>
                <c:pt idx="0">
                  <c:v>Iperf</c:v>
                </c:pt>
              </c:strCache>
            </c:strRef>
          </c:tx>
          <c:cat>
            <c:numRef>
              <c:f>'GT-04-12-2009-results'!$Q$4:$Q$18</c:f>
              <c:numCache>
                <c:formatCode>General</c:formatCode>
                <c:ptCount val="1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numCache>
            </c:numRef>
          </c:cat>
          <c:val>
            <c:numRef>
              <c:f>'GT-04-12-2009-results'!$R$4:$R$18</c:f>
              <c:numCache>
                <c:formatCode>0.00</c:formatCode>
                <c:ptCount val="15"/>
                <c:pt idx="0">
                  <c:v>10.8</c:v>
                </c:pt>
                <c:pt idx="1">
                  <c:v>20.466666666666669</c:v>
                </c:pt>
                <c:pt idx="2">
                  <c:v>27.7</c:v>
                </c:pt>
                <c:pt idx="3">
                  <c:v>35.700000000000003</c:v>
                </c:pt>
                <c:pt idx="4">
                  <c:v>46.9</c:v>
                </c:pt>
                <c:pt idx="5">
                  <c:v>58</c:v>
                </c:pt>
                <c:pt idx="6">
                  <c:v>79.7</c:v>
                </c:pt>
                <c:pt idx="7">
                  <c:v>96.8</c:v>
                </c:pt>
                <c:pt idx="8">
                  <c:v>107</c:v>
                </c:pt>
                <c:pt idx="9">
                  <c:v>110</c:v>
                </c:pt>
                <c:pt idx="10">
                  <c:v>146</c:v>
                </c:pt>
                <c:pt idx="11">
                  <c:v>163</c:v>
                </c:pt>
                <c:pt idx="12">
                  <c:v>197</c:v>
                </c:pt>
                <c:pt idx="13">
                  <c:v>248</c:v>
                </c:pt>
                <c:pt idx="14">
                  <c:v>250</c:v>
                </c:pt>
              </c:numCache>
            </c:numRef>
          </c:val>
        </c:ser>
        <c:ser>
          <c:idx val="1"/>
          <c:order val="1"/>
          <c:tx>
            <c:strRef>
              <c:f>'GT-04-12-2009-results'!$W$3</c:f>
              <c:strCache>
                <c:ptCount val="1"/>
                <c:pt idx="0">
                  <c:v>GT16</c:v>
                </c:pt>
              </c:strCache>
            </c:strRef>
          </c:tx>
          <c:spPr>
            <a:solidFill>
              <a:srgbClr val="00B050"/>
            </a:solidFill>
          </c:spPr>
          <c:val>
            <c:numRef>
              <c:f>'GT-04-12-2009-results'!$W$4:$W$18</c:f>
              <c:numCache>
                <c:formatCode>0.00</c:formatCode>
                <c:ptCount val="15"/>
                <c:pt idx="0">
                  <c:v>143.66</c:v>
                </c:pt>
                <c:pt idx="1">
                  <c:v>281.40999999999963</c:v>
                </c:pt>
                <c:pt idx="2">
                  <c:v>292.28500000000003</c:v>
                </c:pt>
                <c:pt idx="3">
                  <c:v>322.34749999999997</c:v>
                </c:pt>
                <c:pt idx="4">
                  <c:v>322.36000000000007</c:v>
                </c:pt>
                <c:pt idx="5">
                  <c:v>332.26</c:v>
                </c:pt>
                <c:pt idx="6">
                  <c:v>329.13599999999963</c:v>
                </c:pt>
                <c:pt idx="7">
                  <c:v>322.97333333333336</c:v>
                </c:pt>
                <c:pt idx="8">
                  <c:v>313.07799999999969</c:v>
                </c:pt>
                <c:pt idx="9">
                  <c:v>309.0625</c:v>
                </c:pt>
                <c:pt idx="10">
                  <c:v>290.79666666666674</c:v>
                </c:pt>
                <c:pt idx="11">
                  <c:v>287.89</c:v>
                </c:pt>
                <c:pt idx="12">
                  <c:v>281.37</c:v>
                </c:pt>
                <c:pt idx="13">
                  <c:v>265.2475</c:v>
                </c:pt>
                <c:pt idx="14">
                  <c:v>257.61333333333408</c:v>
                </c:pt>
              </c:numCache>
            </c:numRef>
          </c:val>
        </c:ser>
        <c:ser>
          <c:idx val="2"/>
          <c:order val="2"/>
          <c:tx>
            <c:strRef>
              <c:f>'GT-04-12-2009-results'!$AB$3</c:f>
              <c:strCache>
                <c:ptCount val="1"/>
                <c:pt idx="0">
                  <c:v>GT16-OH</c:v>
                </c:pt>
              </c:strCache>
            </c:strRef>
          </c:tx>
          <c:spPr>
            <a:solidFill>
              <a:srgbClr val="C00000"/>
            </a:solidFill>
          </c:spPr>
          <c:val>
            <c:numRef>
              <c:f>'GT-04-12-2009-results'!$AB$4:$AB$18</c:f>
              <c:numCache>
                <c:formatCode>0.00</c:formatCode>
                <c:ptCount val="15"/>
                <c:pt idx="0">
                  <c:v>146.49250000000001</c:v>
                </c:pt>
                <c:pt idx="1">
                  <c:v>299.72000000000003</c:v>
                </c:pt>
                <c:pt idx="2">
                  <c:v>314.82250000000005</c:v>
                </c:pt>
                <c:pt idx="3">
                  <c:v>340.30500000000001</c:v>
                </c:pt>
                <c:pt idx="4">
                  <c:v>341.90000000000003</c:v>
                </c:pt>
                <c:pt idx="5">
                  <c:v>353.23200000000003</c:v>
                </c:pt>
                <c:pt idx="6">
                  <c:v>352.59599999999864</c:v>
                </c:pt>
                <c:pt idx="7">
                  <c:v>348.82333333333332</c:v>
                </c:pt>
                <c:pt idx="8">
                  <c:v>338.56799999999993</c:v>
                </c:pt>
                <c:pt idx="9">
                  <c:v>335.7</c:v>
                </c:pt>
                <c:pt idx="10">
                  <c:v>314.2766666666667</c:v>
                </c:pt>
                <c:pt idx="11">
                  <c:v>315.8175</c:v>
                </c:pt>
                <c:pt idx="12">
                  <c:v>307.33000000000004</c:v>
                </c:pt>
                <c:pt idx="13">
                  <c:v>290.57499999999999</c:v>
                </c:pt>
                <c:pt idx="14">
                  <c:v>284.64000000000038</c:v>
                </c:pt>
              </c:numCache>
            </c:numRef>
          </c:val>
        </c:ser>
        <c:axId val="241735552"/>
        <c:axId val="241741824"/>
      </c:barChart>
      <c:catAx>
        <c:axId val="241735552"/>
        <c:scaling>
          <c:orientation val="minMax"/>
        </c:scaling>
        <c:axPos val="b"/>
        <c:title>
          <c:tx>
            <c:rich>
              <a:bodyPr/>
              <a:lstStyle/>
              <a:p>
                <a:pPr>
                  <a:defRPr/>
                </a:pPr>
                <a:r>
                  <a:rPr lang="en-US" sz="1000" b="0" i="0" baseline="0">
                    <a:latin typeface="+mn-lt"/>
                  </a:rPr>
                  <a:t>Number of Streams/Seeds</a:t>
                </a:r>
                <a:endParaRPr lang="en-US" sz="1000" b="0">
                  <a:latin typeface="+mn-lt"/>
                </a:endParaRPr>
              </a:p>
            </c:rich>
          </c:tx>
        </c:title>
        <c:numFmt formatCode="General" sourceLinked="1"/>
        <c:tickLblPos val="nextTo"/>
        <c:crossAx val="241741824"/>
        <c:crosses val="autoZero"/>
        <c:auto val="1"/>
        <c:lblAlgn val="ctr"/>
        <c:lblOffset val="100"/>
      </c:catAx>
      <c:valAx>
        <c:axId val="241741824"/>
        <c:scaling>
          <c:orientation val="minMax"/>
        </c:scaling>
        <c:axPos val="l"/>
        <c:majorGridlines/>
        <c:numFmt formatCode="0.00" sourceLinked="1"/>
        <c:tickLblPos val="nextTo"/>
        <c:crossAx val="241735552"/>
        <c:crosses val="autoZero"/>
        <c:crossBetween val="between"/>
      </c:valAx>
    </c:plotArea>
    <c:legend>
      <c:legendPos val="r"/>
    </c:legend>
    <c:plotVisOnly val="1"/>
  </c:chart>
  <c:externalData r:id="rId1"/>
  <c:userShapes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7.9197600299962534E-2"/>
          <c:y val="9.2053159647133634E-2"/>
          <c:w val="0.89290840189360299"/>
          <c:h val="0.6980494049857896"/>
        </c:manualLayout>
      </c:layout>
      <c:lineChart>
        <c:grouping val="standard"/>
        <c:ser>
          <c:idx val="0"/>
          <c:order val="0"/>
          <c:tx>
            <c:strRef>
              <c:f>Sheet1!$K$2</c:f>
              <c:strCache>
                <c:ptCount val="1"/>
                <c:pt idx="0">
                  <c:v>Iperf</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Sheet1!$K$3:$K$9</c:f>
              <c:numCache>
                <c:formatCode>0.00</c:formatCode>
                <c:ptCount val="7"/>
                <c:pt idx="0">
                  <c:v>810</c:v>
                </c:pt>
                <c:pt idx="1">
                  <c:v>857</c:v>
                </c:pt>
                <c:pt idx="2">
                  <c:v>885</c:v>
                </c:pt>
                <c:pt idx="3">
                  <c:v>884</c:v>
                </c:pt>
                <c:pt idx="4">
                  <c:v>883</c:v>
                </c:pt>
                <c:pt idx="5">
                  <c:v>866</c:v>
                </c:pt>
                <c:pt idx="6">
                  <c:v>866</c:v>
                </c:pt>
              </c:numCache>
            </c:numRef>
          </c:val>
        </c:ser>
        <c:ser>
          <c:idx val="1"/>
          <c:order val="1"/>
          <c:tx>
            <c:strRef>
              <c:f>Sheet1!$L$2</c:f>
              <c:strCache>
                <c:ptCount val="1"/>
                <c:pt idx="0">
                  <c:v>GT1</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Sheet1!$L$3:$L$9</c:f>
              <c:numCache>
                <c:formatCode>0.00</c:formatCode>
                <c:ptCount val="7"/>
                <c:pt idx="0">
                  <c:v>72.06</c:v>
                </c:pt>
                <c:pt idx="1">
                  <c:v>163.32666666666668</c:v>
                </c:pt>
                <c:pt idx="2">
                  <c:v>289.41999999999899</c:v>
                </c:pt>
                <c:pt idx="3">
                  <c:v>705.35333333333335</c:v>
                </c:pt>
                <c:pt idx="4">
                  <c:v>743.22333333333791</c:v>
                </c:pt>
                <c:pt idx="5">
                  <c:v>850.73666666666804</c:v>
                </c:pt>
                <c:pt idx="6">
                  <c:v>1319.3133333333242</c:v>
                </c:pt>
              </c:numCache>
            </c:numRef>
          </c:val>
        </c:ser>
        <c:ser>
          <c:idx val="2"/>
          <c:order val="2"/>
          <c:tx>
            <c:strRef>
              <c:f>Sheet1!$M$2</c:f>
              <c:strCache>
                <c:ptCount val="1"/>
                <c:pt idx="0">
                  <c:v>GT2</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Sheet1!$M$3:$M$9</c:f>
              <c:numCache>
                <c:formatCode>0.00</c:formatCode>
                <c:ptCount val="7"/>
                <c:pt idx="0">
                  <c:v>111.85499999999999</c:v>
                </c:pt>
                <c:pt idx="1">
                  <c:v>191.81600000000003</c:v>
                </c:pt>
                <c:pt idx="2">
                  <c:v>337.95499999999993</c:v>
                </c:pt>
                <c:pt idx="3">
                  <c:v>624.71666666666852</c:v>
                </c:pt>
                <c:pt idx="4">
                  <c:v>641.54666666666662</c:v>
                </c:pt>
                <c:pt idx="5">
                  <c:v>833.31999999999948</c:v>
                </c:pt>
                <c:pt idx="6">
                  <c:v>1265.583333333323</c:v>
                </c:pt>
              </c:numCache>
            </c:numRef>
          </c:val>
        </c:ser>
        <c:ser>
          <c:idx val="3"/>
          <c:order val="3"/>
          <c:tx>
            <c:strRef>
              <c:f>Sheet1!$N$2</c:f>
              <c:strCache>
                <c:ptCount val="1"/>
                <c:pt idx="0">
                  <c:v>GT4</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Sheet1!$N$3:$N$9</c:f>
              <c:numCache>
                <c:formatCode>0.00</c:formatCode>
                <c:ptCount val="7"/>
                <c:pt idx="0">
                  <c:v>149.72666666666655</c:v>
                </c:pt>
                <c:pt idx="1">
                  <c:v>223.33</c:v>
                </c:pt>
                <c:pt idx="2">
                  <c:v>405.18</c:v>
                </c:pt>
                <c:pt idx="3">
                  <c:v>595.97749999999996</c:v>
                </c:pt>
                <c:pt idx="4">
                  <c:v>801.78666666667073</c:v>
                </c:pt>
                <c:pt idx="5">
                  <c:v>919.80749999999796</c:v>
                </c:pt>
                <c:pt idx="6">
                  <c:v>1492.8100000000002</c:v>
                </c:pt>
              </c:numCache>
            </c:numRef>
          </c:val>
        </c:ser>
        <c:ser>
          <c:idx val="4"/>
          <c:order val="4"/>
          <c:tx>
            <c:strRef>
              <c:f>Sheet1!$O$2</c:f>
              <c:strCache>
                <c:ptCount val="1"/>
                <c:pt idx="0">
                  <c:v>GT8</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Sheet1!$O$3:$O$9</c:f>
              <c:numCache>
                <c:formatCode>0.00</c:formatCode>
                <c:ptCount val="7"/>
                <c:pt idx="0">
                  <c:v>159.15333333333407</c:v>
                </c:pt>
                <c:pt idx="1">
                  <c:v>243.64</c:v>
                </c:pt>
                <c:pt idx="2">
                  <c:v>360.46499999999969</c:v>
                </c:pt>
                <c:pt idx="3">
                  <c:v>594.16</c:v>
                </c:pt>
                <c:pt idx="4">
                  <c:v>851.62333333333731</c:v>
                </c:pt>
                <c:pt idx="5">
                  <c:v>1102.6633333333209</c:v>
                </c:pt>
                <c:pt idx="6">
                  <c:v>1381.7366666666749</c:v>
                </c:pt>
              </c:numCache>
            </c:numRef>
          </c:val>
        </c:ser>
        <c:ser>
          <c:idx val="5"/>
          <c:order val="5"/>
          <c:tx>
            <c:strRef>
              <c:f>Sheet1!$P$2</c:f>
              <c:strCache>
                <c:ptCount val="1"/>
                <c:pt idx="0">
                  <c:v>GT16</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Sheet1!$P$3:$P$9</c:f>
              <c:numCache>
                <c:formatCode>0.00</c:formatCode>
                <c:ptCount val="7"/>
                <c:pt idx="0">
                  <c:v>138.13</c:v>
                </c:pt>
                <c:pt idx="1">
                  <c:v>236.91200000000001</c:v>
                </c:pt>
                <c:pt idx="2">
                  <c:v>382.67750000000001</c:v>
                </c:pt>
                <c:pt idx="3">
                  <c:v>662.55333333333351</c:v>
                </c:pt>
                <c:pt idx="4">
                  <c:v>749.14</c:v>
                </c:pt>
                <c:pt idx="5">
                  <c:v>1028.6433333333216</c:v>
                </c:pt>
                <c:pt idx="6">
                  <c:v>1094.8699999999999</c:v>
                </c:pt>
              </c:numCache>
            </c:numRef>
          </c:val>
        </c:ser>
        <c:ser>
          <c:idx val="6"/>
          <c:order val="6"/>
          <c:tx>
            <c:strRef>
              <c:f>Sheet1!$Q$2</c:f>
              <c:strCache>
                <c:ptCount val="1"/>
                <c:pt idx="0">
                  <c:v>GT1-R</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Sheet1!$Q$3:$Q$9</c:f>
              <c:numCache>
                <c:formatCode>0.00</c:formatCode>
                <c:ptCount val="7"/>
                <c:pt idx="0">
                  <c:v>72.100000000000009</c:v>
                </c:pt>
                <c:pt idx="1">
                  <c:v>126.13333333333294</c:v>
                </c:pt>
                <c:pt idx="2">
                  <c:v>217.27333333333331</c:v>
                </c:pt>
                <c:pt idx="3">
                  <c:v>258.20666666666671</c:v>
                </c:pt>
                <c:pt idx="4">
                  <c:v>299.14666666666778</c:v>
                </c:pt>
                <c:pt idx="5">
                  <c:v>304.57333333333332</c:v>
                </c:pt>
                <c:pt idx="6">
                  <c:v>296.78000000000003</c:v>
                </c:pt>
              </c:numCache>
            </c:numRef>
          </c:val>
        </c:ser>
        <c:ser>
          <c:idx val="7"/>
          <c:order val="7"/>
          <c:tx>
            <c:strRef>
              <c:f>Sheet1!$R$2</c:f>
              <c:strCache>
                <c:ptCount val="1"/>
                <c:pt idx="0">
                  <c:v>GT2-R</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Sheet1!$R$3:$R$9</c:f>
              <c:numCache>
                <c:formatCode>0.00</c:formatCode>
                <c:ptCount val="7"/>
                <c:pt idx="0">
                  <c:v>112.26750000000038</c:v>
                </c:pt>
                <c:pt idx="1">
                  <c:v>175.108</c:v>
                </c:pt>
                <c:pt idx="2">
                  <c:v>221.58750000000003</c:v>
                </c:pt>
                <c:pt idx="3">
                  <c:v>274.75666666666672</c:v>
                </c:pt>
                <c:pt idx="4">
                  <c:v>283.55666666666701</c:v>
                </c:pt>
                <c:pt idx="5">
                  <c:v>281.68</c:v>
                </c:pt>
                <c:pt idx="6">
                  <c:v>259.99333333333334</c:v>
                </c:pt>
              </c:numCache>
            </c:numRef>
          </c:val>
        </c:ser>
        <c:ser>
          <c:idx val="8"/>
          <c:order val="8"/>
          <c:tx>
            <c:strRef>
              <c:f>Sheet1!$S$2</c:f>
              <c:strCache>
                <c:ptCount val="1"/>
                <c:pt idx="0">
                  <c:v>GT4-R</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Sheet1!$S$3:$S$9</c:f>
              <c:numCache>
                <c:formatCode>0.00</c:formatCode>
                <c:ptCount val="7"/>
                <c:pt idx="0">
                  <c:v>155.84</c:v>
                </c:pt>
                <c:pt idx="1">
                  <c:v>215.71666666666562</c:v>
                </c:pt>
                <c:pt idx="2">
                  <c:v>255.94</c:v>
                </c:pt>
                <c:pt idx="3">
                  <c:v>250.04250000000002</c:v>
                </c:pt>
                <c:pt idx="4">
                  <c:v>204.60000000000002</c:v>
                </c:pt>
                <c:pt idx="5">
                  <c:v>247.04749999999999</c:v>
                </c:pt>
                <c:pt idx="6">
                  <c:v>240.28</c:v>
                </c:pt>
              </c:numCache>
            </c:numRef>
          </c:val>
        </c:ser>
        <c:ser>
          <c:idx val="9"/>
          <c:order val="9"/>
          <c:tx>
            <c:strRef>
              <c:f>Sheet1!$T$2</c:f>
              <c:strCache>
                <c:ptCount val="1"/>
                <c:pt idx="0">
                  <c:v>GT8-R</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Sheet1!$T$3:$T$9</c:f>
              <c:numCache>
                <c:formatCode>0.00</c:formatCode>
                <c:ptCount val="7"/>
                <c:pt idx="0">
                  <c:v>171.91</c:v>
                </c:pt>
                <c:pt idx="1">
                  <c:v>229.23000000000002</c:v>
                </c:pt>
                <c:pt idx="2">
                  <c:v>219.7525</c:v>
                </c:pt>
                <c:pt idx="3">
                  <c:v>248.73666666666591</c:v>
                </c:pt>
                <c:pt idx="4">
                  <c:v>233.83</c:v>
                </c:pt>
                <c:pt idx="5">
                  <c:v>215.66</c:v>
                </c:pt>
                <c:pt idx="6">
                  <c:v>213.12</c:v>
                </c:pt>
              </c:numCache>
            </c:numRef>
          </c:val>
        </c:ser>
        <c:ser>
          <c:idx val="10"/>
          <c:order val="10"/>
          <c:tx>
            <c:strRef>
              <c:f>Sheet1!$U$2</c:f>
              <c:strCache>
                <c:ptCount val="1"/>
                <c:pt idx="0">
                  <c:v>GT16-R</c:v>
                </c:pt>
              </c:strCache>
            </c:strRef>
          </c:tx>
          <c:cat>
            <c:numRef>
              <c:f>Sheet1!$J$3:$J$9</c:f>
              <c:numCache>
                <c:formatCode>General</c:formatCode>
                <c:ptCount val="7"/>
                <c:pt idx="0">
                  <c:v>1</c:v>
                </c:pt>
                <c:pt idx="1">
                  <c:v>2</c:v>
                </c:pt>
                <c:pt idx="2">
                  <c:v>4</c:v>
                </c:pt>
                <c:pt idx="3">
                  <c:v>8</c:v>
                </c:pt>
                <c:pt idx="4">
                  <c:v>12</c:v>
                </c:pt>
                <c:pt idx="5">
                  <c:v>16</c:v>
                </c:pt>
                <c:pt idx="6">
                  <c:v>20</c:v>
                </c:pt>
              </c:numCache>
            </c:numRef>
          </c:cat>
          <c:val>
            <c:numRef>
              <c:f>Sheet1!$U$3:$U$9</c:f>
              <c:numCache>
                <c:formatCode>0.00</c:formatCode>
                <c:ptCount val="7"/>
                <c:pt idx="0">
                  <c:v>147.6575</c:v>
                </c:pt>
                <c:pt idx="1">
                  <c:v>212.36800000000079</c:v>
                </c:pt>
                <c:pt idx="2">
                  <c:v>234.655</c:v>
                </c:pt>
                <c:pt idx="3">
                  <c:v>184.71333333333337</c:v>
                </c:pt>
                <c:pt idx="4">
                  <c:v>121.29</c:v>
                </c:pt>
                <c:pt idx="5">
                  <c:v>157.50666666666658</c:v>
                </c:pt>
                <c:pt idx="6">
                  <c:v>110.24000000000002</c:v>
                </c:pt>
              </c:numCache>
            </c:numRef>
          </c:val>
        </c:ser>
        <c:marker val="1"/>
        <c:axId val="348179456"/>
        <c:axId val="348185344"/>
      </c:lineChart>
      <c:catAx>
        <c:axId val="348179456"/>
        <c:scaling>
          <c:orientation val="minMax"/>
        </c:scaling>
        <c:axPos val="b"/>
        <c:numFmt formatCode="General" sourceLinked="1"/>
        <c:tickLblPos val="nextTo"/>
        <c:crossAx val="348185344"/>
        <c:crosses val="autoZero"/>
        <c:auto val="1"/>
        <c:lblAlgn val="ctr"/>
        <c:lblOffset val="100"/>
      </c:catAx>
      <c:valAx>
        <c:axId val="348185344"/>
        <c:scaling>
          <c:orientation val="minMax"/>
        </c:scaling>
        <c:axPos val="l"/>
        <c:majorGridlines/>
        <c:numFmt formatCode="0.00" sourceLinked="1"/>
        <c:tickLblPos val="nextTo"/>
        <c:crossAx val="348179456"/>
        <c:crosses val="autoZero"/>
        <c:crossBetween val="between"/>
      </c:valAx>
    </c:plotArea>
    <c:legend>
      <c:legendPos val="b"/>
      <c:layout>
        <c:manualLayout>
          <c:xMode val="edge"/>
          <c:yMode val="edge"/>
          <c:x val="0"/>
          <c:y val="0.85944350671653291"/>
          <c:w val="1"/>
          <c:h val="0.14055649328346806"/>
        </c:manualLayout>
      </c:layout>
    </c:legend>
    <c:plotVisOnly val="1"/>
  </c:chart>
  <c:externalData r:id="rId1"/>
  <c:userShapes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0917084595194909"/>
          <c:y val="9.3341146310199727E-2"/>
          <c:w val="0.79274702200686464"/>
          <c:h val="0.67260965635110748"/>
        </c:manualLayout>
      </c:layout>
      <c:lineChart>
        <c:grouping val="standard"/>
        <c:ser>
          <c:idx val="0"/>
          <c:order val="0"/>
          <c:tx>
            <c:strRef>
              <c:f>'GT-Multi-Node-All-results-serve'!$I$3</c:f>
              <c:strCache>
                <c:ptCount val="1"/>
                <c:pt idx="0">
                  <c:v>Iperf</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'GT-Multi-Node-All-results-serve'!$I$4:$I$10</c:f>
              <c:numCache>
                <c:formatCode>0.00</c:formatCode>
                <c:ptCount val="7"/>
                <c:pt idx="0">
                  <c:v>10.8</c:v>
                </c:pt>
                <c:pt idx="1">
                  <c:v>20.466666666666669</c:v>
                </c:pt>
                <c:pt idx="2">
                  <c:v>35.700000000000003</c:v>
                </c:pt>
                <c:pt idx="3">
                  <c:v>79.7</c:v>
                </c:pt>
                <c:pt idx="4">
                  <c:v>107</c:v>
                </c:pt>
                <c:pt idx="5">
                  <c:v>146</c:v>
                </c:pt>
                <c:pt idx="6">
                  <c:v>163</c:v>
                </c:pt>
              </c:numCache>
            </c:numRef>
          </c:val>
        </c:ser>
        <c:ser>
          <c:idx val="1"/>
          <c:order val="1"/>
          <c:tx>
            <c:strRef>
              <c:f>'GT-Multi-Node-All-results-serve'!$J$3</c:f>
              <c:strCache>
                <c:ptCount val="1"/>
                <c:pt idx="0">
                  <c:v>GT1</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'GT-Multi-Node-All-results-serve'!$J$4:$J$10</c:f>
              <c:numCache>
                <c:formatCode>0.00</c:formatCode>
                <c:ptCount val="7"/>
                <c:pt idx="0">
                  <c:v>9.7366666666666664</c:v>
                </c:pt>
                <c:pt idx="1">
                  <c:v>31.057500000000001</c:v>
                </c:pt>
                <c:pt idx="2">
                  <c:v>106.89666666666666</c:v>
                </c:pt>
                <c:pt idx="3">
                  <c:v>197.77333333333334</c:v>
                </c:pt>
                <c:pt idx="4">
                  <c:v>367.9666666666667</c:v>
                </c:pt>
                <c:pt idx="5">
                  <c:v>693.8133333333335</c:v>
                </c:pt>
                <c:pt idx="6">
                  <c:v>1042.47</c:v>
                </c:pt>
              </c:numCache>
            </c:numRef>
          </c:val>
        </c:ser>
        <c:ser>
          <c:idx val="2"/>
          <c:order val="2"/>
          <c:tx>
            <c:strRef>
              <c:f>'GT-Multi-Node-All-results-serve'!$K$3</c:f>
              <c:strCache>
                <c:ptCount val="1"/>
                <c:pt idx="0">
                  <c:v>GT2</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'GT-Multi-Node-All-results-serve'!$K$4:$K$10</c:f>
              <c:numCache>
                <c:formatCode>0.00</c:formatCode>
                <c:ptCount val="7"/>
                <c:pt idx="0">
                  <c:v>17.74333333333308</c:v>
                </c:pt>
                <c:pt idx="1">
                  <c:v>56.550000000000004</c:v>
                </c:pt>
                <c:pt idx="2">
                  <c:v>123.07249999999998</c:v>
                </c:pt>
                <c:pt idx="3">
                  <c:v>264.49666666666667</c:v>
                </c:pt>
                <c:pt idx="4">
                  <c:v>421.04666666666702</c:v>
                </c:pt>
                <c:pt idx="5">
                  <c:v>1080.0333333333247</c:v>
                </c:pt>
                <c:pt idx="6">
                  <c:v>1338.32</c:v>
                </c:pt>
              </c:numCache>
            </c:numRef>
          </c:val>
        </c:ser>
        <c:ser>
          <c:idx val="3"/>
          <c:order val="3"/>
          <c:tx>
            <c:strRef>
              <c:f>'GT-Multi-Node-All-results-serve'!$L$3</c:f>
              <c:strCache>
                <c:ptCount val="1"/>
                <c:pt idx="0">
                  <c:v>GT4</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'GT-Multi-Node-All-results-serve'!$L$4:$L$10</c:f>
              <c:numCache>
                <c:formatCode>0.00</c:formatCode>
                <c:ptCount val="7"/>
                <c:pt idx="0">
                  <c:v>72.048000000000002</c:v>
                </c:pt>
                <c:pt idx="1">
                  <c:v>87.616</c:v>
                </c:pt>
                <c:pt idx="2">
                  <c:v>199.28625</c:v>
                </c:pt>
                <c:pt idx="3">
                  <c:v>526.76249999999948</c:v>
                </c:pt>
                <c:pt idx="4">
                  <c:v>1050.886</c:v>
                </c:pt>
                <c:pt idx="5">
                  <c:v>1118.5233333333247</c:v>
                </c:pt>
                <c:pt idx="6">
                  <c:v>1778.6333333333221</c:v>
                </c:pt>
              </c:numCache>
            </c:numRef>
          </c:val>
        </c:ser>
        <c:ser>
          <c:idx val="4"/>
          <c:order val="4"/>
          <c:tx>
            <c:strRef>
              <c:f>'GT-Multi-Node-All-results-serve'!$M$3</c:f>
              <c:strCache>
                <c:ptCount val="1"/>
                <c:pt idx="0">
                  <c:v>GT8</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'GT-Multi-Node-All-results-serve'!$M$4:$M$10</c:f>
              <c:numCache>
                <c:formatCode>0.00</c:formatCode>
                <c:ptCount val="7"/>
                <c:pt idx="0">
                  <c:v>68.669999999999987</c:v>
                </c:pt>
                <c:pt idx="1">
                  <c:v>152.57499999999999</c:v>
                </c:pt>
                <c:pt idx="2">
                  <c:v>292.35666666666702</c:v>
                </c:pt>
                <c:pt idx="3">
                  <c:v>751.42333333333352</c:v>
                </c:pt>
                <c:pt idx="4">
                  <c:v>916.72666666666805</c:v>
                </c:pt>
                <c:pt idx="5">
                  <c:v>1293.8116666666667</c:v>
                </c:pt>
                <c:pt idx="6">
                  <c:v>1752.2266666666753</c:v>
                </c:pt>
              </c:numCache>
            </c:numRef>
          </c:val>
        </c:ser>
        <c:ser>
          <c:idx val="5"/>
          <c:order val="5"/>
          <c:tx>
            <c:strRef>
              <c:f>'GT-Multi-Node-All-results-serve'!$N$3</c:f>
              <c:strCache>
                <c:ptCount val="1"/>
                <c:pt idx="0">
                  <c:v>GT16</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'GT-Multi-Node-All-results-serve'!$N$4:$N$10</c:f>
              <c:numCache>
                <c:formatCode>0.00</c:formatCode>
                <c:ptCount val="7"/>
                <c:pt idx="0">
                  <c:v>127.07333333333291</c:v>
                </c:pt>
                <c:pt idx="1">
                  <c:v>248.44666666666652</c:v>
                </c:pt>
                <c:pt idx="2">
                  <c:v>413.68666666666672</c:v>
                </c:pt>
                <c:pt idx="3">
                  <c:v>731.92666666666662</c:v>
                </c:pt>
                <c:pt idx="4">
                  <c:v>1214.0425</c:v>
                </c:pt>
                <c:pt idx="5">
                  <c:v>1194.8799999999999</c:v>
                </c:pt>
                <c:pt idx="6">
                  <c:v>1043.4524999999999</c:v>
                </c:pt>
              </c:numCache>
            </c:numRef>
          </c:val>
        </c:ser>
        <c:ser>
          <c:idx val="6"/>
          <c:order val="6"/>
          <c:tx>
            <c:strRef>
              <c:f>'GT-Multi-Node-All-results-serve'!$O$3</c:f>
              <c:strCache>
                <c:ptCount val="1"/>
                <c:pt idx="0">
                  <c:v>GT1-R</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'GT-Multi-Node-All-results-serve'!$O$4:$O$10</c:f>
              <c:numCache>
                <c:formatCode>0.00</c:formatCode>
                <c:ptCount val="7"/>
                <c:pt idx="0">
                  <c:v>9.7399999999999984</c:v>
                </c:pt>
                <c:pt idx="1">
                  <c:v>17.415000000000003</c:v>
                </c:pt>
                <c:pt idx="2">
                  <c:v>27.52</c:v>
                </c:pt>
                <c:pt idx="3">
                  <c:v>26.130000000000031</c:v>
                </c:pt>
                <c:pt idx="4">
                  <c:v>33.473333333333336</c:v>
                </c:pt>
                <c:pt idx="5">
                  <c:v>44.463333333333331</c:v>
                </c:pt>
                <c:pt idx="6">
                  <c:v>53.925000000000011</c:v>
                </c:pt>
              </c:numCache>
            </c:numRef>
          </c:val>
        </c:ser>
        <c:ser>
          <c:idx val="7"/>
          <c:order val="7"/>
          <c:tx>
            <c:strRef>
              <c:f>'GT-Multi-Node-All-results-serve'!$P$3</c:f>
              <c:strCache>
                <c:ptCount val="1"/>
                <c:pt idx="0">
                  <c:v>GT2-R</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'GT-Multi-Node-All-results-serve'!$P$4:$P$10</c:f>
              <c:numCache>
                <c:formatCode>0.00</c:formatCode>
                <c:ptCount val="7"/>
                <c:pt idx="0">
                  <c:v>17.82</c:v>
                </c:pt>
                <c:pt idx="1">
                  <c:v>28.99333333333308</c:v>
                </c:pt>
                <c:pt idx="2">
                  <c:v>32.357499999999995</c:v>
                </c:pt>
                <c:pt idx="3">
                  <c:v>36.75</c:v>
                </c:pt>
                <c:pt idx="4">
                  <c:v>41.33</c:v>
                </c:pt>
                <c:pt idx="5">
                  <c:v>72.46333333333331</c:v>
                </c:pt>
                <c:pt idx="6">
                  <c:v>73.239999999999995</c:v>
                </c:pt>
              </c:numCache>
            </c:numRef>
          </c:val>
        </c:ser>
        <c:ser>
          <c:idx val="8"/>
          <c:order val="8"/>
          <c:tx>
            <c:strRef>
              <c:f>'GT-Multi-Node-All-results-serve'!$Q$3</c:f>
              <c:strCache>
                <c:ptCount val="1"/>
                <c:pt idx="0">
                  <c:v>GT4-R</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'GT-Multi-Node-All-results-serve'!$Q$4:$Q$10</c:f>
              <c:numCache>
                <c:formatCode>0.00</c:formatCode>
                <c:ptCount val="7"/>
                <c:pt idx="0">
                  <c:v>39.746000000000002</c:v>
                </c:pt>
                <c:pt idx="1">
                  <c:v>53.455999999999996</c:v>
                </c:pt>
                <c:pt idx="2">
                  <c:v>61.692500000000237</c:v>
                </c:pt>
                <c:pt idx="3">
                  <c:v>95.580000000000013</c:v>
                </c:pt>
                <c:pt idx="4">
                  <c:v>128.47999999999999</c:v>
                </c:pt>
                <c:pt idx="5">
                  <c:v>125.2488888888885</c:v>
                </c:pt>
                <c:pt idx="6">
                  <c:v>121.85666666666667</c:v>
                </c:pt>
              </c:numCache>
            </c:numRef>
          </c:val>
        </c:ser>
        <c:ser>
          <c:idx val="9"/>
          <c:order val="9"/>
          <c:tx>
            <c:strRef>
              <c:f>'GT-Multi-Node-All-results-serve'!$R$3</c:f>
              <c:strCache>
                <c:ptCount val="1"/>
                <c:pt idx="0">
                  <c:v>GT8-R</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'GT-Multi-Node-All-results-serve'!$R$4:$R$10</c:f>
              <c:numCache>
                <c:formatCode>0.00</c:formatCode>
                <c:ptCount val="7"/>
                <c:pt idx="0">
                  <c:v>69.253333333333288</c:v>
                </c:pt>
                <c:pt idx="1">
                  <c:v>131.02500000000001</c:v>
                </c:pt>
                <c:pt idx="2">
                  <c:v>183.52999999999997</c:v>
                </c:pt>
                <c:pt idx="3">
                  <c:v>153.39333333333417</c:v>
                </c:pt>
                <c:pt idx="4">
                  <c:v>148.99</c:v>
                </c:pt>
                <c:pt idx="5">
                  <c:v>136.2033333333334</c:v>
                </c:pt>
                <c:pt idx="6">
                  <c:v>142</c:v>
                </c:pt>
              </c:numCache>
            </c:numRef>
          </c:val>
        </c:ser>
        <c:ser>
          <c:idx val="10"/>
          <c:order val="10"/>
          <c:tx>
            <c:strRef>
              <c:f>'GT-Multi-Node-All-results-serve'!$S$3</c:f>
              <c:strCache>
                <c:ptCount val="1"/>
                <c:pt idx="0">
                  <c:v>GT16-R</c:v>
                </c:pt>
              </c:strCache>
            </c:strRef>
          </c:tx>
          <c:cat>
            <c:numRef>
              <c:f>'GT-Multi-Node-All-results-serve'!$H$4:$H$10</c:f>
              <c:numCache>
                <c:formatCode>General</c:formatCode>
                <c:ptCount val="7"/>
                <c:pt idx="0">
                  <c:v>1</c:v>
                </c:pt>
                <c:pt idx="1">
                  <c:v>2</c:v>
                </c:pt>
                <c:pt idx="2">
                  <c:v>4</c:v>
                </c:pt>
                <c:pt idx="3">
                  <c:v>8</c:v>
                </c:pt>
                <c:pt idx="4">
                  <c:v>12</c:v>
                </c:pt>
                <c:pt idx="5">
                  <c:v>16</c:v>
                </c:pt>
                <c:pt idx="6">
                  <c:v>20</c:v>
                </c:pt>
              </c:numCache>
            </c:numRef>
          </c:cat>
          <c:val>
            <c:numRef>
              <c:f>'GT-Multi-Node-All-results-serve'!$S$4:$S$10</c:f>
              <c:numCache>
                <c:formatCode>0.00</c:formatCode>
                <c:ptCount val="7"/>
                <c:pt idx="0">
                  <c:v>129.73999999999998</c:v>
                </c:pt>
                <c:pt idx="1">
                  <c:v>182.13666666666612</c:v>
                </c:pt>
                <c:pt idx="2">
                  <c:v>197.51</c:v>
                </c:pt>
                <c:pt idx="3">
                  <c:v>217.84333333333367</c:v>
                </c:pt>
                <c:pt idx="4">
                  <c:v>164.1875</c:v>
                </c:pt>
                <c:pt idx="5">
                  <c:v>142.90166666666659</c:v>
                </c:pt>
                <c:pt idx="6">
                  <c:v>71.862499999999983</c:v>
                </c:pt>
              </c:numCache>
            </c:numRef>
          </c:val>
        </c:ser>
        <c:marker val="1"/>
        <c:axId val="347890432"/>
        <c:axId val="347891968"/>
      </c:lineChart>
      <c:catAx>
        <c:axId val="347890432"/>
        <c:scaling>
          <c:orientation val="minMax"/>
        </c:scaling>
        <c:axPos val="b"/>
        <c:numFmt formatCode="General" sourceLinked="1"/>
        <c:tickLblPos val="nextTo"/>
        <c:crossAx val="347891968"/>
        <c:crosses val="autoZero"/>
        <c:auto val="1"/>
        <c:lblAlgn val="ctr"/>
        <c:lblOffset val="100"/>
      </c:catAx>
      <c:valAx>
        <c:axId val="347891968"/>
        <c:scaling>
          <c:orientation val="minMax"/>
        </c:scaling>
        <c:axPos val="l"/>
        <c:majorGridlines/>
        <c:numFmt formatCode="0.00" sourceLinked="1"/>
        <c:tickLblPos val="nextTo"/>
        <c:crossAx val="347890432"/>
        <c:crosses val="autoZero"/>
        <c:crossBetween val="between"/>
      </c:valAx>
    </c:plotArea>
    <c:legend>
      <c:legendPos val="r"/>
      <c:layout>
        <c:manualLayout>
          <c:xMode val="edge"/>
          <c:yMode val="edge"/>
          <c:x val="5.5076115485564285E-3"/>
          <c:y val="0.86137654886162029"/>
          <c:w val="0.9821846961437517"/>
          <c:h val="0.13616138680339498"/>
        </c:manualLayout>
      </c:layout>
    </c:legend>
    <c:plotVisOnly val="1"/>
  </c:chart>
  <c:externalData r:id="rId1"/>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6.9569991780048593E-2"/>
          <c:y val="9.9190969510308244E-2"/>
          <c:w val="0.88309425650693363"/>
          <c:h val="0.70623926783758195"/>
        </c:manualLayout>
      </c:layout>
      <c:lineChart>
        <c:grouping val="standard"/>
        <c:ser>
          <c:idx val="3"/>
          <c:order val="0"/>
          <c:tx>
            <c:strRef>
              <c:f>Sheet2!$W$2</c:f>
              <c:strCache>
                <c:ptCount val="1"/>
                <c:pt idx="0">
                  <c:v>GT1</c:v>
                </c:pt>
              </c:strCache>
            </c:strRef>
          </c:tx>
          <c:cat>
            <c:numRef>
              <c:f>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Sheet2!$W$3:$W$12</c:f>
              <c:numCache>
                <c:formatCode>0.00</c:formatCode>
                <c:ptCount val="10"/>
                <c:pt idx="0">
                  <c:v>220.35000000000076</c:v>
                </c:pt>
                <c:pt idx="1">
                  <c:v>225.53750000000002</c:v>
                </c:pt>
                <c:pt idx="2">
                  <c:v>223.65</c:v>
                </c:pt>
                <c:pt idx="3">
                  <c:v>217.04250000000002</c:v>
                </c:pt>
                <c:pt idx="4">
                  <c:v>208.505</c:v>
                </c:pt>
                <c:pt idx="5">
                  <c:v>213.58857142857138</c:v>
                </c:pt>
                <c:pt idx="6">
                  <c:v>211.68</c:v>
                </c:pt>
                <c:pt idx="7">
                  <c:v>209.99600000000001</c:v>
                </c:pt>
                <c:pt idx="8">
                  <c:v>208.98666666666665</c:v>
                </c:pt>
                <c:pt idx="9">
                  <c:v>210.19000000000003</c:v>
                </c:pt>
              </c:numCache>
            </c:numRef>
          </c:val>
        </c:ser>
        <c:ser>
          <c:idx val="4"/>
          <c:order val="1"/>
          <c:tx>
            <c:strRef>
              <c:f>Sheet2!$X$2</c:f>
              <c:strCache>
                <c:ptCount val="1"/>
                <c:pt idx="0">
                  <c:v>GT2</c:v>
                </c:pt>
              </c:strCache>
            </c:strRef>
          </c:tx>
          <c:cat>
            <c:numRef>
              <c:f>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Sheet2!$X$3:$X$12</c:f>
              <c:numCache>
                <c:formatCode>0.00</c:formatCode>
                <c:ptCount val="10"/>
                <c:pt idx="0">
                  <c:v>236.20666666666591</c:v>
                </c:pt>
                <c:pt idx="1">
                  <c:v>218.49</c:v>
                </c:pt>
                <c:pt idx="2">
                  <c:v>210.07000000000002</c:v>
                </c:pt>
                <c:pt idx="3">
                  <c:v>211.37</c:v>
                </c:pt>
                <c:pt idx="4">
                  <c:v>210.51000000000002</c:v>
                </c:pt>
                <c:pt idx="5">
                  <c:v>207.04499999999999</c:v>
                </c:pt>
                <c:pt idx="6">
                  <c:v>208.51</c:v>
                </c:pt>
                <c:pt idx="7">
                  <c:v>206.86</c:v>
                </c:pt>
                <c:pt idx="8">
                  <c:v>208.01750000000001</c:v>
                </c:pt>
                <c:pt idx="9">
                  <c:v>206.82500000000007</c:v>
                </c:pt>
              </c:numCache>
            </c:numRef>
          </c:val>
        </c:ser>
        <c:ser>
          <c:idx val="5"/>
          <c:order val="2"/>
          <c:tx>
            <c:strRef>
              <c:f>Sheet2!$Y$2</c:f>
              <c:strCache>
                <c:ptCount val="1"/>
                <c:pt idx="0">
                  <c:v>GT4</c:v>
                </c:pt>
              </c:strCache>
            </c:strRef>
          </c:tx>
          <c:cat>
            <c:numRef>
              <c:f>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Sheet2!$Y$3:$Y$12</c:f>
              <c:numCache>
                <c:formatCode>0.00</c:formatCode>
                <c:ptCount val="10"/>
                <c:pt idx="0">
                  <c:v>215.48750000000001</c:v>
                </c:pt>
                <c:pt idx="1">
                  <c:v>214.81800000000001</c:v>
                </c:pt>
                <c:pt idx="2">
                  <c:v>212.58250000000001</c:v>
                </c:pt>
                <c:pt idx="3">
                  <c:v>211.89250000000001</c:v>
                </c:pt>
                <c:pt idx="4">
                  <c:v>207.04750000000001</c:v>
                </c:pt>
                <c:pt idx="5">
                  <c:v>204.91499999999999</c:v>
                </c:pt>
                <c:pt idx="6">
                  <c:v>203.29250000000002</c:v>
                </c:pt>
                <c:pt idx="7">
                  <c:v>206.75750000000002</c:v>
                </c:pt>
                <c:pt idx="8">
                  <c:v>205.16750000000002</c:v>
                </c:pt>
                <c:pt idx="9">
                  <c:v>206.8775</c:v>
                </c:pt>
              </c:numCache>
            </c:numRef>
          </c:val>
        </c:ser>
        <c:ser>
          <c:idx val="6"/>
          <c:order val="3"/>
          <c:tx>
            <c:strRef>
              <c:f>Sheet2!$Z$2</c:f>
              <c:strCache>
                <c:ptCount val="1"/>
                <c:pt idx="0">
                  <c:v>GT8</c:v>
                </c:pt>
              </c:strCache>
            </c:strRef>
          </c:tx>
          <c:cat>
            <c:numRef>
              <c:f>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Sheet2!$Z$3:$Z$12</c:f>
              <c:numCache>
                <c:formatCode>0.00</c:formatCode>
                <c:ptCount val="10"/>
                <c:pt idx="0">
                  <c:v>212.57166666666652</c:v>
                </c:pt>
                <c:pt idx="1">
                  <c:v>211.5025</c:v>
                </c:pt>
                <c:pt idx="2">
                  <c:v>211.59200000000001</c:v>
                </c:pt>
                <c:pt idx="3">
                  <c:v>209.80500000000001</c:v>
                </c:pt>
                <c:pt idx="4">
                  <c:v>204.49857142857138</c:v>
                </c:pt>
                <c:pt idx="5">
                  <c:v>202.27999999999992</c:v>
                </c:pt>
                <c:pt idx="6">
                  <c:v>207.9</c:v>
                </c:pt>
                <c:pt idx="7">
                  <c:v>197.39000000000001</c:v>
                </c:pt>
                <c:pt idx="8">
                  <c:v>206.75750000000002</c:v>
                </c:pt>
                <c:pt idx="9">
                  <c:v>206.46250000000003</c:v>
                </c:pt>
              </c:numCache>
            </c:numRef>
          </c:val>
        </c:ser>
        <c:ser>
          <c:idx val="7"/>
          <c:order val="4"/>
          <c:tx>
            <c:strRef>
              <c:f>Sheet2!$AA$2</c:f>
              <c:strCache>
                <c:ptCount val="1"/>
                <c:pt idx="0">
                  <c:v>G16</c:v>
                </c:pt>
              </c:strCache>
            </c:strRef>
          </c:tx>
          <c:cat>
            <c:numRef>
              <c:f>Sheet2!$S$3:$S$13</c:f>
              <c:numCache>
                <c:formatCode>General</c:formatCode>
                <c:ptCount val="11"/>
                <c:pt idx="0">
                  <c:v>1</c:v>
                </c:pt>
                <c:pt idx="1">
                  <c:v>2</c:v>
                </c:pt>
                <c:pt idx="2">
                  <c:v>4</c:v>
                </c:pt>
                <c:pt idx="3">
                  <c:v>8</c:v>
                </c:pt>
                <c:pt idx="4">
                  <c:v>12</c:v>
                </c:pt>
                <c:pt idx="5">
                  <c:v>16</c:v>
                </c:pt>
                <c:pt idx="6">
                  <c:v>20</c:v>
                </c:pt>
                <c:pt idx="7">
                  <c:v>24</c:v>
                </c:pt>
                <c:pt idx="8">
                  <c:v>28</c:v>
                </c:pt>
                <c:pt idx="9">
                  <c:v>32</c:v>
                </c:pt>
                <c:pt idx="10">
                  <c:v>64</c:v>
                </c:pt>
              </c:numCache>
            </c:numRef>
          </c:cat>
          <c:val>
            <c:numRef>
              <c:f>Sheet2!$AA$3:$AA$12</c:f>
              <c:numCache>
                <c:formatCode>0.00</c:formatCode>
                <c:ptCount val="10"/>
                <c:pt idx="0">
                  <c:v>198.95000000000007</c:v>
                </c:pt>
                <c:pt idx="1">
                  <c:v>212.07250000000002</c:v>
                </c:pt>
                <c:pt idx="2">
                  <c:v>206.46600000000001</c:v>
                </c:pt>
                <c:pt idx="3">
                  <c:v>202.00399999999999</c:v>
                </c:pt>
                <c:pt idx="4">
                  <c:v>200.76750000000001</c:v>
                </c:pt>
                <c:pt idx="5">
                  <c:v>194.67</c:v>
                </c:pt>
                <c:pt idx="6">
                  <c:v>189.34999999999997</c:v>
                </c:pt>
                <c:pt idx="7">
                  <c:v>191.535</c:v>
                </c:pt>
                <c:pt idx="8">
                  <c:v>180.63</c:v>
                </c:pt>
                <c:pt idx="9">
                  <c:v>179.57499999999999</c:v>
                </c:pt>
              </c:numCache>
            </c:numRef>
          </c:val>
        </c:ser>
        <c:marker val="1"/>
        <c:axId val="241391488"/>
        <c:axId val="241393024"/>
      </c:lineChart>
      <c:catAx>
        <c:axId val="241391488"/>
        <c:scaling>
          <c:orientation val="minMax"/>
        </c:scaling>
        <c:axPos val="b"/>
        <c:numFmt formatCode="General" sourceLinked="1"/>
        <c:tickLblPos val="nextTo"/>
        <c:crossAx val="241393024"/>
        <c:crosses val="autoZero"/>
        <c:auto val="1"/>
        <c:lblAlgn val="ctr"/>
        <c:lblOffset val="100"/>
      </c:catAx>
      <c:valAx>
        <c:axId val="241393024"/>
        <c:scaling>
          <c:orientation val="minMax"/>
          <c:min val="150"/>
        </c:scaling>
        <c:axPos val="l"/>
        <c:majorGridlines/>
        <c:numFmt formatCode="0.00" sourceLinked="1"/>
        <c:tickLblPos val="nextTo"/>
        <c:crossAx val="241391488"/>
        <c:crosses val="autoZero"/>
        <c:crossBetween val="between"/>
      </c:valAx>
    </c:plotArea>
    <c:legend>
      <c:legendPos val="t"/>
      <c:layout>
        <c:manualLayout>
          <c:xMode val="edge"/>
          <c:yMode val="edge"/>
          <c:x val="7.8474457074846529E-2"/>
          <c:y val="0.89049874004358764"/>
          <c:w val="0.7577175827628555"/>
          <c:h val="0.10658613113100276"/>
        </c:manualLayout>
      </c:layout>
    </c:legend>
    <c:plotVisOnly val="1"/>
  </c:chart>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0685168849339237"/>
          <c:y val="9.2002889887025985E-2"/>
          <c:w val="0.88883618637934059"/>
          <c:h val="0.67112201368934066"/>
        </c:manualLayout>
      </c:layout>
      <c:lineChart>
        <c:grouping val="standard"/>
        <c:ser>
          <c:idx val="0"/>
          <c:order val="0"/>
          <c:tx>
            <c:strRef>
              <c:f>Sheet2!$AH$2</c:f>
              <c:strCache>
                <c:ptCount val="1"/>
                <c:pt idx="0">
                  <c:v>GT1-OH</c:v>
                </c:pt>
              </c:strCache>
            </c:strRef>
          </c:tx>
          <c:cat>
            <c:numRef>
              <c:f>Sheet2!$AG$3:$AG$12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Sheet2!$AH$3:$AH$12</c:f>
              <c:numCache>
                <c:formatCode>0.00%</c:formatCode>
                <c:ptCount val="10"/>
                <c:pt idx="0">
                  <c:v>1.2000000000000481E-4</c:v>
                </c:pt>
                <c:pt idx="1">
                  <c:v>1.6999999999998765E-4</c:v>
                </c:pt>
                <c:pt idx="2">
                  <c:v>8.9025000000000718E-3</c:v>
                </c:pt>
                <c:pt idx="3">
                  <c:v>1.1699999999999959E-2</c:v>
                </c:pt>
                <c:pt idx="4">
                  <c:v>1.0215000000000031E-2</c:v>
                </c:pt>
                <c:pt idx="5">
                  <c:v>9.208571428571441E-3</c:v>
                </c:pt>
                <c:pt idx="6">
                  <c:v>9.3075000000000588E-3</c:v>
                </c:pt>
                <c:pt idx="7">
                  <c:v>9.1880000000000017E-3</c:v>
                </c:pt>
                <c:pt idx="8">
                  <c:v>9.276666666666768E-3</c:v>
                </c:pt>
                <c:pt idx="9">
                  <c:v>9.6875000000000207E-3</c:v>
                </c:pt>
              </c:numCache>
            </c:numRef>
          </c:val>
        </c:ser>
        <c:ser>
          <c:idx val="1"/>
          <c:order val="1"/>
          <c:tx>
            <c:strRef>
              <c:f>Sheet2!$AI$2</c:f>
              <c:strCache>
                <c:ptCount val="1"/>
                <c:pt idx="0">
                  <c:v>GT2-OH</c:v>
                </c:pt>
              </c:strCache>
            </c:strRef>
          </c:tx>
          <c:cat>
            <c:numRef>
              <c:f>Sheet2!$AG$3:$AG$12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Sheet2!$AI$3:$AI$12</c:f>
              <c:numCache>
                <c:formatCode>0.00%</c:formatCode>
                <c:ptCount val="10"/>
                <c:pt idx="0">
                  <c:v>4.0000000000000593E-4</c:v>
                </c:pt>
                <c:pt idx="1">
                  <c:v>7.4275000000000114E-3</c:v>
                </c:pt>
                <c:pt idx="2">
                  <c:v>1.4409999999999996E-2</c:v>
                </c:pt>
                <c:pt idx="3">
                  <c:v>8.8400000000000041E-3</c:v>
                </c:pt>
                <c:pt idx="4">
                  <c:v>9.2500000000000047E-3</c:v>
                </c:pt>
                <c:pt idx="5">
                  <c:v>9.5400000000000502E-3</c:v>
                </c:pt>
                <c:pt idx="6">
                  <c:v>9.6000000000000547E-3</c:v>
                </c:pt>
                <c:pt idx="7">
                  <c:v>1.0172499999999984E-2</c:v>
                </c:pt>
                <c:pt idx="8">
                  <c:v>1.0040000000000021E-2</c:v>
                </c:pt>
                <c:pt idx="9">
                  <c:v>1.102749999999998E-2</c:v>
                </c:pt>
              </c:numCache>
            </c:numRef>
          </c:val>
        </c:ser>
        <c:ser>
          <c:idx val="2"/>
          <c:order val="2"/>
          <c:tx>
            <c:strRef>
              <c:f>Sheet2!$AJ$2</c:f>
              <c:strCache>
                <c:ptCount val="1"/>
                <c:pt idx="0">
                  <c:v>GT4-OH</c:v>
                </c:pt>
              </c:strCache>
            </c:strRef>
          </c:tx>
          <c:cat>
            <c:numRef>
              <c:f>Sheet2!$AG$3:$AG$12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Sheet2!$AJ$3:$AJ$12</c:f>
              <c:numCache>
                <c:formatCode>0.00%</c:formatCode>
                <c:ptCount val="10"/>
                <c:pt idx="0">
                  <c:v>1.0147499999999979E-2</c:v>
                </c:pt>
                <c:pt idx="1">
                  <c:v>1.477000000000004E-2</c:v>
                </c:pt>
                <c:pt idx="2">
                  <c:v>8.9525000000001079E-3</c:v>
                </c:pt>
                <c:pt idx="3">
                  <c:v>9.8225000000000794E-3</c:v>
                </c:pt>
                <c:pt idx="4">
                  <c:v>9.952500000000121E-3</c:v>
                </c:pt>
                <c:pt idx="5">
                  <c:v>1.0062500000000092E-2</c:v>
                </c:pt>
                <c:pt idx="6">
                  <c:v>1.1004999999999997E-2</c:v>
                </c:pt>
                <c:pt idx="7">
                  <c:v>1.1942500000000144E-2</c:v>
                </c:pt>
                <c:pt idx="8">
                  <c:v>9.3550000000001115E-3</c:v>
                </c:pt>
                <c:pt idx="9">
                  <c:v>9.1875000000000047E-3</c:v>
                </c:pt>
              </c:numCache>
            </c:numRef>
          </c:val>
        </c:ser>
        <c:ser>
          <c:idx val="3"/>
          <c:order val="3"/>
          <c:tx>
            <c:strRef>
              <c:f>Sheet2!$AK$2</c:f>
              <c:strCache>
                <c:ptCount val="1"/>
                <c:pt idx="0">
                  <c:v>GT8-OH</c:v>
                </c:pt>
              </c:strCache>
            </c:strRef>
          </c:tx>
          <c:cat>
            <c:numRef>
              <c:f>Sheet2!$AG$3:$AG$12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Sheet2!$AK$3:$AK$12</c:f>
              <c:numCache>
                <c:formatCode>0.00%</c:formatCode>
                <c:ptCount val="10"/>
                <c:pt idx="0">
                  <c:v>1.6025000000000043E-2</c:v>
                </c:pt>
                <c:pt idx="1">
                  <c:v>1.2555000000000007E-2</c:v>
                </c:pt>
                <c:pt idx="2">
                  <c:v>1.2885999999999996E-2</c:v>
                </c:pt>
                <c:pt idx="3">
                  <c:v>1.0689999999999998E-2</c:v>
                </c:pt>
                <c:pt idx="4">
                  <c:v>1.1235714285714305E-2</c:v>
                </c:pt>
                <c:pt idx="5">
                  <c:v>1.1544000000000108E-2</c:v>
                </c:pt>
                <c:pt idx="6">
                  <c:v>1.3175000000000011E-2</c:v>
                </c:pt>
                <c:pt idx="7">
                  <c:v>1.2754999999999956E-2</c:v>
                </c:pt>
                <c:pt idx="8">
                  <c:v>8.9725000000000846E-3</c:v>
                </c:pt>
                <c:pt idx="9">
                  <c:v>9.4375000000000066E-3</c:v>
                </c:pt>
              </c:numCache>
            </c:numRef>
          </c:val>
        </c:ser>
        <c:ser>
          <c:idx val="4"/>
          <c:order val="4"/>
          <c:tx>
            <c:strRef>
              <c:f>Sheet2!$AL$2</c:f>
              <c:strCache>
                <c:ptCount val="1"/>
                <c:pt idx="0">
                  <c:v>G16-OH</c:v>
                </c:pt>
              </c:strCache>
            </c:strRef>
          </c:tx>
          <c:cat>
            <c:numRef>
              <c:f>Sheet2!$AG$3:$AG$12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Sheet2!$AL$3:$AL$12</c:f>
              <c:numCache>
                <c:formatCode>0.00%</c:formatCode>
                <c:ptCount val="10"/>
                <c:pt idx="0">
                  <c:v>1.2090000000000031E-2</c:v>
                </c:pt>
                <c:pt idx="1">
                  <c:v>1.4542499999999962E-2</c:v>
                </c:pt>
                <c:pt idx="2">
                  <c:v>1.6448000000000063E-2</c:v>
                </c:pt>
                <c:pt idx="3">
                  <c:v>1.1873999999999997E-2</c:v>
                </c:pt>
                <c:pt idx="4">
                  <c:v>1.2907500000000061E-2</c:v>
                </c:pt>
                <c:pt idx="5">
                  <c:v>1.4065000000000025E-2</c:v>
                </c:pt>
                <c:pt idx="6">
                  <c:v>1.5864000000000083E-2</c:v>
                </c:pt>
                <c:pt idx="7">
                  <c:v>1.666750000000012E-2</c:v>
                </c:pt>
                <c:pt idx="8">
                  <c:v>1.4692500000000023E-2</c:v>
                </c:pt>
                <c:pt idx="9">
                  <c:v>1.5080000000000041E-2</c:v>
                </c:pt>
              </c:numCache>
            </c:numRef>
          </c:val>
        </c:ser>
        <c:marker val="1"/>
        <c:axId val="241429504"/>
        <c:axId val="241505024"/>
      </c:lineChart>
      <c:catAx>
        <c:axId val="241429504"/>
        <c:scaling>
          <c:orientation val="minMax"/>
        </c:scaling>
        <c:axPos val="b"/>
        <c:numFmt formatCode="General" sourceLinked="1"/>
        <c:tickLblPos val="nextTo"/>
        <c:crossAx val="241505024"/>
        <c:crosses val="autoZero"/>
        <c:auto val="1"/>
        <c:lblAlgn val="ctr"/>
        <c:lblOffset val="100"/>
      </c:catAx>
      <c:valAx>
        <c:axId val="241505024"/>
        <c:scaling>
          <c:orientation val="minMax"/>
        </c:scaling>
        <c:axPos val="l"/>
        <c:majorGridlines/>
        <c:numFmt formatCode="0.00%" sourceLinked="1"/>
        <c:tickLblPos val="nextTo"/>
        <c:crossAx val="241429504"/>
        <c:crosses val="autoZero"/>
        <c:crossBetween val="between"/>
      </c:valAx>
    </c:plotArea>
    <c:legend>
      <c:legendPos val="r"/>
      <c:layout>
        <c:manualLayout>
          <c:xMode val="edge"/>
          <c:yMode val="edge"/>
          <c:x val="0"/>
          <c:y val="0.86157046043777274"/>
          <c:w val="1"/>
          <c:h val="0.13842953956222892"/>
        </c:manualLayout>
      </c:layout>
    </c:legend>
    <c:plotVisOnly val="1"/>
  </c:chart>
  <c:txPr>
    <a:bodyPr/>
    <a:lstStyle/>
    <a:p>
      <a:pPr>
        <a:defRPr sz="1200"/>
      </a:pPr>
      <a:endParaRPr lang="en-US"/>
    </a:p>
  </c:txPr>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756269628146194"/>
          <c:w val="0.68249890638670163"/>
          <c:h val="0.74727018949220947"/>
        </c:manualLayout>
      </c:layout>
      <c:barChart>
        <c:barDir val="col"/>
        <c:grouping val="clustered"/>
        <c:ser>
          <c:idx val="0"/>
          <c:order val="0"/>
          <c:tx>
            <c:strRef>
              <c:f>'[GT-Multi-Node-All-LAN-results.xlsx]Sheet2'!$W$2</c:f>
              <c:strCache>
                <c:ptCount val="1"/>
                <c:pt idx="0">
                  <c:v>GT1</c:v>
                </c:pt>
              </c:strCache>
            </c:strRef>
          </c:tx>
          <c:spPr>
            <a:solidFill>
              <a:srgbClr val="00B05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'[GT-Multi-Node-All-LAN-results.xlsx]Sheet2'!$W$3:$W$12</c:f>
              <c:numCache>
                <c:formatCode>0.00</c:formatCode>
                <c:ptCount val="10"/>
                <c:pt idx="0">
                  <c:v>220.35000000000082</c:v>
                </c:pt>
                <c:pt idx="1">
                  <c:v>225.53750000000002</c:v>
                </c:pt>
                <c:pt idx="2">
                  <c:v>223.65</c:v>
                </c:pt>
                <c:pt idx="3">
                  <c:v>217.04250000000002</c:v>
                </c:pt>
                <c:pt idx="4">
                  <c:v>208.505</c:v>
                </c:pt>
                <c:pt idx="5">
                  <c:v>213.58857142857138</c:v>
                </c:pt>
                <c:pt idx="6">
                  <c:v>211.68</c:v>
                </c:pt>
                <c:pt idx="7">
                  <c:v>209.99600000000001</c:v>
                </c:pt>
                <c:pt idx="8">
                  <c:v>208.98666666666665</c:v>
                </c:pt>
                <c:pt idx="9">
                  <c:v>210.19000000000003</c:v>
                </c:pt>
              </c:numCache>
            </c:numRef>
          </c:val>
        </c:ser>
        <c:ser>
          <c:idx val="2"/>
          <c:order val="1"/>
          <c:tx>
            <c:strRef>
              <c:f>'[GT-Multi-Node-All-LAN-results.xlsx]Sheet2'!$AB$2</c:f>
              <c:strCache>
                <c:ptCount val="1"/>
                <c:pt idx="0">
                  <c:v>GT1-OH</c:v>
                </c:pt>
              </c:strCache>
            </c:strRef>
          </c:tx>
          <c:spPr>
            <a:solidFill>
              <a:srgbClr val="C0000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'[GT-Multi-Node-All-LAN-results.xlsx]Sheet2'!$AB$3:$AB$12</c:f>
              <c:numCache>
                <c:formatCode>0.00</c:formatCode>
                <c:ptCount val="10"/>
                <c:pt idx="0">
                  <c:v>220.47</c:v>
                </c:pt>
                <c:pt idx="1">
                  <c:v>225.70750000000001</c:v>
                </c:pt>
                <c:pt idx="2">
                  <c:v>232.55250000000004</c:v>
                </c:pt>
                <c:pt idx="3">
                  <c:v>228.74250000000001</c:v>
                </c:pt>
                <c:pt idx="4">
                  <c:v>218.72000000000003</c:v>
                </c:pt>
                <c:pt idx="5">
                  <c:v>222.79714285714286</c:v>
                </c:pt>
                <c:pt idx="6">
                  <c:v>220.98750000000004</c:v>
                </c:pt>
                <c:pt idx="7">
                  <c:v>219.18399999999997</c:v>
                </c:pt>
                <c:pt idx="8">
                  <c:v>218.26333333333341</c:v>
                </c:pt>
                <c:pt idx="9">
                  <c:v>219.8775</c:v>
                </c:pt>
              </c:numCache>
            </c:numRef>
          </c:val>
        </c:ser>
        <c:axId val="241470080"/>
        <c:axId val="241516928"/>
      </c:barChart>
      <c:catAx>
        <c:axId val="241470080"/>
        <c:scaling>
          <c:orientation val="minMax"/>
        </c:scaling>
        <c:axPos val="b"/>
        <c:numFmt formatCode="General" sourceLinked="1"/>
        <c:tickLblPos val="nextTo"/>
        <c:crossAx val="241516928"/>
        <c:crosses val="autoZero"/>
        <c:auto val="1"/>
        <c:lblAlgn val="ctr"/>
        <c:lblOffset val="100"/>
      </c:catAx>
      <c:valAx>
        <c:axId val="241516928"/>
        <c:scaling>
          <c:orientation val="minMax"/>
        </c:scaling>
        <c:axPos val="l"/>
        <c:majorGridlines/>
        <c:numFmt formatCode="0.00" sourceLinked="1"/>
        <c:tickLblPos val="nextTo"/>
        <c:crossAx val="241470080"/>
        <c:crosses val="autoZero"/>
        <c:crossBetween val="between"/>
      </c:valAx>
    </c:plotArea>
    <c:legend>
      <c:legendPos val="r"/>
    </c:legend>
    <c:plotVisOnly val="1"/>
  </c:chart>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756269628146194"/>
          <c:w val="0.68249890638670163"/>
          <c:h val="0.74727018949220947"/>
        </c:manualLayout>
      </c:layout>
      <c:barChart>
        <c:barDir val="col"/>
        <c:grouping val="clustered"/>
        <c:ser>
          <c:idx val="0"/>
          <c:order val="0"/>
          <c:tx>
            <c:strRef>
              <c:f>Sheet2!$X$2</c:f>
              <c:strCache>
                <c:ptCount val="1"/>
                <c:pt idx="0">
                  <c:v>GT2</c:v>
                </c:pt>
              </c:strCache>
            </c:strRef>
          </c:tx>
          <c:spPr>
            <a:solidFill>
              <a:srgbClr val="00B050"/>
            </a:solidFill>
          </c:spPr>
          <c:cat>
            <c:numRef>
              <c:f>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Sheet2!$X$3:$X$12</c:f>
              <c:numCache>
                <c:formatCode>0.00</c:formatCode>
                <c:ptCount val="10"/>
                <c:pt idx="0">
                  <c:v>236.20666666666591</c:v>
                </c:pt>
                <c:pt idx="1">
                  <c:v>218.49</c:v>
                </c:pt>
                <c:pt idx="2">
                  <c:v>210.07000000000002</c:v>
                </c:pt>
                <c:pt idx="3">
                  <c:v>211.37</c:v>
                </c:pt>
                <c:pt idx="4">
                  <c:v>210.51000000000002</c:v>
                </c:pt>
                <c:pt idx="5">
                  <c:v>207.04499999999999</c:v>
                </c:pt>
                <c:pt idx="6">
                  <c:v>208.51</c:v>
                </c:pt>
                <c:pt idx="7">
                  <c:v>206.86</c:v>
                </c:pt>
                <c:pt idx="8">
                  <c:v>208.01750000000001</c:v>
                </c:pt>
                <c:pt idx="9">
                  <c:v>206.82500000000007</c:v>
                </c:pt>
              </c:numCache>
            </c:numRef>
          </c:val>
        </c:ser>
        <c:ser>
          <c:idx val="2"/>
          <c:order val="1"/>
          <c:tx>
            <c:strRef>
              <c:f>Sheet2!$AC$2</c:f>
              <c:strCache>
                <c:ptCount val="1"/>
                <c:pt idx="0">
                  <c:v>GT2-OH</c:v>
                </c:pt>
              </c:strCache>
            </c:strRef>
          </c:tx>
          <c:spPr>
            <a:solidFill>
              <a:srgbClr val="C00000"/>
            </a:solidFill>
          </c:spPr>
          <c:cat>
            <c:numRef>
              <c:f>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Sheet2!$AC$3:$AC$12</c:f>
              <c:numCache>
                <c:formatCode>0.00</c:formatCode>
                <c:ptCount val="10"/>
                <c:pt idx="0">
                  <c:v>236.60666666666592</c:v>
                </c:pt>
                <c:pt idx="1">
                  <c:v>225.91750000000002</c:v>
                </c:pt>
                <c:pt idx="2">
                  <c:v>224.48000000000027</c:v>
                </c:pt>
                <c:pt idx="3">
                  <c:v>220.20999999999998</c:v>
                </c:pt>
                <c:pt idx="4">
                  <c:v>219.76</c:v>
                </c:pt>
                <c:pt idx="5">
                  <c:v>216.58500000000004</c:v>
                </c:pt>
                <c:pt idx="6">
                  <c:v>218.10999999999999</c:v>
                </c:pt>
                <c:pt idx="7">
                  <c:v>217.0325</c:v>
                </c:pt>
                <c:pt idx="8">
                  <c:v>218.0575</c:v>
                </c:pt>
                <c:pt idx="9">
                  <c:v>217.85250000000067</c:v>
                </c:pt>
              </c:numCache>
            </c:numRef>
          </c:val>
        </c:ser>
        <c:axId val="241493120"/>
        <c:axId val="241494656"/>
      </c:barChart>
      <c:catAx>
        <c:axId val="241493120"/>
        <c:scaling>
          <c:orientation val="minMax"/>
        </c:scaling>
        <c:axPos val="b"/>
        <c:numFmt formatCode="General" sourceLinked="1"/>
        <c:tickLblPos val="nextTo"/>
        <c:crossAx val="241494656"/>
        <c:crosses val="autoZero"/>
        <c:auto val="1"/>
        <c:lblAlgn val="ctr"/>
        <c:lblOffset val="100"/>
      </c:catAx>
      <c:valAx>
        <c:axId val="241494656"/>
        <c:scaling>
          <c:orientation val="minMax"/>
        </c:scaling>
        <c:axPos val="l"/>
        <c:majorGridlines/>
        <c:numFmt formatCode="0.00" sourceLinked="1"/>
        <c:tickLblPos val="nextTo"/>
        <c:crossAx val="241493120"/>
        <c:crosses val="autoZero"/>
        <c:crossBetween val="between"/>
      </c:valAx>
    </c:plotArea>
    <c:legend>
      <c:legendPos val="r"/>
    </c:legend>
    <c:plotVisOnly val="1"/>
  </c:chart>
  <c:externalData r:id="rId1"/>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756269628146194"/>
          <c:w val="0.68249890638670163"/>
          <c:h val="0.74727018949220947"/>
        </c:manualLayout>
      </c:layout>
      <c:barChart>
        <c:barDir val="col"/>
        <c:grouping val="clustered"/>
        <c:ser>
          <c:idx val="0"/>
          <c:order val="0"/>
          <c:tx>
            <c:strRef>
              <c:f>'[GT-Multi-Node-All-LAN-results.xlsx]Sheet2'!$Y$2</c:f>
              <c:strCache>
                <c:ptCount val="1"/>
                <c:pt idx="0">
                  <c:v>GT4</c:v>
                </c:pt>
              </c:strCache>
            </c:strRef>
          </c:tx>
          <c:spPr>
            <a:solidFill>
              <a:srgbClr val="00B05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'[GT-Multi-Node-All-LAN-results.xlsx]Sheet2'!$Y$3:$Y$12</c:f>
              <c:numCache>
                <c:formatCode>0.00</c:formatCode>
                <c:ptCount val="10"/>
                <c:pt idx="0">
                  <c:v>215.48750000000001</c:v>
                </c:pt>
                <c:pt idx="1">
                  <c:v>214.81800000000001</c:v>
                </c:pt>
                <c:pt idx="2">
                  <c:v>212.58250000000001</c:v>
                </c:pt>
                <c:pt idx="3">
                  <c:v>211.89250000000001</c:v>
                </c:pt>
                <c:pt idx="4">
                  <c:v>207.04750000000001</c:v>
                </c:pt>
                <c:pt idx="5">
                  <c:v>204.91499999999999</c:v>
                </c:pt>
                <c:pt idx="6">
                  <c:v>203.29250000000002</c:v>
                </c:pt>
                <c:pt idx="7">
                  <c:v>206.75750000000002</c:v>
                </c:pt>
                <c:pt idx="8">
                  <c:v>205.16750000000002</c:v>
                </c:pt>
                <c:pt idx="9">
                  <c:v>206.8775</c:v>
                </c:pt>
              </c:numCache>
            </c:numRef>
          </c:val>
        </c:ser>
        <c:ser>
          <c:idx val="2"/>
          <c:order val="1"/>
          <c:tx>
            <c:strRef>
              <c:f>'[GT-Multi-Node-All-LAN-results.xlsx]Sheet2'!$AD$2</c:f>
              <c:strCache>
                <c:ptCount val="1"/>
                <c:pt idx="0">
                  <c:v>GT4-OH</c:v>
                </c:pt>
              </c:strCache>
            </c:strRef>
          </c:tx>
          <c:spPr>
            <a:solidFill>
              <a:srgbClr val="C0000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'[GT-Multi-Node-All-LAN-results.xlsx]Sheet2'!$AD$3:$AD$12</c:f>
              <c:numCache>
                <c:formatCode>0.00</c:formatCode>
                <c:ptCount val="10"/>
                <c:pt idx="0">
                  <c:v>225.63499999999999</c:v>
                </c:pt>
                <c:pt idx="1">
                  <c:v>229.58800000000085</c:v>
                </c:pt>
                <c:pt idx="2">
                  <c:v>221.53500000000003</c:v>
                </c:pt>
                <c:pt idx="3">
                  <c:v>221.71499999999995</c:v>
                </c:pt>
                <c:pt idx="4">
                  <c:v>217</c:v>
                </c:pt>
                <c:pt idx="5">
                  <c:v>214.97750000000002</c:v>
                </c:pt>
                <c:pt idx="6">
                  <c:v>214.29750000000001</c:v>
                </c:pt>
                <c:pt idx="7">
                  <c:v>218.70000000000002</c:v>
                </c:pt>
                <c:pt idx="8">
                  <c:v>214.52250000000001</c:v>
                </c:pt>
                <c:pt idx="9">
                  <c:v>216.065</c:v>
                </c:pt>
              </c:numCache>
            </c:numRef>
          </c:val>
        </c:ser>
        <c:axId val="241531520"/>
        <c:axId val="241549696"/>
      </c:barChart>
      <c:catAx>
        <c:axId val="241531520"/>
        <c:scaling>
          <c:orientation val="minMax"/>
        </c:scaling>
        <c:axPos val="b"/>
        <c:numFmt formatCode="General" sourceLinked="1"/>
        <c:tickLblPos val="nextTo"/>
        <c:crossAx val="241549696"/>
        <c:crosses val="autoZero"/>
        <c:auto val="1"/>
        <c:lblAlgn val="ctr"/>
        <c:lblOffset val="100"/>
      </c:catAx>
      <c:valAx>
        <c:axId val="241549696"/>
        <c:scaling>
          <c:orientation val="minMax"/>
        </c:scaling>
        <c:axPos val="l"/>
        <c:majorGridlines/>
        <c:numFmt formatCode="0.00" sourceLinked="1"/>
        <c:tickLblPos val="nextTo"/>
        <c:crossAx val="241531520"/>
        <c:crosses val="autoZero"/>
        <c:crossBetween val="between"/>
      </c:valAx>
    </c:plotArea>
    <c:legend>
      <c:legendPos val="r"/>
    </c:legend>
    <c:plotVisOnly val="1"/>
  </c:chart>
  <c:externalData r:id="rId1"/>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756269628146194"/>
          <c:w val="0.68249890638670163"/>
          <c:h val="0.74727018949220947"/>
        </c:manualLayout>
      </c:layout>
      <c:barChart>
        <c:barDir val="col"/>
        <c:grouping val="clustered"/>
        <c:ser>
          <c:idx val="0"/>
          <c:order val="0"/>
          <c:tx>
            <c:strRef>
              <c:f>'[GT-Multi-Node-All-LAN-results.xlsx]Sheet2'!$Z$2</c:f>
              <c:strCache>
                <c:ptCount val="1"/>
                <c:pt idx="0">
                  <c:v>GT8</c:v>
                </c:pt>
              </c:strCache>
            </c:strRef>
          </c:tx>
          <c:spPr>
            <a:solidFill>
              <a:srgbClr val="00B05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'[GT-Multi-Node-All-LAN-results.xlsx]Sheet2'!$Z$3:$Z$12</c:f>
              <c:numCache>
                <c:formatCode>0.00</c:formatCode>
                <c:ptCount val="10"/>
                <c:pt idx="0">
                  <c:v>212.57166666666652</c:v>
                </c:pt>
                <c:pt idx="1">
                  <c:v>211.5025</c:v>
                </c:pt>
                <c:pt idx="2">
                  <c:v>211.59200000000001</c:v>
                </c:pt>
                <c:pt idx="3">
                  <c:v>209.80500000000001</c:v>
                </c:pt>
                <c:pt idx="4">
                  <c:v>204.49857142857138</c:v>
                </c:pt>
                <c:pt idx="5">
                  <c:v>202.27999999999992</c:v>
                </c:pt>
                <c:pt idx="6">
                  <c:v>207.9</c:v>
                </c:pt>
                <c:pt idx="7">
                  <c:v>197.39000000000001</c:v>
                </c:pt>
                <c:pt idx="8">
                  <c:v>206.75750000000002</c:v>
                </c:pt>
                <c:pt idx="9">
                  <c:v>206.46250000000003</c:v>
                </c:pt>
              </c:numCache>
            </c:numRef>
          </c:val>
        </c:ser>
        <c:ser>
          <c:idx val="2"/>
          <c:order val="1"/>
          <c:tx>
            <c:strRef>
              <c:f>'[GT-Multi-Node-All-LAN-results.xlsx]Sheet2'!$AE$2</c:f>
              <c:strCache>
                <c:ptCount val="1"/>
                <c:pt idx="0">
                  <c:v>GT8-OH</c:v>
                </c:pt>
              </c:strCache>
            </c:strRef>
          </c:tx>
          <c:spPr>
            <a:solidFill>
              <a:srgbClr val="C0000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'[GT-Multi-Node-All-LAN-results.xlsx]Sheet2'!$AE$3:$AE$12</c:f>
              <c:numCache>
                <c:formatCode>0.00</c:formatCode>
                <c:ptCount val="10"/>
                <c:pt idx="0">
                  <c:v>228.59666666666658</c:v>
                </c:pt>
                <c:pt idx="1">
                  <c:v>224.0575</c:v>
                </c:pt>
                <c:pt idx="2">
                  <c:v>224.47800000000001</c:v>
                </c:pt>
                <c:pt idx="3">
                  <c:v>220.495</c:v>
                </c:pt>
                <c:pt idx="4">
                  <c:v>215.73428571428488</c:v>
                </c:pt>
                <c:pt idx="5">
                  <c:v>213.82400000000001</c:v>
                </c:pt>
                <c:pt idx="6">
                  <c:v>221.07500000000002</c:v>
                </c:pt>
                <c:pt idx="7">
                  <c:v>210.14499999999998</c:v>
                </c:pt>
                <c:pt idx="8">
                  <c:v>215.73</c:v>
                </c:pt>
                <c:pt idx="9">
                  <c:v>215.9</c:v>
                </c:pt>
              </c:numCache>
            </c:numRef>
          </c:val>
        </c:ser>
        <c:axId val="241783168"/>
        <c:axId val="241784704"/>
      </c:barChart>
      <c:catAx>
        <c:axId val="241783168"/>
        <c:scaling>
          <c:orientation val="minMax"/>
        </c:scaling>
        <c:axPos val="b"/>
        <c:numFmt formatCode="General" sourceLinked="1"/>
        <c:tickLblPos val="nextTo"/>
        <c:crossAx val="241784704"/>
        <c:crosses val="autoZero"/>
        <c:auto val="1"/>
        <c:lblAlgn val="ctr"/>
        <c:lblOffset val="100"/>
      </c:catAx>
      <c:valAx>
        <c:axId val="241784704"/>
        <c:scaling>
          <c:orientation val="minMax"/>
        </c:scaling>
        <c:axPos val="l"/>
        <c:majorGridlines/>
        <c:numFmt formatCode="0.00" sourceLinked="1"/>
        <c:tickLblPos val="nextTo"/>
        <c:crossAx val="241783168"/>
        <c:crosses val="autoZero"/>
        <c:crossBetween val="between"/>
      </c:valAx>
    </c:plotArea>
    <c:legend>
      <c:legendPos val="r"/>
    </c:legend>
    <c:plotVisOnly val="1"/>
  </c:chart>
  <c:externalData r:id="rId1"/>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0.13375240594925633"/>
          <c:y val="0.12756269628146194"/>
          <c:w val="0.68249890638670163"/>
          <c:h val="0.74727018949220947"/>
        </c:manualLayout>
      </c:layout>
      <c:barChart>
        <c:barDir val="col"/>
        <c:grouping val="clustered"/>
        <c:ser>
          <c:idx val="0"/>
          <c:order val="0"/>
          <c:tx>
            <c:strRef>
              <c:f>'[GT-Multi-Node-All-LAN-results.xlsx]Sheet2'!$AA$2</c:f>
              <c:strCache>
                <c:ptCount val="1"/>
                <c:pt idx="0">
                  <c:v>G16</c:v>
                </c:pt>
              </c:strCache>
            </c:strRef>
          </c:tx>
          <c:spPr>
            <a:solidFill>
              <a:srgbClr val="00B05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'[GT-Multi-Node-All-LAN-results.xlsx]Sheet2'!$AA$3:$AA$12</c:f>
              <c:numCache>
                <c:formatCode>0.00</c:formatCode>
                <c:ptCount val="10"/>
                <c:pt idx="0">
                  <c:v>198.95000000000007</c:v>
                </c:pt>
                <c:pt idx="1">
                  <c:v>212.07250000000002</c:v>
                </c:pt>
                <c:pt idx="2">
                  <c:v>206.46600000000001</c:v>
                </c:pt>
                <c:pt idx="3">
                  <c:v>202.00399999999999</c:v>
                </c:pt>
                <c:pt idx="4">
                  <c:v>200.76750000000001</c:v>
                </c:pt>
                <c:pt idx="5">
                  <c:v>194.67</c:v>
                </c:pt>
                <c:pt idx="6">
                  <c:v>189.34999999999997</c:v>
                </c:pt>
                <c:pt idx="7">
                  <c:v>191.535</c:v>
                </c:pt>
                <c:pt idx="8">
                  <c:v>180.63</c:v>
                </c:pt>
                <c:pt idx="9">
                  <c:v>179.57499999999999</c:v>
                </c:pt>
              </c:numCache>
            </c:numRef>
          </c:val>
        </c:ser>
        <c:ser>
          <c:idx val="2"/>
          <c:order val="1"/>
          <c:tx>
            <c:strRef>
              <c:f>'[GT-Multi-Node-All-LAN-results.xlsx]Sheet2'!$AF$2</c:f>
              <c:strCache>
                <c:ptCount val="1"/>
                <c:pt idx="0">
                  <c:v>G16-OH</c:v>
                </c:pt>
              </c:strCache>
            </c:strRef>
          </c:tx>
          <c:spPr>
            <a:solidFill>
              <a:srgbClr val="C00000"/>
            </a:solidFill>
          </c:spPr>
          <c:cat>
            <c:numRef>
              <c:f>'[GT-Multi-Node-All-LAN-results.xlsx]Sheet2'!$S$3:$S$12</c:f>
              <c:numCache>
                <c:formatCode>General</c:formatCode>
                <c:ptCount val="10"/>
                <c:pt idx="0">
                  <c:v>1</c:v>
                </c:pt>
                <c:pt idx="1">
                  <c:v>2</c:v>
                </c:pt>
                <c:pt idx="2">
                  <c:v>4</c:v>
                </c:pt>
                <c:pt idx="3">
                  <c:v>8</c:v>
                </c:pt>
                <c:pt idx="4">
                  <c:v>12</c:v>
                </c:pt>
                <c:pt idx="5">
                  <c:v>16</c:v>
                </c:pt>
                <c:pt idx="6">
                  <c:v>20</c:v>
                </c:pt>
                <c:pt idx="7">
                  <c:v>24</c:v>
                </c:pt>
                <c:pt idx="8">
                  <c:v>28</c:v>
                </c:pt>
                <c:pt idx="9">
                  <c:v>32</c:v>
                </c:pt>
              </c:numCache>
            </c:numRef>
          </c:cat>
          <c:val>
            <c:numRef>
              <c:f>'[GT-Multi-Node-All-LAN-results.xlsx]Sheet2'!$AF$3:$AF$12</c:f>
              <c:numCache>
                <c:formatCode>0.00</c:formatCode>
                <c:ptCount val="10"/>
                <c:pt idx="0">
                  <c:v>211.04000000000002</c:v>
                </c:pt>
                <c:pt idx="1">
                  <c:v>226.61499999999998</c:v>
                </c:pt>
                <c:pt idx="2">
                  <c:v>222.91400000000002</c:v>
                </c:pt>
                <c:pt idx="3">
                  <c:v>213.87800000000001</c:v>
                </c:pt>
                <c:pt idx="4">
                  <c:v>213.67499999999998</c:v>
                </c:pt>
                <c:pt idx="5">
                  <c:v>208.73499999999999</c:v>
                </c:pt>
                <c:pt idx="6">
                  <c:v>205.21399999999952</c:v>
                </c:pt>
                <c:pt idx="7">
                  <c:v>208.20249999999999</c:v>
                </c:pt>
                <c:pt idx="8">
                  <c:v>195.32250000000047</c:v>
                </c:pt>
                <c:pt idx="9">
                  <c:v>194.655</c:v>
                </c:pt>
              </c:numCache>
            </c:numRef>
          </c:val>
        </c:ser>
        <c:axId val="241805184"/>
        <c:axId val="241806720"/>
      </c:barChart>
      <c:catAx>
        <c:axId val="241805184"/>
        <c:scaling>
          <c:orientation val="minMax"/>
        </c:scaling>
        <c:axPos val="b"/>
        <c:numFmt formatCode="General" sourceLinked="1"/>
        <c:tickLblPos val="nextTo"/>
        <c:crossAx val="241806720"/>
        <c:crosses val="autoZero"/>
        <c:auto val="1"/>
        <c:lblAlgn val="ctr"/>
        <c:lblOffset val="100"/>
      </c:catAx>
      <c:valAx>
        <c:axId val="241806720"/>
        <c:scaling>
          <c:orientation val="minMax"/>
        </c:scaling>
        <c:axPos val="l"/>
        <c:majorGridlines/>
        <c:numFmt formatCode="0.00" sourceLinked="1"/>
        <c:tickLblPos val="nextTo"/>
        <c:crossAx val="241805184"/>
        <c:crosses val="autoZero"/>
        <c:crossBetween val="between"/>
      </c:valAx>
    </c:plotArea>
    <c:legend>
      <c:legendPos val="r"/>
    </c:legend>
    <c:plotVisOnly val="1"/>
  </c:chart>
  <c:externalData r:id="rId1"/>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chart>
    <c:plotArea>
      <c:layout>
        <c:manualLayout>
          <c:layoutTarget val="inner"/>
          <c:xMode val="edge"/>
          <c:yMode val="edge"/>
          <c:x val="7.6305687253284404E-2"/>
          <c:y val="0.10786880872680056"/>
          <c:w val="0.86049310919719069"/>
          <c:h val="0.7185577895019295"/>
        </c:manualLayout>
      </c:layout>
      <c:lineChart>
        <c:grouping val="standard"/>
        <c:ser>
          <c:idx val="0"/>
          <c:order val="0"/>
          <c:tx>
            <c:strRef>
              <c:f>'GT-04-12-2009-results'!$R$3</c:f>
              <c:strCache>
                <c:ptCount val="1"/>
                <c:pt idx="0">
                  <c:v>Iperf</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'GT-04-12-2009-results'!$R$4:$R$28</c:f>
              <c:numCache>
                <c:formatCode>0.00</c:formatCode>
                <c:ptCount val="25"/>
                <c:pt idx="0">
                  <c:v>10.8</c:v>
                </c:pt>
                <c:pt idx="1">
                  <c:v>20.466666666666669</c:v>
                </c:pt>
                <c:pt idx="2">
                  <c:v>27.7</c:v>
                </c:pt>
                <c:pt idx="3">
                  <c:v>35.700000000000003</c:v>
                </c:pt>
                <c:pt idx="4">
                  <c:v>46.9</c:v>
                </c:pt>
                <c:pt idx="5">
                  <c:v>58</c:v>
                </c:pt>
                <c:pt idx="6">
                  <c:v>79.7</c:v>
                </c:pt>
                <c:pt idx="7">
                  <c:v>96.8</c:v>
                </c:pt>
                <c:pt idx="8">
                  <c:v>107</c:v>
                </c:pt>
                <c:pt idx="9">
                  <c:v>110</c:v>
                </c:pt>
                <c:pt idx="10">
                  <c:v>146</c:v>
                </c:pt>
                <c:pt idx="11">
                  <c:v>163</c:v>
                </c:pt>
                <c:pt idx="12">
                  <c:v>197</c:v>
                </c:pt>
                <c:pt idx="13">
                  <c:v>248</c:v>
                </c:pt>
                <c:pt idx="14">
                  <c:v>250</c:v>
                </c:pt>
                <c:pt idx="15">
                  <c:v>356</c:v>
                </c:pt>
                <c:pt idx="16">
                  <c:v>470</c:v>
                </c:pt>
                <c:pt idx="17">
                  <c:v>524</c:v>
                </c:pt>
                <c:pt idx="18">
                  <c:v>560</c:v>
                </c:pt>
                <c:pt idx="19">
                  <c:v>488</c:v>
                </c:pt>
                <c:pt idx="20">
                  <c:v>436</c:v>
                </c:pt>
                <c:pt idx="21">
                  <c:v>402</c:v>
                </c:pt>
                <c:pt idx="22">
                  <c:v>386</c:v>
                </c:pt>
                <c:pt idx="23">
                  <c:v>364</c:v>
                </c:pt>
                <c:pt idx="24">
                  <c:v>317</c:v>
                </c:pt>
              </c:numCache>
            </c:numRef>
          </c:val>
        </c:ser>
        <c:ser>
          <c:idx val="1"/>
          <c:order val="1"/>
          <c:tx>
            <c:strRef>
              <c:f>'GT-04-12-2009-results'!$S$3</c:f>
              <c:strCache>
                <c:ptCount val="1"/>
                <c:pt idx="0">
                  <c:v>GT1</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'GT-04-12-2009-results'!$S$4:$S$18</c:f>
              <c:numCache>
                <c:formatCode>0.00</c:formatCode>
                <c:ptCount val="15"/>
                <c:pt idx="0">
                  <c:v>11.02</c:v>
                </c:pt>
                <c:pt idx="1">
                  <c:v>22.479999999999986</c:v>
                </c:pt>
                <c:pt idx="2">
                  <c:v>33.5</c:v>
                </c:pt>
                <c:pt idx="3">
                  <c:v>43.952500000000001</c:v>
                </c:pt>
                <c:pt idx="4">
                  <c:v>54.02</c:v>
                </c:pt>
                <c:pt idx="5">
                  <c:v>59.68</c:v>
                </c:pt>
                <c:pt idx="6">
                  <c:v>80.849999999999994</c:v>
                </c:pt>
                <c:pt idx="7">
                  <c:v>97.517500000000027</c:v>
                </c:pt>
                <c:pt idx="8">
                  <c:v>127.42</c:v>
                </c:pt>
                <c:pt idx="9">
                  <c:v>140.85000000000076</c:v>
                </c:pt>
                <c:pt idx="10">
                  <c:v>170.99666666666658</c:v>
                </c:pt>
                <c:pt idx="11">
                  <c:v>211.83666666666662</c:v>
                </c:pt>
                <c:pt idx="12">
                  <c:v>249.48666666666665</c:v>
                </c:pt>
                <c:pt idx="13">
                  <c:v>278.34750000000008</c:v>
                </c:pt>
                <c:pt idx="14">
                  <c:v>280.23333333333335</c:v>
                </c:pt>
              </c:numCache>
            </c:numRef>
          </c:val>
        </c:ser>
        <c:ser>
          <c:idx val="2"/>
          <c:order val="2"/>
          <c:tx>
            <c:strRef>
              <c:f>'GT-04-12-2009-results'!$T$3</c:f>
              <c:strCache>
                <c:ptCount val="1"/>
                <c:pt idx="0">
                  <c:v>GT2</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'GT-04-12-2009-results'!$T$4:$T$18</c:f>
              <c:numCache>
                <c:formatCode>0.00</c:formatCode>
                <c:ptCount val="15"/>
                <c:pt idx="0">
                  <c:v>21.675000000000001</c:v>
                </c:pt>
                <c:pt idx="1">
                  <c:v>46.097500000000011</c:v>
                </c:pt>
                <c:pt idx="2">
                  <c:v>61.74</c:v>
                </c:pt>
                <c:pt idx="3">
                  <c:v>81.66249999999998</c:v>
                </c:pt>
                <c:pt idx="4">
                  <c:v>106.3925</c:v>
                </c:pt>
                <c:pt idx="5">
                  <c:v>132.065</c:v>
                </c:pt>
                <c:pt idx="6">
                  <c:v>162.6</c:v>
                </c:pt>
                <c:pt idx="7">
                  <c:v>197.56</c:v>
                </c:pt>
                <c:pt idx="8">
                  <c:v>237.16</c:v>
                </c:pt>
                <c:pt idx="9">
                  <c:v>274.58</c:v>
                </c:pt>
                <c:pt idx="10">
                  <c:v>294.92999999999893</c:v>
                </c:pt>
                <c:pt idx="11">
                  <c:v>318.82</c:v>
                </c:pt>
                <c:pt idx="12">
                  <c:v>319.65666666666732</c:v>
                </c:pt>
                <c:pt idx="13">
                  <c:v>331.6</c:v>
                </c:pt>
                <c:pt idx="14">
                  <c:v>314.08</c:v>
                </c:pt>
              </c:numCache>
            </c:numRef>
          </c:val>
        </c:ser>
        <c:ser>
          <c:idx val="3"/>
          <c:order val="3"/>
          <c:tx>
            <c:strRef>
              <c:f>'GT-04-12-2009-results'!$U$3</c:f>
              <c:strCache>
                <c:ptCount val="1"/>
                <c:pt idx="0">
                  <c:v>GT4</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'GT-04-12-2009-results'!$U$4:$U$18</c:f>
              <c:numCache>
                <c:formatCode>0.00</c:formatCode>
                <c:ptCount val="15"/>
                <c:pt idx="0">
                  <c:v>41.5075</c:v>
                </c:pt>
                <c:pt idx="1">
                  <c:v>83.509999999999991</c:v>
                </c:pt>
                <c:pt idx="2">
                  <c:v>116.54666666666672</c:v>
                </c:pt>
                <c:pt idx="3">
                  <c:v>147.10250000000002</c:v>
                </c:pt>
                <c:pt idx="4">
                  <c:v>184.13600000000002</c:v>
                </c:pt>
                <c:pt idx="5">
                  <c:v>217.58500000000001</c:v>
                </c:pt>
                <c:pt idx="6">
                  <c:v>273.20750000000004</c:v>
                </c:pt>
                <c:pt idx="7">
                  <c:v>318.14000000000038</c:v>
                </c:pt>
                <c:pt idx="8">
                  <c:v>320.54333333333432</c:v>
                </c:pt>
                <c:pt idx="9">
                  <c:v>332.12000000000006</c:v>
                </c:pt>
                <c:pt idx="10">
                  <c:v>333.45666666666671</c:v>
                </c:pt>
                <c:pt idx="11">
                  <c:v>336.02333333333331</c:v>
                </c:pt>
                <c:pt idx="12">
                  <c:v>323.16400000000078</c:v>
                </c:pt>
                <c:pt idx="13">
                  <c:v>327.96249999999969</c:v>
                </c:pt>
                <c:pt idx="14">
                  <c:v>327.36666666666702</c:v>
                </c:pt>
              </c:numCache>
            </c:numRef>
          </c:val>
        </c:ser>
        <c:ser>
          <c:idx val="4"/>
          <c:order val="4"/>
          <c:tx>
            <c:strRef>
              <c:f>'GT-04-12-2009-results'!$V$3</c:f>
              <c:strCache>
                <c:ptCount val="1"/>
                <c:pt idx="0">
                  <c:v>GT8</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'GT-04-12-2009-results'!$V$4:$V$18</c:f>
              <c:numCache>
                <c:formatCode>0.00</c:formatCode>
                <c:ptCount val="15"/>
                <c:pt idx="0">
                  <c:v>82.964000000000027</c:v>
                </c:pt>
                <c:pt idx="1">
                  <c:v>169.15750000000003</c:v>
                </c:pt>
                <c:pt idx="2">
                  <c:v>197.315</c:v>
                </c:pt>
                <c:pt idx="3">
                  <c:v>262.685</c:v>
                </c:pt>
                <c:pt idx="4">
                  <c:v>284.75</c:v>
                </c:pt>
                <c:pt idx="5">
                  <c:v>314.91333333333336</c:v>
                </c:pt>
                <c:pt idx="6">
                  <c:v>321.17333333333431</c:v>
                </c:pt>
                <c:pt idx="7">
                  <c:v>319.21999999999969</c:v>
                </c:pt>
                <c:pt idx="8">
                  <c:v>324.66250000000002</c:v>
                </c:pt>
                <c:pt idx="9">
                  <c:v>327.65399999999994</c:v>
                </c:pt>
                <c:pt idx="10">
                  <c:v>333.67750000000001</c:v>
                </c:pt>
                <c:pt idx="11">
                  <c:v>327.51750000000004</c:v>
                </c:pt>
                <c:pt idx="12">
                  <c:v>314.91249999999923</c:v>
                </c:pt>
                <c:pt idx="13">
                  <c:v>310.05</c:v>
                </c:pt>
                <c:pt idx="14">
                  <c:v>299.47999999999894</c:v>
                </c:pt>
              </c:numCache>
            </c:numRef>
          </c:val>
        </c:ser>
        <c:ser>
          <c:idx val="5"/>
          <c:order val="5"/>
          <c:tx>
            <c:strRef>
              <c:f>'GT-04-12-2009-results'!$W$3</c:f>
              <c:strCache>
                <c:ptCount val="1"/>
                <c:pt idx="0">
                  <c:v>GT16</c:v>
                </c:pt>
              </c:strCache>
            </c:strRef>
          </c:tx>
          <c:cat>
            <c:numRef>
              <c:f>'GT-04-12-2009-results'!$Q$4:$Q$28</c:f>
              <c:numCache>
                <c:formatCode>General</c:formatCode>
                <c:ptCount val="25"/>
                <c:pt idx="0">
                  <c:v>1</c:v>
                </c:pt>
                <c:pt idx="1">
                  <c:v>2</c:v>
                </c:pt>
                <c:pt idx="2">
                  <c:v>3</c:v>
                </c:pt>
                <c:pt idx="3">
                  <c:v>4</c:v>
                </c:pt>
                <c:pt idx="4">
                  <c:v>5</c:v>
                </c:pt>
                <c:pt idx="5">
                  <c:v>6</c:v>
                </c:pt>
                <c:pt idx="6">
                  <c:v>8</c:v>
                </c:pt>
                <c:pt idx="7">
                  <c:v>10</c:v>
                </c:pt>
                <c:pt idx="8">
                  <c:v>12</c:v>
                </c:pt>
                <c:pt idx="9">
                  <c:v>14</c:v>
                </c:pt>
                <c:pt idx="10">
                  <c:v>16</c:v>
                </c:pt>
                <c:pt idx="11">
                  <c:v>20</c:v>
                </c:pt>
                <c:pt idx="12">
                  <c:v>24</c:v>
                </c:pt>
                <c:pt idx="13">
                  <c:v>28</c:v>
                </c:pt>
                <c:pt idx="14">
                  <c:v>32</c:v>
                </c:pt>
                <c:pt idx="15">
                  <c:v>64</c:v>
                </c:pt>
                <c:pt idx="16">
                  <c:v>80</c:v>
                </c:pt>
                <c:pt idx="17">
                  <c:v>96</c:v>
                </c:pt>
                <c:pt idx="18">
                  <c:v>128</c:v>
                </c:pt>
                <c:pt idx="19">
                  <c:v>160</c:v>
                </c:pt>
                <c:pt idx="20">
                  <c:v>192</c:v>
                </c:pt>
                <c:pt idx="21">
                  <c:v>224</c:v>
                </c:pt>
                <c:pt idx="22">
                  <c:v>256</c:v>
                </c:pt>
                <c:pt idx="23">
                  <c:v>300</c:v>
                </c:pt>
                <c:pt idx="24">
                  <c:v>400</c:v>
                </c:pt>
              </c:numCache>
            </c:numRef>
          </c:cat>
          <c:val>
            <c:numRef>
              <c:f>'GT-04-12-2009-results'!$W$4:$W$18</c:f>
              <c:numCache>
                <c:formatCode>0.00</c:formatCode>
                <c:ptCount val="15"/>
                <c:pt idx="0">
                  <c:v>143.66</c:v>
                </c:pt>
                <c:pt idx="1">
                  <c:v>281.40999999999963</c:v>
                </c:pt>
                <c:pt idx="2">
                  <c:v>292.28500000000003</c:v>
                </c:pt>
                <c:pt idx="3">
                  <c:v>322.34749999999997</c:v>
                </c:pt>
                <c:pt idx="4">
                  <c:v>322.36000000000007</c:v>
                </c:pt>
                <c:pt idx="5">
                  <c:v>332.26</c:v>
                </c:pt>
                <c:pt idx="6">
                  <c:v>329.13599999999963</c:v>
                </c:pt>
                <c:pt idx="7">
                  <c:v>322.97333333333336</c:v>
                </c:pt>
                <c:pt idx="8">
                  <c:v>313.07799999999969</c:v>
                </c:pt>
                <c:pt idx="9">
                  <c:v>309.0625</c:v>
                </c:pt>
                <c:pt idx="10">
                  <c:v>290.79666666666674</c:v>
                </c:pt>
                <c:pt idx="11">
                  <c:v>287.89</c:v>
                </c:pt>
                <c:pt idx="12">
                  <c:v>281.37</c:v>
                </c:pt>
                <c:pt idx="13">
                  <c:v>265.2475</c:v>
                </c:pt>
                <c:pt idx="14">
                  <c:v>257.61333333333408</c:v>
                </c:pt>
              </c:numCache>
            </c:numRef>
          </c:val>
        </c:ser>
        <c:ser>
          <c:idx val="11"/>
          <c:order val="6"/>
          <c:tx>
            <c:strRef>
              <c:f>'GT-04-12-2009-results'!$AC$3</c:f>
              <c:strCache>
                <c:ptCount val="1"/>
                <c:pt idx="0">
                  <c:v>PTCP-Memory</c:v>
                </c:pt>
              </c:strCache>
            </c:strRef>
          </c:tx>
          <c:val>
            <c:numRef>
              <c:f>'GT-04-12-2009-results'!$AC$4:$AC$25</c:f>
              <c:numCache>
                <c:formatCode>0.00</c:formatCode>
                <c:ptCount val="22"/>
                <c:pt idx="0">
                  <c:v>7.4770267727492481</c:v>
                </c:pt>
                <c:pt idx="1">
                  <c:v>14.41612234383968</c:v>
                </c:pt>
                <c:pt idx="2">
                  <c:v>20.645092125229464</c:v>
                </c:pt>
                <c:pt idx="3">
                  <c:v>26.874061906619335</c:v>
                </c:pt>
                <c:pt idx="4">
                  <c:v>29.062718887328476</c:v>
                </c:pt>
                <c:pt idx="5">
                  <c:v>43.594078330993113</c:v>
                </c:pt>
                <c:pt idx="6">
                  <c:v>60.314094755366028</c:v>
                </c:pt>
                <c:pt idx="7">
                  <c:v>61.591647094042891</c:v>
                </c:pt>
                <c:pt idx="8">
                  <c:v>62.869199432719604</c:v>
                </c:pt>
                <c:pt idx="9">
                  <c:v>76.425913817311468</c:v>
                </c:pt>
                <c:pt idx="10">
                  <c:v>89.982628201903324</c:v>
                </c:pt>
                <c:pt idx="11">
                  <c:v>92.884397180987378</c:v>
                </c:pt>
                <c:pt idx="12">
                  <c:v>127.06622683858434</c:v>
                </c:pt>
                <c:pt idx="13">
                  <c:v>127.20145814646131</c:v>
                </c:pt>
                <c:pt idx="14">
                  <c:v>139.27152758986938</c:v>
                </c:pt>
                <c:pt idx="15">
                  <c:v>225.40025845071881</c:v>
                </c:pt>
                <c:pt idx="16">
                  <c:v>287.39130406453694</c:v>
                </c:pt>
                <c:pt idx="17">
                  <c:v>344.46551829104169</c:v>
                </c:pt>
                <c:pt idx="18">
                  <c:v>344.63807392367369</c:v>
                </c:pt>
                <c:pt idx="19">
                  <c:v>369.21042706239399</c:v>
                </c:pt>
                <c:pt idx="20">
                  <c:v>378.77756828298186</c:v>
                </c:pt>
                <c:pt idx="21">
                  <c:v>402.04125920785583</c:v>
                </c:pt>
              </c:numCache>
            </c:numRef>
          </c:val>
        </c:ser>
        <c:ser>
          <c:idx val="12"/>
          <c:order val="7"/>
          <c:tx>
            <c:strRef>
              <c:f>'GT-04-12-2009-results'!$AD$3</c:f>
              <c:strCache>
                <c:ptCount val="1"/>
                <c:pt idx="0">
                  <c:v>PTCP-Disk</c:v>
                </c:pt>
              </c:strCache>
            </c:strRef>
          </c:tx>
          <c:val>
            <c:numRef>
              <c:f>'GT-04-12-2009-results'!$AD$4:$AD$25</c:f>
              <c:numCache>
                <c:formatCode>0.00</c:formatCode>
                <c:ptCount val="22"/>
                <c:pt idx="0">
                  <c:v>9.536294141491668</c:v>
                </c:pt>
                <c:pt idx="1">
                  <c:v>15.877223162337398</c:v>
                </c:pt>
                <c:pt idx="2">
                  <c:v>19.847742358745489</c:v>
                </c:pt>
                <c:pt idx="3">
                  <c:v>23.818261555153601</c:v>
                </c:pt>
                <c:pt idx="4">
                  <c:v>24.531862313734333</c:v>
                </c:pt>
                <c:pt idx="5">
                  <c:v>36.797793470601498</c:v>
                </c:pt>
                <c:pt idx="6">
                  <c:v>49.777325386049412</c:v>
                </c:pt>
                <c:pt idx="7">
                  <c:v>51.56474938024742</c:v>
                </c:pt>
                <c:pt idx="8">
                  <c:v>53.352173374445911</c:v>
                </c:pt>
                <c:pt idx="9">
                  <c:v>65.052935723660141</c:v>
                </c:pt>
                <c:pt idx="10">
                  <c:v>76.75369807287538</c:v>
                </c:pt>
                <c:pt idx="11">
                  <c:v>102.04716347422061</c:v>
                </c:pt>
                <c:pt idx="12">
                  <c:v>121.87017407909387</c:v>
                </c:pt>
                <c:pt idx="13">
                  <c:v>126.142646614862</c:v>
                </c:pt>
                <c:pt idx="14">
                  <c:v>131.82021196893203</c:v>
                </c:pt>
                <c:pt idx="15">
                  <c:v>208.36803728448203</c:v>
                </c:pt>
                <c:pt idx="16">
                  <c:v>286.53012206250145</c:v>
                </c:pt>
                <c:pt idx="17">
                  <c:v>295.22553361616463</c:v>
                </c:pt>
                <c:pt idx="18">
                  <c:v>300.92705381878699</c:v>
                </c:pt>
                <c:pt idx="19">
                  <c:v>331.36887838008721</c:v>
                </c:pt>
                <c:pt idx="20">
                  <c:v>317.73759963093016</c:v>
                </c:pt>
                <c:pt idx="21">
                  <c:v>296.01516574390899</c:v>
                </c:pt>
              </c:numCache>
            </c:numRef>
          </c:val>
        </c:ser>
        <c:marker val="1"/>
        <c:axId val="241661056"/>
        <c:axId val="241662592"/>
      </c:lineChart>
      <c:catAx>
        <c:axId val="241661056"/>
        <c:scaling>
          <c:orientation val="minMax"/>
        </c:scaling>
        <c:axPos val="b"/>
        <c:numFmt formatCode="General" sourceLinked="1"/>
        <c:tickLblPos val="nextTo"/>
        <c:crossAx val="241662592"/>
        <c:crosses val="autoZero"/>
        <c:auto val="1"/>
        <c:lblAlgn val="ctr"/>
        <c:lblOffset val="100"/>
      </c:catAx>
      <c:valAx>
        <c:axId val="241662592"/>
        <c:scaling>
          <c:orientation val="minMax"/>
        </c:scaling>
        <c:axPos val="l"/>
        <c:majorGridlines/>
        <c:numFmt formatCode="0.00" sourceLinked="1"/>
        <c:tickLblPos val="nextTo"/>
        <c:crossAx val="241661056"/>
        <c:crosses val="autoZero"/>
        <c:crossBetween val="between"/>
      </c:valAx>
    </c:plotArea>
    <c:legend>
      <c:legendPos val="r"/>
      <c:layout>
        <c:manualLayout>
          <c:xMode val="edge"/>
          <c:yMode val="edge"/>
          <c:x val="0"/>
          <c:y val="0.92267195540281965"/>
          <c:w val="1"/>
          <c:h val="7.6730134839607278E-2"/>
        </c:manualLayout>
      </c:layout>
    </c:legend>
    <c:plotVisOnly val="1"/>
  </c:chart>
  <c:externalData r:id="rId1"/>
  <c:userShapes r:id="rId2"/>
</c:chartSpace>
</file>

<file path=word/drawings/drawing1.xml><?xml version="1.0" encoding="utf-8"?>
<c:userShapes xmlns:c="http://schemas.openxmlformats.org/drawingml/2006/chart">
  <cdr:relSizeAnchor xmlns:cdr="http://schemas.openxmlformats.org/drawingml/2006/chartDrawing">
    <cdr:from>
      <cdr:x>0</cdr:x>
      <cdr:y>0</cdr:y>
    </cdr:from>
    <cdr:to>
      <cdr:x>0.16687</cdr:x>
      <cdr:y>0.04723</cdr:y>
    </cdr:to>
    <cdr:sp macro="" textlink="">
      <cdr:nvSpPr>
        <cdr:cNvPr id="3" name="TextBox 2"/>
        <cdr:cNvSpPr txBox="1"/>
      </cdr:nvSpPr>
      <cdr:spPr>
        <a:xfrm xmlns:a="http://schemas.openxmlformats.org/drawingml/2006/main">
          <a:off x="0" y="0"/>
          <a:ext cx="1314450" cy="2762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0.79036</cdr:x>
      <cdr:y>0.86482</cdr:y>
    </cdr:from>
    <cdr:to>
      <cdr:x>0.92458</cdr:x>
      <cdr:y>0.94137</cdr:y>
    </cdr:to>
    <cdr:sp macro="" textlink="">
      <cdr:nvSpPr>
        <cdr:cNvPr id="5" name="TextBox 4"/>
        <cdr:cNvSpPr txBox="1"/>
      </cdr:nvSpPr>
      <cdr:spPr>
        <a:xfrm xmlns:a="http://schemas.openxmlformats.org/drawingml/2006/main">
          <a:off x="6201328" y="5057775"/>
          <a:ext cx="1053120" cy="44767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Streams/Seeds</a:t>
          </a:r>
        </a:p>
      </cdr:txBody>
    </cdr:sp>
  </cdr:relSizeAnchor>
</c:userShapes>
</file>

<file path=word/drawings/drawing10.xml><?xml version="1.0" encoding="utf-8"?>
<c:userShapes xmlns:c="http://schemas.openxmlformats.org/drawingml/2006/chart">
  <cdr:relSizeAnchor xmlns:cdr="http://schemas.openxmlformats.org/drawingml/2006/chartDrawing">
    <cdr:from>
      <cdr:x>0.73802</cdr:x>
      <cdr:y>0.76299</cdr:y>
    </cdr:from>
    <cdr:to>
      <cdr:x>0.99553</cdr:x>
      <cdr:y>0.84536</cdr:y>
    </cdr:to>
    <cdr:sp macro="" textlink="">
      <cdr:nvSpPr>
        <cdr:cNvPr id="2" name="TextBox 1"/>
        <cdr:cNvSpPr txBox="1"/>
      </cdr:nvSpPr>
      <cdr:spPr>
        <a:xfrm xmlns:a="http://schemas.openxmlformats.org/drawingml/2006/main">
          <a:off x="3971059" y="2636683"/>
          <a:ext cx="1385566" cy="284647"/>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200"/>
            <a:t>Number of Seeds</a:t>
          </a:r>
        </a:p>
      </cdr:txBody>
    </cdr:sp>
  </cdr:relSizeAnchor>
  <cdr:relSizeAnchor xmlns:cdr="http://schemas.openxmlformats.org/drawingml/2006/chartDrawing">
    <cdr:from>
      <cdr:x>0</cdr:x>
      <cdr:y>0</cdr:y>
    </cdr:from>
    <cdr:to>
      <cdr:x>0.24934</cdr:x>
      <cdr:y>0.06347</cdr:y>
    </cdr:to>
    <cdr:sp macro="" textlink="">
      <cdr:nvSpPr>
        <cdr:cNvPr id="3" name="TextBox 1"/>
        <cdr:cNvSpPr txBox="1"/>
      </cdr:nvSpPr>
      <cdr:spPr>
        <a:xfrm xmlns:a="http://schemas.openxmlformats.org/drawingml/2006/main">
          <a:off x="0" y="0"/>
          <a:ext cx="1790700" cy="35242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a:t>Throughput (Mbps)</a:t>
          </a:r>
        </a:p>
      </cdr:txBody>
    </cdr:sp>
  </cdr:relSizeAnchor>
</c:userShapes>
</file>

<file path=word/drawings/drawing11.xml><?xml version="1.0" encoding="utf-8"?>
<c:userShapes xmlns:c="http://schemas.openxmlformats.org/drawingml/2006/chart">
  <cdr:relSizeAnchor xmlns:cdr="http://schemas.openxmlformats.org/drawingml/2006/chartDrawing">
    <cdr:from>
      <cdr:x>0</cdr:x>
      <cdr:y>0.01837</cdr:y>
    </cdr:from>
    <cdr:to>
      <cdr:x>0.32916</cdr:x>
      <cdr:y>0.07355</cdr:y>
    </cdr:to>
    <cdr:sp macro="" textlink="">
      <cdr:nvSpPr>
        <cdr:cNvPr id="2" name="TextBox 1"/>
        <cdr:cNvSpPr txBox="1"/>
      </cdr:nvSpPr>
      <cdr:spPr>
        <a:xfrm xmlns:a="http://schemas.openxmlformats.org/drawingml/2006/main">
          <a:off x="0" y="71181"/>
          <a:ext cx="1770118" cy="213827"/>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Ratio of Wasted Bandwidth</a:t>
          </a:r>
        </a:p>
      </cdr:txBody>
    </cdr:sp>
  </cdr:relSizeAnchor>
  <cdr:relSizeAnchor xmlns:cdr="http://schemas.openxmlformats.org/drawingml/2006/chartDrawing">
    <cdr:from>
      <cdr:x>0.77018</cdr:x>
      <cdr:y>0.73223</cdr:y>
    </cdr:from>
    <cdr:to>
      <cdr:x>1</cdr:x>
      <cdr:y>0.79374</cdr:y>
    </cdr:to>
    <cdr:sp macro="" textlink="">
      <cdr:nvSpPr>
        <cdr:cNvPr id="3" name="TextBox 2"/>
        <cdr:cNvSpPr txBox="1"/>
      </cdr:nvSpPr>
      <cdr:spPr>
        <a:xfrm xmlns:a="http://schemas.openxmlformats.org/drawingml/2006/main">
          <a:off x="4272413" y="2837392"/>
          <a:ext cx="1235899" cy="238318"/>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Seeds</a:t>
          </a:r>
        </a:p>
      </cdr:txBody>
    </cdr:sp>
  </cdr:relSizeAnchor>
</c:userShapes>
</file>

<file path=word/drawings/drawing12.xml><?xml version="1.0" encoding="utf-8"?>
<c:userShapes xmlns:c="http://schemas.openxmlformats.org/drawingml/2006/chart">
  <cdr:relSizeAnchor xmlns:cdr="http://schemas.openxmlformats.org/drawingml/2006/chartDrawing">
    <cdr:from>
      <cdr:x>0.0125</cdr:x>
      <cdr:y>0.00347</cdr:y>
    </cdr:from>
    <cdr:to>
      <cdr:x>0.29167</cdr:x>
      <cdr:y>0.09028</cdr:y>
    </cdr:to>
    <cdr:sp macro="" textlink="">
      <cdr:nvSpPr>
        <cdr:cNvPr id="3" name="TextBox 2"/>
        <cdr:cNvSpPr txBox="1"/>
      </cdr:nvSpPr>
      <cdr:spPr>
        <a:xfrm xmlns:a="http://schemas.openxmlformats.org/drawingml/2006/main">
          <a:off x="57150" y="9525"/>
          <a:ext cx="1276350" cy="2381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100">
              <a:latin typeface="+mn-lt"/>
              <a:ea typeface="+mn-ea"/>
              <a:cs typeface="+mn-cs"/>
            </a:rPr>
            <a:t>Throughput (Mbps)</a:t>
          </a:r>
          <a:endParaRPr lang="en-US"/>
        </a:p>
        <a:p xmlns:a="http://schemas.openxmlformats.org/drawingml/2006/main">
          <a:endParaRPr lang="en-US" sz="1100"/>
        </a:p>
      </cdr:txBody>
    </cdr:sp>
  </cdr:relSizeAnchor>
</c:userShapes>
</file>

<file path=word/drawings/drawing13.xml><?xml version="1.0" encoding="utf-8"?>
<c:userShapes xmlns:c="http://schemas.openxmlformats.org/drawingml/2006/chart">
  <cdr:relSizeAnchor xmlns:cdr="http://schemas.openxmlformats.org/drawingml/2006/chartDrawing">
    <cdr:from>
      <cdr:x>0.0125</cdr:x>
      <cdr:y>0.00347</cdr:y>
    </cdr:from>
    <cdr:to>
      <cdr:x>0.29167</cdr:x>
      <cdr:y>0.09028</cdr:y>
    </cdr:to>
    <cdr:sp macro="" textlink="">
      <cdr:nvSpPr>
        <cdr:cNvPr id="3" name="TextBox 2"/>
        <cdr:cNvSpPr txBox="1"/>
      </cdr:nvSpPr>
      <cdr:spPr>
        <a:xfrm xmlns:a="http://schemas.openxmlformats.org/drawingml/2006/main">
          <a:off x="57150" y="9525"/>
          <a:ext cx="1276350" cy="2381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100">
              <a:latin typeface="+mn-lt"/>
              <a:ea typeface="+mn-ea"/>
              <a:cs typeface="+mn-cs"/>
            </a:rPr>
            <a:t>Throughput (Mbps)</a:t>
          </a:r>
          <a:endParaRPr lang="en-US"/>
        </a:p>
        <a:p xmlns:a="http://schemas.openxmlformats.org/drawingml/2006/main">
          <a:endParaRPr lang="en-US" sz="1100"/>
        </a:p>
      </cdr:txBody>
    </cdr:sp>
  </cdr:relSizeAnchor>
</c:userShapes>
</file>

<file path=word/drawings/drawing14.xml><?xml version="1.0" encoding="utf-8"?>
<c:userShapes xmlns:c="http://schemas.openxmlformats.org/drawingml/2006/chart">
  <cdr:relSizeAnchor xmlns:cdr="http://schemas.openxmlformats.org/drawingml/2006/chartDrawing">
    <cdr:from>
      <cdr:x>0.0125</cdr:x>
      <cdr:y>0.00347</cdr:y>
    </cdr:from>
    <cdr:to>
      <cdr:x>0.29167</cdr:x>
      <cdr:y>0.09028</cdr:y>
    </cdr:to>
    <cdr:sp macro="" textlink="">
      <cdr:nvSpPr>
        <cdr:cNvPr id="3" name="TextBox 2"/>
        <cdr:cNvSpPr txBox="1"/>
      </cdr:nvSpPr>
      <cdr:spPr>
        <a:xfrm xmlns:a="http://schemas.openxmlformats.org/drawingml/2006/main">
          <a:off x="57150" y="9525"/>
          <a:ext cx="1276350" cy="2381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100">
              <a:latin typeface="+mn-lt"/>
              <a:ea typeface="+mn-ea"/>
              <a:cs typeface="+mn-cs"/>
            </a:rPr>
            <a:t>Throughput (Mbps)</a:t>
          </a:r>
          <a:endParaRPr lang="en-US"/>
        </a:p>
        <a:p xmlns:a="http://schemas.openxmlformats.org/drawingml/2006/main">
          <a:endParaRPr lang="en-US" sz="1100"/>
        </a:p>
      </cdr:txBody>
    </cdr:sp>
  </cdr:relSizeAnchor>
</c:userShapes>
</file>

<file path=word/drawings/drawing15.xml><?xml version="1.0" encoding="utf-8"?>
<c:userShapes xmlns:c="http://schemas.openxmlformats.org/drawingml/2006/chart">
  <cdr:relSizeAnchor xmlns:cdr="http://schemas.openxmlformats.org/drawingml/2006/chartDrawing">
    <cdr:from>
      <cdr:x>0.0125</cdr:x>
      <cdr:y>0.00347</cdr:y>
    </cdr:from>
    <cdr:to>
      <cdr:x>0.29167</cdr:x>
      <cdr:y>0.09028</cdr:y>
    </cdr:to>
    <cdr:sp macro="" textlink="">
      <cdr:nvSpPr>
        <cdr:cNvPr id="3" name="TextBox 2"/>
        <cdr:cNvSpPr txBox="1"/>
      </cdr:nvSpPr>
      <cdr:spPr>
        <a:xfrm xmlns:a="http://schemas.openxmlformats.org/drawingml/2006/main">
          <a:off x="57150" y="9525"/>
          <a:ext cx="1276350" cy="2381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100">
              <a:latin typeface="+mn-lt"/>
              <a:ea typeface="+mn-ea"/>
              <a:cs typeface="+mn-cs"/>
            </a:rPr>
            <a:t>Throughput (Mbps)</a:t>
          </a:r>
          <a:endParaRPr lang="en-US"/>
        </a:p>
        <a:p xmlns:a="http://schemas.openxmlformats.org/drawingml/2006/main">
          <a:endParaRPr lang="en-US" sz="1100"/>
        </a:p>
      </cdr:txBody>
    </cdr:sp>
  </cdr:relSizeAnchor>
</c:userShapes>
</file>

<file path=word/drawings/drawing16.xml><?xml version="1.0" encoding="utf-8"?>
<c:userShapes xmlns:c="http://schemas.openxmlformats.org/drawingml/2006/chart">
  <cdr:relSizeAnchor xmlns:cdr="http://schemas.openxmlformats.org/drawingml/2006/chartDrawing">
    <cdr:from>
      <cdr:x>0.0125</cdr:x>
      <cdr:y>0.00347</cdr:y>
    </cdr:from>
    <cdr:to>
      <cdr:x>0.29167</cdr:x>
      <cdr:y>0.09028</cdr:y>
    </cdr:to>
    <cdr:sp macro="" textlink="">
      <cdr:nvSpPr>
        <cdr:cNvPr id="3" name="TextBox 2"/>
        <cdr:cNvSpPr txBox="1"/>
      </cdr:nvSpPr>
      <cdr:spPr>
        <a:xfrm xmlns:a="http://schemas.openxmlformats.org/drawingml/2006/main">
          <a:off x="57150" y="9525"/>
          <a:ext cx="1276350" cy="2381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100">
              <a:latin typeface="+mn-lt"/>
              <a:ea typeface="+mn-ea"/>
              <a:cs typeface="+mn-cs"/>
            </a:rPr>
            <a:t>Throughput (Mbps)</a:t>
          </a:r>
          <a:endParaRPr lang="en-US"/>
        </a:p>
        <a:p xmlns:a="http://schemas.openxmlformats.org/drawingml/2006/main">
          <a:endParaRPr lang="en-US" sz="1100"/>
        </a:p>
      </cdr:txBody>
    </cdr:sp>
  </cdr:relSizeAnchor>
</c:userShapes>
</file>

<file path=word/drawings/drawing17.xml><?xml version="1.0" encoding="utf-8"?>
<c:userShapes xmlns:c="http://schemas.openxmlformats.org/drawingml/2006/chart">
  <cdr:relSizeAnchor xmlns:cdr="http://schemas.openxmlformats.org/drawingml/2006/chartDrawing">
    <cdr:from>
      <cdr:x>0.68667</cdr:x>
      <cdr:y>0.7252</cdr:y>
    </cdr:from>
    <cdr:to>
      <cdr:x>0.96669</cdr:x>
      <cdr:y>0.79183</cdr:y>
    </cdr:to>
    <cdr:sp macro="" textlink="">
      <cdr:nvSpPr>
        <cdr:cNvPr id="3" name="TextBox 2"/>
        <cdr:cNvSpPr txBox="1"/>
      </cdr:nvSpPr>
      <cdr:spPr>
        <a:xfrm xmlns:a="http://schemas.openxmlformats.org/drawingml/2006/main">
          <a:off x="3982934" y="2664652"/>
          <a:ext cx="1624224" cy="244804"/>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rtl="0" eaLnBrk="1" fontAlgn="auto" latinLnBrk="0" hangingPunct="1">
            <a:lnSpc>
              <a:spcPct val="100000"/>
            </a:lnSpc>
            <a:spcBef>
              <a:spcPts val="0"/>
            </a:spcBef>
            <a:spcAft>
              <a:spcPts val="0"/>
            </a:spcAft>
            <a:buClrTx/>
            <a:buSzTx/>
            <a:buFontTx/>
            <a:buNone/>
            <a:tabLst/>
            <a:defRPr/>
          </a:pPr>
          <a:r>
            <a:rPr lang="en-US" sz="1200" b="0" i="0" baseline="0">
              <a:latin typeface="+mn-lt"/>
              <a:ea typeface="+mn-ea"/>
              <a:cs typeface="+mn-cs"/>
            </a:rPr>
            <a:t>Number of Seeds/Streams</a:t>
          </a:r>
        </a:p>
        <a:p xmlns:a="http://schemas.openxmlformats.org/drawingml/2006/main">
          <a:endParaRPr lang="en-US" sz="1100"/>
        </a:p>
      </cdr:txBody>
    </cdr:sp>
  </cdr:relSizeAnchor>
  <cdr:relSizeAnchor xmlns:cdr="http://schemas.openxmlformats.org/drawingml/2006/chartDrawing">
    <cdr:from>
      <cdr:x>0</cdr:x>
      <cdr:y>0</cdr:y>
    </cdr:from>
    <cdr:to>
      <cdr:x>0.12698</cdr:x>
      <cdr:y>0.09419</cdr:y>
    </cdr:to>
    <cdr:sp macro="" textlink="">
      <cdr:nvSpPr>
        <cdr:cNvPr id="4" name="TextBox 1"/>
        <cdr:cNvSpPr txBox="1"/>
      </cdr:nvSpPr>
      <cdr:spPr>
        <a:xfrm xmlns:a="http://schemas.openxmlformats.org/drawingml/2006/main">
          <a:off x="0" y="0"/>
          <a:ext cx="1083733" cy="44767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pPr marL="0" marR="0" indent="0" defTabSz="914400" rtl="0" eaLnBrk="1" fontAlgn="auto" latinLnBrk="0" hangingPunct="1">
            <a:lnSpc>
              <a:spcPct val="100000"/>
            </a:lnSpc>
            <a:spcBef>
              <a:spcPts val="0"/>
            </a:spcBef>
            <a:spcAft>
              <a:spcPts val="0"/>
            </a:spcAft>
            <a:buClrTx/>
            <a:buSzTx/>
            <a:buFontTx/>
            <a:buNone/>
            <a:tabLst/>
            <a:defRPr/>
          </a:pPr>
          <a:r>
            <a:rPr lang="en-US" sz="1200" b="0" i="0" baseline="0">
              <a:latin typeface="Calibri"/>
            </a:rPr>
            <a:t>Throughput (Mbps)</a:t>
          </a:r>
          <a:endParaRPr lang="en-US" sz="1200" b="0"/>
        </a:p>
      </cdr:txBody>
    </cdr:sp>
  </cdr:relSizeAnchor>
</c:userShapes>
</file>

<file path=word/drawings/drawing18.xml><?xml version="1.0" encoding="utf-8"?>
<c:userShapes xmlns:c="http://schemas.openxmlformats.org/drawingml/2006/chart">
  <cdr:relSizeAnchor xmlns:cdr="http://schemas.openxmlformats.org/drawingml/2006/chartDrawing">
    <cdr:from>
      <cdr:x>0.66459</cdr:x>
      <cdr:y>0.81762</cdr:y>
    </cdr:from>
    <cdr:to>
      <cdr:x>0.89651</cdr:x>
      <cdr:y>0.8829</cdr:y>
    </cdr:to>
    <cdr:sp macro="" textlink="">
      <cdr:nvSpPr>
        <cdr:cNvPr id="2" name="TextBox 1"/>
        <cdr:cNvSpPr txBox="1"/>
      </cdr:nvSpPr>
      <cdr:spPr>
        <a:xfrm xmlns:a="http://schemas.openxmlformats.org/drawingml/2006/main">
          <a:off x="3567298" y="2903307"/>
          <a:ext cx="1244832" cy="231779"/>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Streams/Seeds</a:t>
          </a:r>
        </a:p>
      </cdr:txBody>
    </cdr:sp>
  </cdr:relSizeAnchor>
  <cdr:relSizeAnchor xmlns:cdr="http://schemas.openxmlformats.org/drawingml/2006/chartDrawing">
    <cdr:from>
      <cdr:x>0</cdr:x>
      <cdr:y>0</cdr:y>
    </cdr:from>
    <cdr:to>
      <cdr:x>0.21077</cdr:x>
      <cdr:y>0.07674</cdr:y>
    </cdr:to>
    <cdr:sp macro="" textlink="">
      <cdr:nvSpPr>
        <cdr:cNvPr id="3" name="TextBox 1"/>
        <cdr:cNvSpPr txBox="1"/>
      </cdr:nvSpPr>
      <cdr:spPr>
        <a:xfrm xmlns:a="http://schemas.openxmlformats.org/drawingml/2006/main">
          <a:off x="0" y="0"/>
          <a:ext cx="1304924" cy="31432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t>Throughput</a:t>
          </a:r>
          <a:r>
            <a:rPr lang="en-US" sz="1100" baseline="0"/>
            <a:t> (Mbps)</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cdr:y>
    </cdr:from>
    <cdr:to>
      <cdr:x>0.16687</cdr:x>
      <cdr:y>0.04723</cdr:y>
    </cdr:to>
    <cdr:sp macro="" textlink="">
      <cdr:nvSpPr>
        <cdr:cNvPr id="3" name="TextBox 2"/>
        <cdr:cNvSpPr txBox="1"/>
      </cdr:nvSpPr>
      <cdr:spPr>
        <a:xfrm xmlns:a="http://schemas.openxmlformats.org/drawingml/2006/main">
          <a:off x="0" y="0"/>
          <a:ext cx="1314450" cy="2762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0.84627</cdr:x>
      <cdr:y>0.86889</cdr:y>
    </cdr:from>
    <cdr:to>
      <cdr:x>0.98091</cdr:x>
      <cdr:y>0.96654</cdr:y>
    </cdr:to>
    <cdr:sp macro="" textlink="">
      <cdr:nvSpPr>
        <cdr:cNvPr id="5" name="TextBox 4"/>
        <cdr:cNvSpPr txBox="1"/>
      </cdr:nvSpPr>
      <cdr:spPr>
        <a:xfrm xmlns:a="http://schemas.openxmlformats.org/drawingml/2006/main">
          <a:off x="4552950" y="2775636"/>
          <a:ext cx="724394" cy="311948"/>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cdr:y>
    </cdr:from>
    <cdr:to>
      <cdr:x>0.375</cdr:x>
      <cdr:y>0.08261</cdr:y>
    </cdr:to>
    <cdr:sp macro="" textlink="">
      <cdr:nvSpPr>
        <cdr:cNvPr id="2" name="TextBox 1"/>
        <cdr:cNvSpPr txBox="1"/>
      </cdr:nvSpPr>
      <cdr:spPr>
        <a:xfrm xmlns:a="http://schemas.openxmlformats.org/drawingml/2006/main">
          <a:off x="0" y="0"/>
          <a:ext cx="2012871" cy="263448"/>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200">
              <a:latin typeface="+mn-lt"/>
              <a:ea typeface="+mn-ea"/>
              <a:cs typeface="+mn-cs"/>
            </a:rPr>
            <a:t>Ratio of Wasted Bandwidth</a:t>
          </a:r>
          <a:endParaRPr lang="en-US" sz="1200"/>
        </a:p>
        <a:p xmlns:a="http://schemas.openxmlformats.org/drawingml/2006/main">
          <a:endParaRPr lang="en-US" sz="1100"/>
        </a:p>
      </cdr:txBody>
    </cdr:sp>
  </cdr:relSizeAnchor>
  <cdr:relSizeAnchor xmlns:cdr="http://schemas.openxmlformats.org/drawingml/2006/chartDrawing">
    <cdr:from>
      <cdr:x>0.76471</cdr:x>
      <cdr:y>0.65846</cdr:y>
    </cdr:from>
    <cdr:to>
      <cdr:x>1</cdr:x>
      <cdr:y>0.76628</cdr:y>
    </cdr:to>
    <cdr:sp macro="" textlink="">
      <cdr:nvSpPr>
        <cdr:cNvPr id="3" name="TextBox 1"/>
        <cdr:cNvSpPr txBox="1"/>
      </cdr:nvSpPr>
      <cdr:spPr>
        <a:xfrm xmlns:a="http://schemas.openxmlformats.org/drawingml/2006/main">
          <a:off x="4108503" y="1884480"/>
          <a:ext cx="1264100" cy="30857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t>Number of Seeds</a:t>
          </a:r>
        </a:p>
      </cdr:txBody>
    </cdr:sp>
  </cdr:relSizeAnchor>
</c:userShapes>
</file>

<file path=word/drawings/drawing4.xml><?xml version="1.0" encoding="utf-8"?>
<c:userShapes xmlns:c="http://schemas.openxmlformats.org/drawingml/2006/chart">
  <cdr:relSizeAnchor xmlns:cdr="http://schemas.openxmlformats.org/drawingml/2006/chartDrawing">
    <cdr:from>
      <cdr:x>0.0125</cdr:x>
      <cdr:y>0.00867</cdr:y>
    </cdr:from>
    <cdr:to>
      <cdr:x>0.29583</cdr:x>
      <cdr:y>0.09538</cdr:y>
    </cdr:to>
    <cdr:sp macro="" textlink="">
      <cdr:nvSpPr>
        <cdr:cNvPr id="2"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3"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userShapes>
</file>

<file path=word/drawings/drawing5.xml><?xml version="1.0" encoding="utf-8"?>
<c:userShapes xmlns:c="http://schemas.openxmlformats.org/drawingml/2006/chart">
  <cdr:relSizeAnchor xmlns:cdr="http://schemas.openxmlformats.org/drawingml/2006/chartDrawing">
    <cdr:from>
      <cdr:x>0.0125</cdr:x>
      <cdr:y>0.00867</cdr:y>
    </cdr:from>
    <cdr:to>
      <cdr:x>0.29583</cdr:x>
      <cdr:y>0.09538</cdr:y>
    </cdr:to>
    <cdr:sp macro="" textlink="">
      <cdr:nvSpPr>
        <cdr:cNvPr id="2"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3"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dr:relSizeAnchor xmlns:cdr="http://schemas.openxmlformats.org/drawingml/2006/chartDrawing">
    <cdr:from>
      <cdr:x>0.0125</cdr:x>
      <cdr:y>0.00867</cdr:y>
    </cdr:from>
    <cdr:to>
      <cdr:x>0.29583</cdr:x>
      <cdr:y>0.09538</cdr:y>
    </cdr:to>
    <cdr:sp macro="" textlink="">
      <cdr:nvSpPr>
        <cdr:cNvPr id="4"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5"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userShapes>
</file>

<file path=word/drawings/drawing6.xml><?xml version="1.0" encoding="utf-8"?>
<c:userShapes xmlns:c="http://schemas.openxmlformats.org/drawingml/2006/chart">
  <cdr:relSizeAnchor xmlns:cdr="http://schemas.openxmlformats.org/drawingml/2006/chartDrawing">
    <cdr:from>
      <cdr:x>0.0125</cdr:x>
      <cdr:y>0.00867</cdr:y>
    </cdr:from>
    <cdr:to>
      <cdr:x>0.29583</cdr:x>
      <cdr:y>0.09538</cdr:y>
    </cdr:to>
    <cdr:sp macro="" textlink="">
      <cdr:nvSpPr>
        <cdr:cNvPr id="2"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3"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dr:relSizeAnchor xmlns:cdr="http://schemas.openxmlformats.org/drawingml/2006/chartDrawing">
    <cdr:from>
      <cdr:x>0.0125</cdr:x>
      <cdr:y>0.00867</cdr:y>
    </cdr:from>
    <cdr:to>
      <cdr:x>0.29583</cdr:x>
      <cdr:y>0.09538</cdr:y>
    </cdr:to>
    <cdr:sp macro="" textlink="">
      <cdr:nvSpPr>
        <cdr:cNvPr id="4"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5"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userShapes>
</file>

<file path=word/drawings/drawing7.xml><?xml version="1.0" encoding="utf-8"?>
<c:userShapes xmlns:c="http://schemas.openxmlformats.org/drawingml/2006/chart">
  <cdr:relSizeAnchor xmlns:cdr="http://schemas.openxmlformats.org/drawingml/2006/chartDrawing">
    <cdr:from>
      <cdr:x>0.0125</cdr:x>
      <cdr:y>0.00867</cdr:y>
    </cdr:from>
    <cdr:to>
      <cdr:x>0.29583</cdr:x>
      <cdr:y>0.09538</cdr:y>
    </cdr:to>
    <cdr:sp macro="" textlink="">
      <cdr:nvSpPr>
        <cdr:cNvPr id="2"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3"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userShapes>
</file>

<file path=word/drawings/drawing8.xml><?xml version="1.0" encoding="utf-8"?>
<c:userShapes xmlns:c="http://schemas.openxmlformats.org/drawingml/2006/chart">
  <cdr:relSizeAnchor xmlns:cdr="http://schemas.openxmlformats.org/drawingml/2006/chartDrawing">
    <cdr:from>
      <cdr:x>0.0125</cdr:x>
      <cdr:y>0.00867</cdr:y>
    </cdr:from>
    <cdr:to>
      <cdr:x>0.29583</cdr:x>
      <cdr:y>0.09538</cdr:y>
    </cdr:to>
    <cdr:sp macro="" textlink="">
      <cdr:nvSpPr>
        <cdr:cNvPr id="2" name="TextBox 1"/>
        <cdr:cNvSpPr txBox="1"/>
      </cdr:nvSpPr>
      <cdr:spPr>
        <a:xfrm xmlns:a="http://schemas.openxmlformats.org/drawingml/2006/main">
          <a:off x="57150" y="28575"/>
          <a:ext cx="1295400" cy="285750"/>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Throughput (Mbps)</a:t>
          </a:r>
        </a:p>
      </cdr:txBody>
    </cdr:sp>
  </cdr:relSizeAnchor>
  <cdr:relSizeAnchor xmlns:cdr="http://schemas.openxmlformats.org/drawingml/2006/chartDrawing">
    <cdr:from>
      <cdr:x>0.8</cdr:x>
      <cdr:y>0.86994</cdr:y>
    </cdr:from>
    <cdr:to>
      <cdr:x>1</cdr:x>
      <cdr:y>1</cdr:y>
    </cdr:to>
    <cdr:sp macro="" textlink="">
      <cdr:nvSpPr>
        <cdr:cNvPr id="3" name="TextBox 2"/>
        <cdr:cNvSpPr txBox="1"/>
      </cdr:nvSpPr>
      <cdr:spPr>
        <a:xfrm xmlns:a="http://schemas.openxmlformats.org/drawingml/2006/main">
          <a:off x="3657600" y="2867025"/>
          <a:ext cx="914400" cy="428625"/>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100"/>
            <a:t>Number of </a:t>
          </a:r>
        </a:p>
        <a:p xmlns:a="http://schemas.openxmlformats.org/drawingml/2006/main">
          <a:r>
            <a:rPr lang="en-US" sz="1100"/>
            <a:t>Seeds</a:t>
          </a:r>
        </a:p>
      </cdr:txBody>
    </cdr:sp>
  </cdr:relSizeAnchor>
</c:userShapes>
</file>

<file path=word/drawings/drawing9.xml><?xml version="1.0" encoding="utf-8"?>
<c:userShapes xmlns:c="http://schemas.openxmlformats.org/drawingml/2006/chart">
  <cdr:relSizeAnchor xmlns:cdr="http://schemas.openxmlformats.org/drawingml/2006/chartDrawing">
    <cdr:from>
      <cdr:x>0.6711</cdr:x>
      <cdr:y>0.7401</cdr:y>
    </cdr:from>
    <cdr:to>
      <cdr:x>0.97357</cdr:x>
      <cdr:y>0.82061</cdr:y>
    </cdr:to>
    <cdr:sp macro="" textlink="">
      <cdr:nvSpPr>
        <cdr:cNvPr id="2" name="TextBox 1"/>
        <cdr:cNvSpPr txBox="1"/>
      </cdr:nvSpPr>
      <cdr:spPr>
        <a:xfrm xmlns:a="http://schemas.openxmlformats.org/drawingml/2006/main">
          <a:off x="3614501" y="2302688"/>
          <a:ext cx="1629073" cy="250507"/>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r>
            <a:rPr lang="en-US" sz="1200"/>
            <a:t>Number of Streams/Seeds</a:t>
          </a:r>
        </a:p>
      </cdr:txBody>
    </cdr:sp>
  </cdr:relSizeAnchor>
  <cdr:relSizeAnchor xmlns:cdr="http://schemas.openxmlformats.org/drawingml/2006/chartDrawing">
    <cdr:from>
      <cdr:x>0</cdr:x>
      <cdr:y>0</cdr:y>
    </cdr:from>
    <cdr:to>
      <cdr:x>0.24934</cdr:x>
      <cdr:y>0.06347</cdr:y>
    </cdr:to>
    <cdr:sp macro="" textlink="">
      <cdr:nvSpPr>
        <cdr:cNvPr id="3" name="TextBox 1"/>
        <cdr:cNvSpPr txBox="1"/>
      </cdr:nvSpPr>
      <cdr:spPr>
        <a:xfrm xmlns:a="http://schemas.openxmlformats.org/drawingml/2006/main">
          <a:off x="0" y="0"/>
          <a:ext cx="1790700" cy="35242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a:t>Throughput (Mbps)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E3498-E714-48E5-ABE1-6E9F211AF2F3}">
  <ds:schemaRefs>
    <ds:schemaRef ds:uri="http://schemas.openxmlformats.org/officeDocument/2006/bibliography"/>
  </ds:schemaRefs>
</ds:datastoreItem>
</file>

<file path=customXml/itemProps2.xml><?xml version="1.0" encoding="utf-8"?>
<ds:datastoreItem xmlns:ds="http://schemas.openxmlformats.org/officeDocument/2006/customXml" ds:itemID="{3DD8D26B-B3A5-4558-B416-4492C292CF4D}">
  <ds:schemaRefs>
    <ds:schemaRef ds:uri="http://schemas.openxmlformats.org/officeDocument/2006/bibliography"/>
  </ds:schemaRefs>
</ds:datastoreItem>
</file>

<file path=customXml/itemProps3.xml><?xml version="1.0" encoding="utf-8"?>
<ds:datastoreItem xmlns:ds="http://schemas.openxmlformats.org/officeDocument/2006/customXml" ds:itemID="{8AD648AC-227C-4283-9421-63113846E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217</Pages>
  <Words>111128</Words>
  <Characters>633432</Characters>
  <Application>Microsoft Office Word</Application>
  <DocSecurity>0</DocSecurity>
  <Lines>5278</Lines>
  <Paragraphs>1486</Paragraphs>
  <ScaleCrop>false</ScaleCrop>
  <HeadingPairs>
    <vt:vector size="2" baseType="variant">
      <vt:variant>
        <vt:lpstr>Title</vt:lpstr>
      </vt:variant>
      <vt:variant>
        <vt:i4>1</vt:i4>
      </vt:variant>
    </vt:vector>
  </HeadingPairs>
  <TitlesOfParts>
    <vt:vector size="1" baseType="lpstr">
      <vt:lpstr>First draft of thesis</vt:lpstr>
    </vt:vector>
  </TitlesOfParts>
  <Company> </Company>
  <LinksUpToDate>false</LinksUpToDate>
  <CharactersWithSpaces>743074</CharactersWithSpaces>
  <SharedDoc>false</SharedDoc>
  <HLinks>
    <vt:vector size="570" baseType="variant">
      <vt:variant>
        <vt:i4>983041</vt:i4>
      </vt:variant>
      <vt:variant>
        <vt:i4>1059</vt:i4>
      </vt:variant>
      <vt:variant>
        <vt:i4>0</vt:i4>
      </vt:variant>
      <vt:variant>
        <vt:i4>5</vt:i4>
      </vt:variant>
      <vt:variant>
        <vt:lpwstr>http://www.itl.nist.gov/div895/sasg/websubmit/websubmit.html</vt:lpwstr>
      </vt:variant>
      <vt:variant>
        <vt:lpwstr/>
      </vt:variant>
      <vt:variant>
        <vt:i4>1376319</vt:i4>
      </vt:variant>
      <vt:variant>
        <vt:i4>560</vt:i4>
      </vt:variant>
      <vt:variant>
        <vt:i4>0</vt:i4>
      </vt:variant>
      <vt:variant>
        <vt:i4>5</vt:i4>
      </vt:variant>
      <vt:variant>
        <vt:lpwstr/>
      </vt:variant>
      <vt:variant>
        <vt:lpwstr>_Toc499728042</vt:lpwstr>
      </vt:variant>
      <vt:variant>
        <vt:i4>1376319</vt:i4>
      </vt:variant>
      <vt:variant>
        <vt:i4>554</vt:i4>
      </vt:variant>
      <vt:variant>
        <vt:i4>0</vt:i4>
      </vt:variant>
      <vt:variant>
        <vt:i4>5</vt:i4>
      </vt:variant>
      <vt:variant>
        <vt:lpwstr/>
      </vt:variant>
      <vt:variant>
        <vt:lpwstr>_Toc499728041</vt:lpwstr>
      </vt:variant>
      <vt:variant>
        <vt:i4>1376319</vt:i4>
      </vt:variant>
      <vt:variant>
        <vt:i4>548</vt:i4>
      </vt:variant>
      <vt:variant>
        <vt:i4>0</vt:i4>
      </vt:variant>
      <vt:variant>
        <vt:i4>5</vt:i4>
      </vt:variant>
      <vt:variant>
        <vt:lpwstr/>
      </vt:variant>
      <vt:variant>
        <vt:lpwstr>_Toc499728040</vt:lpwstr>
      </vt:variant>
      <vt:variant>
        <vt:i4>1179711</vt:i4>
      </vt:variant>
      <vt:variant>
        <vt:i4>542</vt:i4>
      </vt:variant>
      <vt:variant>
        <vt:i4>0</vt:i4>
      </vt:variant>
      <vt:variant>
        <vt:i4>5</vt:i4>
      </vt:variant>
      <vt:variant>
        <vt:lpwstr/>
      </vt:variant>
      <vt:variant>
        <vt:lpwstr>_Toc499728039</vt:lpwstr>
      </vt:variant>
      <vt:variant>
        <vt:i4>1179711</vt:i4>
      </vt:variant>
      <vt:variant>
        <vt:i4>536</vt:i4>
      </vt:variant>
      <vt:variant>
        <vt:i4>0</vt:i4>
      </vt:variant>
      <vt:variant>
        <vt:i4>5</vt:i4>
      </vt:variant>
      <vt:variant>
        <vt:lpwstr/>
      </vt:variant>
      <vt:variant>
        <vt:lpwstr>_Toc499728038</vt:lpwstr>
      </vt:variant>
      <vt:variant>
        <vt:i4>1179711</vt:i4>
      </vt:variant>
      <vt:variant>
        <vt:i4>530</vt:i4>
      </vt:variant>
      <vt:variant>
        <vt:i4>0</vt:i4>
      </vt:variant>
      <vt:variant>
        <vt:i4>5</vt:i4>
      </vt:variant>
      <vt:variant>
        <vt:lpwstr/>
      </vt:variant>
      <vt:variant>
        <vt:lpwstr>_Toc499728037</vt:lpwstr>
      </vt:variant>
      <vt:variant>
        <vt:i4>1179711</vt:i4>
      </vt:variant>
      <vt:variant>
        <vt:i4>524</vt:i4>
      </vt:variant>
      <vt:variant>
        <vt:i4>0</vt:i4>
      </vt:variant>
      <vt:variant>
        <vt:i4>5</vt:i4>
      </vt:variant>
      <vt:variant>
        <vt:lpwstr/>
      </vt:variant>
      <vt:variant>
        <vt:lpwstr>_Toc499728036</vt:lpwstr>
      </vt:variant>
      <vt:variant>
        <vt:i4>1179711</vt:i4>
      </vt:variant>
      <vt:variant>
        <vt:i4>518</vt:i4>
      </vt:variant>
      <vt:variant>
        <vt:i4>0</vt:i4>
      </vt:variant>
      <vt:variant>
        <vt:i4>5</vt:i4>
      </vt:variant>
      <vt:variant>
        <vt:lpwstr/>
      </vt:variant>
      <vt:variant>
        <vt:lpwstr>_Toc499728035</vt:lpwstr>
      </vt:variant>
      <vt:variant>
        <vt:i4>1179711</vt:i4>
      </vt:variant>
      <vt:variant>
        <vt:i4>512</vt:i4>
      </vt:variant>
      <vt:variant>
        <vt:i4>0</vt:i4>
      </vt:variant>
      <vt:variant>
        <vt:i4>5</vt:i4>
      </vt:variant>
      <vt:variant>
        <vt:lpwstr/>
      </vt:variant>
      <vt:variant>
        <vt:lpwstr>_Toc499728034</vt:lpwstr>
      </vt:variant>
      <vt:variant>
        <vt:i4>1179711</vt:i4>
      </vt:variant>
      <vt:variant>
        <vt:i4>506</vt:i4>
      </vt:variant>
      <vt:variant>
        <vt:i4>0</vt:i4>
      </vt:variant>
      <vt:variant>
        <vt:i4>5</vt:i4>
      </vt:variant>
      <vt:variant>
        <vt:lpwstr/>
      </vt:variant>
      <vt:variant>
        <vt:lpwstr>_Toc499728033</vt:lpwstr>
      </vt:variant>
      <vt:variant>
        <vt:i4>1179711</vt:i4>
      </vt:variant>
      <vt:variant>
        <vt:i4>500</vt:i4>
      </vt:variant>
      <vt:variant>
        <vt:i4>0</vt:i4>
      </vt:variant>
      <vt:variant>
        <vt:i4>5</vt:i4>
      </vt:variant>
      <vt:variant>
        <vt:lpwstr/>
      </vt:variant>
      <vt:variant>
        <vt:lpwstr>_Toc499728032</vt:lpwstr>
      </vt:variant>
      <vt:variant>
        <vt:i4>1179711</vt:i4>
      </vt:variant>
      <vt:variant>
        <vt:i4>494</vt:i4>
      </vt:variant>
      <vt:variant>
        <vt:i4>0</vt:i4>
      </vt:variant>
      <vt:variant>
        <vt:i4>5</vt:i4>
      </vt:variant>
      <vt:variant>
        <vt:lpwstr/>
      </vt:variant>
      <vt:variant>
        <vt:lpwstr>_Toc499728031</vt:lpwstr>
      </vt:variant>
      <vt:variant>
        <vt:i4>1179711</vt:i4>
      </vt:variant>
      <vt:variant>
        <vt:i4>488</vt:i4>
      </vt:variant>
      <vt:variant>
        <vt:i4>0</vt:i4>
      </vt:variant>
      <vt:variant>
        <vt:i4>5</vt:i4>
      </vt:variant>
      <vt:variant>
        <vt:lpwstr/>
      </vt:variant>
      <vt:variant>
        <vt:lpwstr>_Toc499728030</vt:lpwstr>
      </vt:variant>
      <vt:variant>
        <vt:i4>1245247</vt:i4>
      </vt:variant>
      <vt:variant>
        <vt:i4>482</vt:i4>
      </vt:variant>
      <vt:variant>
        <vt:i4>0</vt:i4>
      </vt:variant>
      <vt:variant>
        <vt:i4>5</vt:i4>
      </vt:variant>
      <vt:variant>
        <vt:lpwstr/>
      </vt:variant>
      <vt:variant>
        <vt:lpwstr>_Toc499728029</vt:lpwstr>
      </vt:variant>
      <vt:variant>
        <vt:i4>1245247</vt:i4>
      </vt:variant>
      <vt:variant>
        <vt:i4>476</vt:i4>
      </vt:variant>
      <vt:variant>
        <vt:i4>0</vt:i4>
      </vt:variant>
      <vt:variant>
        <vt:i4>5</vt:i4>
      </vt:variant>
      <vt:variant>
        <vt:lpwstr/>
      </vt:variant>
      <vt:variant>
        <vt:lpwstr>_Toc499728028</vt:lpwstr>
      </vt:variant>
      <vt:variant>
        <vt:i4>1245247</vt:i4>
      </vt:variant>
      <vt:variant>
        <vt:i4>470</vt:i4>
      </vt:variant>
      <vt:variant>
        <vt:i4>0</vt:i4>
      </vt:variant>
      <vt:variant>
        <vt:i4>5</vt:i4>
      </vt:variant>
      <vt:variant>
        <vt:lpwstr/>
      </vt:variant>
      <vt:variant>
        <vt:lpwstr>_Toc499728027</vt:lpwstr>
      </vt:variant>
      <vt:variant>
        <vt:i4>1245247</vt:i4>
      </vt:variant>
      <vt:variant>
        <vt:i4>464</vt:i4>
      </vt:variant>
      <vt:variant>
        <vt:i4>0</vt:i4>
      </vt:variant>
      <vt:variant>
        <vt:i4>5</vt:i4>
      </vt:variant>
      <vt:variant>
        <vt:lpwstr/>
      </vt:variant>
      <vt:variant>
        <vt:lpwstr>_Toc499728026</vt:lpwstr>
      </vt:variant>
      <vt:variant>
        <vt:i4>1245247</vt:i4>
      </vt:variant>
      <vt:variant>
        <vt:i4>458</vt:i4>
      </vt:variant>
      <vt:variant>
        <vt:i4>0</vt:i4>
      </vt:variant>
      <vt:variant>
        <vt:i4>5</vt:i4>
      </vt:variant>
      <vt:variant>
        <vt:lpwstr/>
      </vt:variant>
      <vt:variant>
        <vt:lpwstr>_Toc499728025</vt:lpwstr>
      </vt:variant>
      <vt:variant>
        <vt:i4>1245247</vt:i4>
      </vt:variant>
      <vt:variant>
        <vt:i4>452</vt:i4>
      </vt:variant>
      <vt:variant>
        <vt:i4>0</vt:i4>
      </vt:variant>
      <vt:variant>
        <vt:i4>5</vt:i4>
      </vt:variant>
      <vt:variant>
        <vt:lpwstr/>
      </vt:variant>
      <vt:variant>
        <vt:lpwstr>_Toc499728024</vt:lpwstr>
      </vt:variant>
      <vt:variant>
        <vt:i4>1245247</vt:i4>
      </vt:variant>
      <vt:variant>
        <vt:i4>446</vt:i4>
      </vt:variant>
      <vt:variant>
        <vt:i4>0</vt:i4>
      </vt:variant>
      <vt:variant>
        <vt:i4>5</vt:i4>
      </vt:variant>
      <vt:variant>
        <vt:lpwstr/>
      </vt:variant>
      <vt:variant>
        <vt:lpwstr>_Toc499728023</vt:lpwstr>
      </vt:variant>
      <vt:variant>
        <vt:i4>1245247</vt:i4>
      </vt:variant>
      <vt:variant>
        <vt:i4>440</vt:i4>
      </vt:variant>
      <vt:variant>
        <vt:i4>0</vt:i4>
      </vt:variant>
      <vt:variant>
        <vt:i4>5</vt:i4>
      </vt:variant>
      <vt:variant>
        <vt:lpwstr/>
      </vt:variant>
      <vt:variant>
        <vt:lpwstr>_Toc499728022</vt:lpwstr>
      </vt:variant>
      <vt:variant>
        <vt:i4>1245247</vt:i4>
      </vt:variant>
      <vt:variant>
        <vt:i4>434</vt:i4>
      </vt:variant>
      <vt:variant>
        <vt:i4>0</vt:i4>
      </vt:variant>
      <vt:variant>
        <vt:i4>5</vt:i4>
      </vt:variant>
      <vt:variant>
        <vt:lpwstr/>
      </vt:variant>
      <vt:variant>
        <vt:lpwstr>_Toc499728021</vt:lpwstr>
      </vt:variant>
      <vt:variant>
        <vt:i4>1245247</vt:i4>
      </vt:variant>
      <vt:variant>
        <vt:i4>428</vt:i4>
      </vt:variant>
      <vt:variant>
        <vt:i4>0</vt:i4>
      </vt:variant>
      <vt:variant>
        <vt:i4>5</vt:i4>
      </vt:variant>
      <vt:variant>
        <vt:lpwstr/>
      </vt:variant>
      <vt:variant>
        <vt:lpwstr>_Toc499728020</vt:lpwstr>
      </vt:variant>
      <vt:variant>
        <vt:i4>1048639</vt:i4>
      </vt:variant>
      <vt:variant>
        <vt:i4>422</vt:i4>
      </vt:variant>
      <vt:variant>
        <vt:i4>0</vt:i4>
      </vt:variant>
      <vt:variant>
        <vt:i4>5</vt:i4>
      </vt:variant>
      <vt:variant>
        <vt:lpwstr/>
      </vt:variant>
      <vt:variant>
        <vt:lpwstr>_Toc499728019</vt:lpwstr>
      </vt:variant>
      <vt:variant>
        <vt:i4>1048639</vt:i4>
      </vt:variant>
      <vt:variant>
        <vt:i4>416</vt:i4>
      </vt:variant>
      <vt:variant>
        <vt:i4>0</vt:i4>
      </vt:variant>
      <vt:variant>
        <vt:i4>5</vt:i4>
      </vt:variant>
      <vt:variant>
        <vt:lpwstr/>
      </vt:variant>
      <vt:variant>
        <vt:lpwstr>_Toc499728018</vt:lpwstr>
      </vt:variant>
      <vt:variant>
        <vt:i4>1048639</vt:i4>
      </vt:variant>
      <vt:variant>
        <vt:i4>410</vt:i4>
      </vt:variant>
      <vt:variant>
        <vt:i4>0</vt:i4>
      </vt:variant>
      <vt:variant>
        <vt:i4>5</vt:i4>
      </vt:variant>
      <vt:variant>
        <vt:lpwstr/>
      </vt:variant>
      <vt:variant>
        <vt:lpwstr>_Toc499728017</vt:lpwstr>
      </vt:variant>
      <vt:variant>
        <vt:i4>1048639</vt:i4>
      </vt:variant>
      <vt:variant>
        <vt:i4>404</vt:i4>
      </vt:variant>
      <vt:variant>
        <vt:i4>0</vt:i4>
      </vt:variant>
      <vt:variant>
        <vt:i4>5</vt:i4>
      </vt:variant>
      <vt:variant>
        <vt:lpwstr/>
      </vt:variant>
      <vt:variant>
        <vt:lpwstr>_Toc499728016</vt:lpwstr>
      </vt:variant>
      <vt:variant>
        <vt:i4>1048639</vt:i4>
      </vt:variant>
      <vt:variant>
        <vt:i4>398</vt:i4>
      </vt:variant>
      <vt:variant>
        <vt:i4>0</vt:i4>
      </vt:variant>
      <vt:variant>
        <vt:i4>5</vt:i4>
      </vt:variant>
      <vt:variant>
        <vt:lpwstr/>
      </vt:variant>
      <vt:variant>
        <vt:lpwstr>_Toc499728015</vt:lpwstr>
      </vt:variant>
      <vt:variant>
        <vt:i4>1048639</vt:i4>
      </vt:variant>
      <vt:variant>
        <vt:i4>389</vt:i4>
      </vt:variant>
      <vt:variant>
        <vt:i4>0</vt:i4>
      </vt:variant>
      <vt:variant>
        <vt:i4>5</vt:i4>
      </vt:variant>
      <vt:variant>
        <vt:lpwstr/>
      </vt:variant>
      <vt:variant>
        <vt:lpwstr>_Toc499728014</vt:lpwstr>
      </vt:variant>
      <vt:variant>
        <vt:i4>1048639</vt:i4>
      </vt:variant>
      <vt:variant>
        <vt:i4>383</vt:i4>
      </vt:variant>
      <vt:variant>
        <vt:i4>0</vt:i4>
      </vt:variant>
      <vt:variant>
        <vt:i4>5</vt:i4>
      </vt:variant>
      <vt:variant>
        <vt:lpwstr/>
      </vt:variant>
      <vt:variant>
        <vt:lpwstr>_Toc499728013</vt:lpwstr>
      </vt:variant>
      <vt:variant>
        <vt:i4>1048639</vt:i4>
      </vt:variant>
      <vt:variant>
        <vt:i4>377</vt:i4>
      </vt:variant>
      <vt:variant>
        <vt:i4>0</vt:i4>
      </vt:variant>
      <vt:variant>
        <vt:i4>5</vt:i4>
      </vt:variant>
      <vt:variant>
        <vt:lpwstr/>
      </vt:variant>
      <vt:variant>
        <vt:lpwstr>_Toc499728012</vt:lpwstr>
      </vt:variant>
      <vt:variant>
        <vt:i4>1048639</vt:i4>
      </vt:variant>
      <vt:variant>
        <vt:i4>371</vt:i4>
      </vt:variant>
      <vt:variant>
        <vt:i4>0</vt:i4>
      </vt:variant>
      <vt:variant>
        <vt:i4>5</vt:i4>
      </vt:variant>
      <vt:variant>
        <vt:lpwstr/>
      </vt:variant>
      <vt:variant>
        <vt:lpwstr>_Toc499728011</vt:lpwstr>
      </vt:variant>
      <vt:variant>
        <vt:i4>1048639</vt:i4>
      </vt:variant>
      <vt:variant>
        <vt:i4>365</vt:i4>
      </vt:variant>
      <vt:variant>
        <vt:i4>0</vt:i4>
      </vt:variant>
      <vt:variant>
        <vt:i4>5</vt:i4>
      </vt:variant>
      <vt:variant>
        <vt:lpwstr/>
      </vt:variant>
      <vt:variant>
        <vt:lpwstr>_Toc499728010</vt:lpwstr>
      </vt:variant>
      <vt:variant>
        <vt:i4>1114175</vt:i4>
      </vt:variant>
      <vt:variant>
        <vt:i4>359</vt:i4>
      </vt:variant>
      <vt:variant>
        <vt:i4>0</vt:i4>
      </vt:variant>
      <vt:variant>
        <vt:i4>5</vt:i4>
      </vt:variant>
      <vt:variant>
        <vt:lpwstr/>
      </vt:variant>
      <vt:variant>
        <vt:lpwstr>_Toc499728009</vt:lpwstr>
      </vt:variant>
      <vt:variant>
        <vt:i4>1048636</vt:i4>
      </vt:variant>
      <vt:variant>
        <vt:i4>350</vt:i4>
      </vt:variant>
      <vt:variant>
        <vt:i4>0</vt:i4>
      </vt:variant>
      <vt:variant>
        <vt:i4>5</vt:i4>
      </vt:variant>
      <vt:variant>
        <vt:lpwstr/>
      </vt:variant>
      <vt:variant>
        <vt:lpwstr>_Toc499947508</vt:lpwstr>
      </vt:variant>
      <vt:variant>
        <vt:i4>1048636</vt:i4>
      </vt:variant>
      <vt:variant>
        <vt:i4>344</vt:i4>
      </vt:variant>
      <vt:variant>
        <vt:i4>0</vt:i4>
      </vt:variant>
      <vt:variant>
        <vt:i4>5</vt:i4>
      </vt:variant>
      <vt:variant>
        <vt:lpwstr/>
      </vt:variant>
      <vt:variant>
        <vt:lpwstr>_Toc499947507</vt:lpwstr>
      </vt:variant>
      <vt:variant>
        <vt:i4>1048636</vt:i4>
      </vt:variant>
      <vt:variant>
        <vt:i4>338</vt:i4>
      </vt:variant>
      <vt:variant>
        <vt:i4>0</vt:i4>
      </vt:variant>
      <vt:variant>
        <vt:i4>5</vt:i4>
      </vt:variant>
      <vt:variant>
        <vt:lpwstr/>
      </vt:variant>
      <vt:variant>
        <vt:lpwstr>_Toc499947506</vt:lpwstr>
      </vt:variant>
      <vt:variant>
        <vt:i4>1048636</vt:i4>
      </vt:variant>
      <vt:variant>
        <vt:i4>332</vt:i4>
      </vt:variant>
      <vt:variant>
        <vt:i4>0</vt:i4>
      </vt:variant>
      <vt:variant>
        <vt:i4>5</vt:i4>
      </vt:variant>
      <vt:variant>
        <vt:lpwstr/>
      </vt:variant>
      <vt:variant>
        <vt:lpwstr>_Toc499947505</vt:lpwstr>
      </vt:variant>
      <vt:variant>
        <vt:i4>1048636</vt:i4>
      </vt:variant>
      <vt:variant>
        <vt:i4>326</vt:i4>
      </vt:variant>
      <vt:variant>
        <vt:i4>0</vt:i4>
      </vt:variant>
      <vt:variant>
        <vt:i4>5</vt:i4>
      </vt:variant>
      <vt:variant>
        <vt:lpwstr/>
      </vt:variant>
      <vt:variant>
        <vt:lpwstr>_Toc499947504</vt:lpwstr>
      </vt:variant>
      <vt:variant>
        <vt:i4>1048636</vt:i4>
      </vt:variant>
      <vt:variant>
        <vt:i4>320</vt:i4>
      </vt:variant>
      <vt:variant>
        <vt:i4>0</vt:i4>
      </vt:variant>
      <vt:variant>
        <vt:i4>5</vt:i4>
      </vt:variant>
      <vt:variant>
        <vt:lpwstr/>
      </vt:variant>
      <vt:variant>
        <vt:lpwstr>_Toc499947503</vt:lpwstr>
      </vt:variant>
      <vt:variant>
        <vt:i4>1048636</vt:i4>
      </vt:variant>
      <vt:variant>
        <vt:i4>314</vt:i4>
      </vt:variant>
      <vt:variant>
        <vt:i4>0</vt:i4>
      </vt:variant>
      <vt:variant>
        <vt:i4>5</vt:i4>
      </vt:variant>
      <vt:variant>
        <vt:lpwstr/>
      </vt:variant>
      <vt:variant>
        <vt:lpwstr>_Toc499947502</vt:lpwstr>
      </vt:variant>
      <vt:variant>
        <vt:i4>1048636</vt:i4>
      </vt:variant>
      <vt:variant>
        <vt:i4>308</vt:i4>
      </vt:variant>
      <vt:variant>
        <vt:i4>0</vt:i4>
      </vt:variant>
      <vt:variant>
        <vt:i4>5</vt:i4>
      </vt:variant>
      <vt:variant>
        <vt:lpwstr/>
      </vt:variant>
      <vt:variant>
        <vt:lpwstr>_Toc499947501</vt:lpwstr>
      </vt:variant>
      <vt:variant>
        <vt:i4>1048636</vt:i4>
      </vt:variant>
      <vt:variant>
        <vt:i4>302</vt:i4>
      </vt:variant>
      <vt:variant>
        <vt:i4>0</vt:i4>
      </vt:variant>
      <vt:variant>
        <vt:i4>5</vt:i4>
      </vt:variant>
      <vt:variant>
        <vt:lpwstr/>
      </vt:variant>
      <vt:variant>
        <vt:lpwstr>_Toc499947500</vt:lpwstr>
      </vt:variant>
      <vt:variant>
        <vt:i4>1638461</vt:i4>
      </vt:variant>
      <vt:variant>
        <vt:i4>296</vt:i4>
      </vt:variant>
      <vt:variant>
        <vt:i4>0</vt:i4>
      </vt:variant>
      <vt:variant>
        <vt:i4>5</vt:i4>
      </vt:variant>
      <vt:variant>
        <vt:lpwstr/>
      </vt:variant>
      <vt:variant>
        <vt:lpwstr>_Toc499947499</vt:lpwstr>
      </vt:variant>
      <vt:variant>
        <vt:i4>1638461</vt:i4>
      </vt:variant>
      <vt:variant>
        <vt:i4>290</vt:i4>
      </vt:variant>
      <vt:variant>
        <vt:i4>0</vt:i4>
      </vt:variant>
      <vt:variant>
        <vt:i4>5</vt:i4>
      </vt:variant>
      <vt:variant>
        <vt:lpwstr/>
      </vt:variant>
      <vt:variant>
        <vt:lpwstr>_Toc499947498</vt:lpwstr>
      </vt:variant>
      <vt:variant>
        <vt:i4>1638461</vt:i4>
      </vt:variant>
      <vt:variant>
        <vt:i4>284</vt:i4>
      </vt:variant>
      <vt:variant>
        <vt:i4>0</vt:i4>
      </vt:variant>
      <vt:variant>
        <vt:i4>5</vt:i4>
      </vt:variant>
      <vt:variant>
        <vt:lpwstr/>
      </vt:variant>
      <vt:variant>
        <vt:lpwstr>_Toc499947497</vt:lpwstr>
      </vt:variant>
      <vt:variant>
        <vt:i4>1638461</vt:i4>
      </vt:variant>
      <vt:variant>
        <vt:i4>278</vt:i4>
      </vt:variant>
      <vt:variant>
        <vt:i4>0</vt:i4>
      </vt:variant>
      <vt:variant>
        <vt:i4>5</vt:i4>
      </vt:variant>
      <vt:variant>
        <vt:lpwstr/>
      </vt:variant>
      <vt:variant>
        <vt:lpwstr>_Toc499947496</vt:lpwstr>
      </vt:variant>
      <vt:variant>
        <vt:i4>1638461</vt:i4>
      </vt:variant>
      <vt:variant>
        <vt:i4>272</vt:i4>
      </vt:variant>
      <vt:variant>
        <vt:i4>0</vt:i4>
      </vt:variant>
      <vt:variant>
        <vt:i4>5</vt:i4>
      </vt:variant>
      <vt:variant>
        <vt:lpwstr/>
      </vt:variant>
      <vt:variant>
        <vt:lpwstr>_Toc499947495</vt:lpwstr>
      </vt:variant>
      <vt:variant>
        <vt:i4>1638461</vt:i4>
      </vt:variant>
      <vt:variant>
        <vt:i4>266</vt:i4>
      </vt:variant>
      <vt:variant>
        <vt:i4>0</vt:i4>
      </vt:variant>
      <vt:variant>
        <vt:i4>5</vt:i4>
      </vt:variant>
      <vt:variant>
        <vt:lpwstr/>
      </vt:variant>
      <vt:variant>
        <vt:lpwstr>_Toc499947494</vt:lpwstr>
      </vt:variant>
      <vt:variant>
        <vt:i4>1638461</vt:i4>
      </vt:variant>
      <vt:variant>
        <vt:i4>260</vt:i4>
      </vt:variant>
      <vt:variant>
        <vt:i4>0</vt:i4>
      </vt:variant>
      <vt:variant>
        <vt:i4>5</vt:i4>
      </vt:variant>
      <vt:variant>
        <vt:lpwstr/>
      </vt:variant>
      <vt:variant>
        <vt:lpwstr>_Toc499947493</vt:lpwstr>
      </vt:variant>
      <vt:variant>
        <vt:i4>1638461</vt:i4>
      </vt:variant>
      <vt:variant>
        <vt:i4>254</vt:i4>
      </vt:variant>
      <vt:variant>
        <vt:i4>0</vt:i4>
      </vt:variant>
      <vt:variant>
        <vt:i4>5</vt:i4>
      </vt:variant>
      <vt:variant>
        <vt:lpwstr/>
      </vt:variant>
      <vt:variant>
        <vt:lpwstr>_Toc499947492</vt:lpwstr>
      </vt:variant>
      <vt:variant>
        <vt:i4>1638461</vt:i4>
      </vt:variant>
      <vt:variant>
        <vt:i4>248</vt:i4>
      </vt:variant>
      <vt:variant>
        <vt:i4>0</vt:i4>
      </vt:variant>
      <vt:variant>
        <vt:i4>5</vt:i4>
      </vt:variant>
      <vt:variant>
        <vt:lpwstr/>
      </vt:variant>
      <vt:variant>
        <vt:lpwstr>_Toc499947491</vt:lpwstr>
      </vt:variant>
      <vt:variant>
        <vt:i4>1638461</vt:i4>
      </vt:variant>
      <vt:variant>
        <vt:i4>242</vt:i4>
      </vt:variant>
      <vt:variant>
        <vt:i4>0</vt:i4>
      </vt:variant>
      <vt:variant>
        <vt:i4>5</vt:i4>
      </vt:variant>
      <vt:variant>
        <vt:lpwstr/>
      </vt:variant>
      <vt:variant>
        <vt:lpwstr>_Toc499947490</vt:lpwstr>
      </vt:variant>
      <vt:variant>
        <vt:i4>1572925</vt:i4>
      </vt:variant>
      <vt:variant>
        <vt:i4>236</vt:i4>
      </vt:variant>
      <vt:variant>
        <vt:i4>0</vt:i4>
      </vt:variant>
      <vt:variant>
        <vt:i4>5</vt:i4>
      </vt:variant>
      <vt:variant>
        <vt:lpwstr/>
      </vt:variant>
      <vt:variant>
        <vt:lpwstr>_Toc499947489</vt:lpwstr>
      </vt:variant>
      <vt:variant>
        <vt:i4>1572925</vt:i4>
      </vt:variant>
      <vt:variant>
        <vt:i4>230</vt:i4>
      </vt:variant>
      <vt:variant>
        <vt:i4>0</vt:i4>
      </vt:variant>
      <vt:variant>
        <vt:i4>5</vt:i4>
      </vt:variant>
      <vt:variant>
        <vt:lpwstr/>
      </vt:variant>
      <vt:variant>
        <vt:lpwstr>_Toc499947488</vt:lpwstr>
      </vt:variant>
      <vt:variant>
        <vt:i4>1572925</vt:i4>
      </vt:variant>
      <vt:variant>
        <vt:i4>224</vt:i4>
      </vt:variant>
      <vt:variant>
        <vt:i4>0</vt:i4>
      </vt:variant>
      <vt:variant>
        <vt:i4>5</vt:i4>
      </vt:variant>
      <vt:variant>
        <vt:lpwstr/>
      </vt:variant>
      <vt:variant>
        <vt:lpwstr>_Toc499947487</vt:lpwstr>
      </vt:variant>
      <vt:variant>
        <vt:i4>1572925</vt:i4>
      </vt:variant>
      <vt:variant>
        <vt:i4>218</vt:i4>
      </vt:variant>
      <vt:variant>
        <vt:i4>0</vt:i4>
      </vt:variant>
      <vt:variant>
        <vt:i4>5</vt:i4>
      </vt:variant>
      <vt:variant>
        <vt:lpwstr/>
      </vt:variant>
      <vt:variant>
        <vt:lpwstr>_Toc499947486</vt:lpwstr>
      </vt:variant>
      <vt:variant>
        <vt:i4>1572925</vt:i4>
      </vt:variant>
      <vt:variant>
        <vt:i4>212</vt:i4>
      </vt:variant>
      <vt:variant>
        <vt:i4>0</vt:i4>
      </vt:variant>
      <vt:variant>
        <vt:i4>5</vt:i4>
      </vt:variant>
      <vt:variant>
        <vt:lpwstr/>
      </vt:variant>
      <vt:variant>
        <vt:lpwstr>_Toc499947485</vt:lpwstr>
      </vt:variant>
      <vt:variant>
        <vt:i4>1572925</vt:i4>
      </vt:variant>
      <vt:variant>
        <vt:i4>206</vt:i4>
      </vt:variant>
      <vt:variant>
        <vt:i4>0</vt:i4>
      </vt:variant>
      <vt:variant>
        <vt:i4>5</vt:i4>
      </vt:variant>
      <vt:variant>
        <vt:lpwstr/>
      </vt:variant>
      <vt:variant>
        <vt:lpwstr>_Toc499947484</vt:lpwstr>
      </vt:variant>
      <vt:variant>
        <vt:i4>1572925</vt:i4>
      </vt:variant>
      <vt:variant>
        <vt:i4>200</vt:i4>
      </vt:variant>
      <vt:variant>
        <vt:i4>0</vt:i4>
      </vt:variant>
      <vt:variant>
        <vt:i4>5</vt:i4>
      </vt:variant>
      <vt:variant>
        <vt:lpwstr/>
      </vt:variant>
      <vt:variant>
        <vt:lpwstr>_Toc499947483</vt:lpwstr>
      </vt:variant>
      <vt:variant>
        <vt:i4>1572925</vt:i4>
      </vt:variant>
      <vt:variant>
        <vt:i4>194</vt:i4>
      </vt:variant>
      <vt:variant>
        <vt:i4>0</vt:i4>
      </vt:variant>
      <vt:variant>
        <vt:i4>5</vt:i4>
      </vt:variant>
      <vt:variant>
        <vt:lpwstr/>
      </vt:variant>
      <vt:variant>
        <vt:lpwstr>_Toc499947482</vt:lpwstr>
      </vt:variant>
      <vt:variant>
        <vt:i4>1572925</vt:i4>
      </vt:variant>
      <vt:variant>
        <vt:i4>188</vt:i4>
      </vt:variant>
      <vt:variant>
        <vt:i4>0</vt:i4>
      </vt:variant>
      <vt:variant>
        <vt:i4>5</vt:i4>
      </vt:variant>
      <vt:variant>
        <vt:lpwstr/>
      </vt:variant>
      <vt:variant>
        <vt:lpwstr>_Toc499947481</vt:lpwstr>
      </vt:variant>
      <vt:variant>
        <vt:i4>1572925</vt:i4>
      </vt:variant>
      <vt:variant>
        <vt:i4>182</vt:i4>
      </vt:variant>
      <vt:variant>
        <vt:i4>0</vt:i4>
      </vt:variant>
      <vt:variant>
        <vt:i4>5</vt:i4>
      </vt:variant>
      <vt:variant>
        <vt:lpwstr/>
      </vt:variant>
      <vt:variant>
        <vt:lpwstr>_Toc499947480</vt:lpwstr>
      </vt:variant>
      <vt:variant>
        <vt:i4>1507389</vt:i4>
      </vt:variant>
      <vt:variant>
        <vt:i4>176</vt:i4>
      </vt:variant>
      <vt:variant>
        <vt:i4>0</vt:i4>
      </vt:variant>
      <vt:variant>
        <vt:i4>5</vt:i4>
      </vt:variant>
      <vt:variant>
        <vt:lpwstr/>
      </vt:variant>
      <vt:variant>
        <vt:lpwstr>_Toc499947479</vt:lpwstr>
      </vt:variant>
      <vt:variant>
        <vt:i4>1507389</vt:i4>
      </vt:variant>
      <vt:variant>
        <vt:i4>170</vt:i4>
      </vt:variant>
      <vt:variant>
        <vt:i4>0</vt:i4>
      </vt:variant>
      <vt:variant>
        <vt:i4>5</vt:i4>
      </vt:variant>
      <vt:variant>
        <vt:lpwstr/>
      </vt:variant>
      <vt:variant>
        <vt:lpwstr>_Toc499947478</vt:lpwstr>
      </vt:variant>
      <vt:variant>
        <vt:i4>1507389</vt:i4>
      </vt:variant>
      <vt:variant>
        <vt:i4>164</vt:i4>
      </vt:variant>
      <vt:variant>
        <vt:i4>0</vt:i4>
      </vt:variant>
      <vt:variant>
        <vt:i4>5</vt:i4>
      </vt:variant>
      <vt:variant>
        <vt:lpwstr/>
      </vt:variant>
      <vt:variant>
        <vt:lpwstr>_Toc499947477</vt:lpwstr>
      </vt:variant>
      <vt:variant>
        <vt:i4>1507389</vt:i4>
      </vt:variant>
      <vt:variant>
        <vt:i4>158</vt:i4>
      </vt:variant>
      <vt:variant>
        <vt:i4>0</vt:i4>
      </vt:variant>
      <vt:variant>
        <vt:i4>5</vt:i4>
      </vt:variant>
      <vt:variant>
        <vt:lpwstr/>
      </vt:variant>
      <vt:variant>
        <vt:lpwstr>_Toc499947476</vt:lpwstr>
      </vt:variant>
      <vt:variant>
        <vt:i4>1507389</vt:i4>
      </vt:variant>
      <vt:variant>
        <vt:i4>152</vt:i4>
      </vt:variant>
      <vt:variant>
        <vt:i4>0</vt:i4>
      </vt:variant>
      <vt:variant>
        <vt:i4>5</vt:i4>
      </vt:variant>
      <vt:variant>
        <vt:lpwstr/>
      </vt:variant>
      <vt:variant>
        <vt:lpwstr>_Toc499947475</vt:lpwstr>
      </vt:variant>
      <vt:variant>
        <vt:i4>1507389</vt:i4>
      </vt:variant>
      <vt:variant>
        <vt:i4>146</vt:i4>
      </vt:variant>
      <vt:variant>
        <vt:i4>0</vt:i4>
      </vt:variant>
      <vt:variant>
        <vt:i4>5</vt:i4>
      </vt:variant>
      <vt:variant>
        <vt:lpwstr/>
      </vt:variant>
      <vt:variant>
        <vt:lpwstr>_Toc499947474</vt:lpwstr>
      </vt:variant>
      <vt:variant>
        <vt:i4>1507389</vt:i4>
      </vt:variant>
      <vt:variant>
        <vt:i4>140</vt:i4>
      </vt:variant>
      <vt:variant>
        <vt:i4>0</vt:i4>
      </vt:variant>
      <vt:variant>
        <vt:i4>5</vt:i4>
      </vt:variant>
      <vt:variant>
        <vt:lpwstr/>
      </vt:variant>
      <vt:variant>
        <vt:lpwstr>_Toc499947473</vt:lpwstr>
      </vt:variant>
      <vt:variant>
        <vt:i4>1507389</vt:i4>
      </vt:variant>
      <vt:variant>
        <vt:i4>134</vt:i4>
      </vt:variant>
      <vt:variant>
        <vt:i4>0</vt:i4>
      </vt:variant>
      <vt:variant>
        <vt:i4>5</vt:i4>
      </vt:variant>
      <vt:variant>
        <vt:lpwstr/>
      </vt:variant>
      <vt:variant>
        <vt:lpwstr>_Toc499947472</vt:lpwstr>
      </vt:variant>
      <vt:variant>
        <vt:i4>1507389</vt:i4>
      </vt:variant>
      <vt:variant>
        <vt:i4>128</vt:i4>
      </vt:variant>
      <vt:variant>
        <vt:i4>0</vt:i4>
      </vt:variant>
      <vt:variant>
        <vt:i4>5</vt:i4>
      </vt:variant>
      <vt:variant>
        <vt:lpwstr/>
      </vt:variant>
      <vt:variant>
        <vt:lpwstr>_Toc499947471</vt:lpwstr>
      </vt:variant>
      <vt:variant>
        <vt:i4>1507389</vt:i4>
      </vt:variant>
      <vt:variant>
        <vt:i4>122</vt:i4>
      </vt:variant>
      <vt:variant>
        <vt:i4>0</vt:i4>
      </vt:variant>
      <vt:variant>
        <vt:i4>5</vt:i4>
      </vt:variant>
      <vt:variant>
        <vt:lpwstr/>
      </vt:variant>
      <vt:variant>
        <vt:lpwstr>_Toc499947470</vt:lpwstr>
      </vt:variant>
      <vt:variant>
        <vt:i4>1441853</vt:i4>
      </vt:variant>
      <vt:variant>
        <vt:i4>116</vt:i4>
      </vt:variant>
      <vt:variant>
        <vt:i4>0</vt:i4>
      </vt:variant>
      <vt:variant>
        <vt:i4>5</vt:i4>
      </vt:variant>
      <vt:variant>
        <vt:lpwstr/>
      </vt:variant>
      <vt:variant>
        <vt:lpwstr>_Toc499947469</vt:lpwstr>
      </vt:variant>
      <vt:variant>
        <vt:i4>1441853</vt:i4>
      </vt:variant>
      <vt:variant>
        <vt:i4>110</vt:i4>
      </vt:variant>
      <vt:variant>
        <vt:i4>0</vt:i4>
      </vt:variant>
      <vt:variant>
        <vt:i4>5</vt:i4>
      </vt:variant>
      <vt:variant>
        <vt:lpwstr/>
      </vt:variant>
      <vt:variant>
        <vt:lpwstr>_Toc499947468</vt:lpwstr>
      </vt:variant>
      <vt:variant>
        <vt:i4>1441853</vt:i4>
      </vt:variant>
      <vt:variant>
        <vt:i4>104</vt:i4>
      </vt:variant>
      <vt:variant>
        <vt:i4>0</vt:i4>
      </vt:variant>
      <vt:variant>
        <vt:i4>5</vt:i4>
      </vt:variant>
      <vt:variant>
        <vt:lpwstr/>
      </vt:variant>
      <vt:variant>
        <vt:lpwstr>_Toc499947467</vt:lpwstr>
      </vt:variant>
      <vt:variant>
        <vt:i4>1441853</vt:i4>
      </vt:variant>
      <vt:variant>
        <vt:i4>98</vt:i4>
      </vt:variant>
      <vt:variant>
        <vt:i4>0</vt:i4>
      </vt:variant>
      <vt:variant>
        <vt:i4>5</vt:i4>
      </vt:variant>
      <vt:variant>
        <vt:lpwstr/>
      </vt:variant>
      <vt:variant>
        <vt:lpwstr>_Toc499947466</vt:lpwstr>
      </vt:variant>
      <vt:variant>
        <vt:i4>1441853</vt:i4>
      </vt:variant>
      <vt:variant>
        <vt:i4>92</vt:i4>
      </vt:variant>
      <vt:variant>
        <vt:i4>0</vt:i4>
      </vt:variant>
      <vt:variant>
        <vt:i4>5</vt:i4>
      </vt:variant>
      <vt:variant>
        <vt:lpwstr/>
      </vt:variant>
      <vt:variant>
        <vt:lpwstr>_Toc499947465</vt:lpwstr>
      </vt:variant>
      <vt:variant>
        <vt:i4>1441853</vt:i4>
      </vt:variant>
      <vt:variant>
        <vt:i4>86</vt:i4>
      </vt:variant>
      <vt:variant>
        <vt:i4>0</vt:i4>
      </vt:variant>
      <vt:variant>
        <vt:i4>5</vt:i4>
      </vt:variant>
      <vt:variant>
        <vt:lpwstr/>
      </vt:variant>
      <vt:variant>
        <vt:lpwstr>_Toc499947464</vt:lpwstr>
      </vt:variant>
      <vt:variant>
        <vt:i4>1441853</vt:i4>
      </vt:variant>
      <vt:variant>
        <vt:i4>80</vt:i4>
      </vt:variant>
      <vt:variant>
        <vt:i4>0</vt:i4>
      </vt:variant>
      <vt:variant>
        <vt:i4>5</vt:i4>
      </vt:variant>
      <vt:variant>
        <vt:lpwstr/>
      </vt:variant>
      <vt:variant>
        <vt:lpwstr>_Toc499947463</vt:lpwstr>
      </vt:variant>
      <vt:variant>
        <vt:i4>1441853</vt:i4>
      </vt:variant>
      <vt:variant>
        <vt:i4>74</vt:i4>
      </vt:variant>
      <vt:variant>
        <vt:i4>0</vt:i4>
      </vt:variant>
      <vt:variant>
        <vt:i4>5</vt:i4>
      </vt:variant>
      <vt:variant>
        <vt:lpwstr/>
      </vt:variant>
      <vt:variant>
        <vt:lpwstr>_Toc499947462</vt:lpwstr>
      </vt:variant>
      <vt:variant>
        <vt:i4>1441853</vt:i4>
      </vt:variant>
      <vt:variant>
        <vt:i4>68</vt:i4>
      </vt:variant>
      <vt:variant>
        <vt:i4>0</vt:i4>
      </vt:variant>
      <vt:variant>
        <vt:i4>5</vt:i4>
      </vt:variant>
      <vt:variant>
        <vt:lpwstr/>
      </vt:variant>
      <vt:variant>
        <vt:lpwstr>_Toc499947461</vt:lpwstr>
      </vt:variant>
      <vt:variant>
        <vt:i4>1441853</vt:i4>
      </vt:variant>
      <vt:variant>
        <vt:i4>62</vt:i4>
      </vt:variant>
      <vt:variant>
        <vt:i4>0</vt:i4>
      </vt:variant>
      <vt:variant>
        <vt:i4>5</vt:i4>
      </vt:variant>
      <vt:variant>
        <vt:lpwstr/>
      </vt:variant>
      <vt:variant>
        <vt:lpwstr>_Toc499947460</vt:lpwstr>
      </vt:variant>
      <vt:variant>
        <vt:i4>1376317</vt:i4>
      </vt:variant>
      <vt:variant>
        <vt:i4>56</vt:i4>
      </vt:variant>
      <vt:variant>
        <vt:i4>0</vt:i4>
      </vt:variant>
      <vt:variant>
        <vt:i4>5</vt:i4>
      </vt:variant>
      <vt:variant>
        <vt:lpwstr/>
      </vt:variant>
      <vt:variant>
        <vt:lpwstr>_Toc499947459</vt:lpwstr>
      </vt:variant>
      <vt:variant>
        <vt:i4>1376317</vt:i4>
      </vt:variant>
      <vt:variant>
        <vt:i4>50</vt:i4>
      </vt:variant>
      <vt:variant>
        <vt:i4>0</vt:i4>
      </vt:variant>
      <vt:variant>
        <vt:i4>5</vt:i4>
      </vt:variant>
      <vt:variant>
        <vt:lpwstr/>
      </vt:variant>
      <vt:variant>
        <vt:lpwstr>_Toc499947458</vt:lpwstr>
      </vt:variant>
      <vt:variant>
        <vt:i4>1376317</vt:i4>
      </vt:variant>
      <vt:variant>
        <vt:i4>44</vt:i4>
      </vt:variant>
      <vt:variant>
        <vt:i4>0</vt:i4>
      </vt:variant>
      <vt:variant>
        <vt:i4>5</vt:i4>
      </vt:variant>
      <vt:variant>
        <vt:lpwstr/>
      </vt:variant>
      <vt:variant>
        <vt:lpwstr>_Toc499947457</vt:lpwstr>
      </vt:variant>
      <vt:variant>
        <vt:i4>1376317</vt:i4>
      </vt:variant>
      <vt:variant>
        <vt:i4>38</vt:i4>
      </vt:variant>
      <vt:variant>
        <vt:i4>0</vt:i4>
      </vt:variant>
      <vt:variant>
        <vt:i4>5</vt:i4>
      </vt:variant>
      <vt:variant>
        <vt:lpwstr/>
      </vt:variant>
      <vt:variant>
        <vt:lpwstr>_Toc499947456</vt:lpwstr>
      </vt:variant>
      <vt:variant>
        <vt:i4>1376317</vt:i4>
      </vt:variant>
      <vt:variant>
        <vt:i4>32</vt:i4>
      </vt:variant>
      <vt:variant>
        <vt:i4>0</vt:i4>
      </vt:variant>
      <vt:variant>
        <vt:i4>5</vt:i4>
      </vt:variant>
      <vt:variant>
        <vt:lpwstr/>
      </vt:variant>
      <vt:variant>
        <vt:lpwstr>_Toc499947455</vt:lpwstr>
      </vt:variant>
      <vt:variant>
        <vt:i4>1376317</vt:i4>
      </vt:variant>
      <vt:variant>
        <vt:i4>26</vt:i4>
      </vt:variant>
      <vt:variant>
        <vt:i4>0</vt:i4>
      </vt:variant>
      <vt:variant>
        <vt:i4>5</vt:i4>
      </vt:variant>
      <vt:variant>
        <vt:lpwstr/>
      </vt:variant>
      <vt:variant>
        <vt:lpwstr>_Toc499947454</vt:lpwstr>
      </vt:variant>
      <vt:variant>
        <vt:i4>1376317</vt:i4>
      </vt:variant>
      <vt:variant>
        <vt:i4>20</vt:i4>
      </vt:variant>
      <vt:variant>
        <vt:i4>0</vt:i4>
      </vt:variant>
      <vt:variant>
        <vt:i4>5</vt:i4>
      </vt:variant>
      <vt:variant>
        <vt:lpwstr/>
      </vt:variant>
      <vt:variant>
        <vt:lpwstr>_Toc499947453</vt:lpwstr>
      </vt:variant>
      <vt:variant>
        <vt:i4>1376317</vt:i4>
      </vt:variant>
      <vt:variant>
        <vt:i4>14</vt:i4>
      </vt:variant>
      <vt:variant>
        <vt:i4>0</vt:i4>
      </vt:variant>
      <vt:variant>
        <vt:i4>5</vt:i4>
      </vt:variant>
      <vt:variant>
        <vt:lpwstr/>
      </vt:variant>
      <vt:variant>
        <vt:lpwstr>_Toc499947452</vt:lpwstr>
      </vt:variant>
      <vt:variant>
        <vt:i4>1376317</vt:i4>
      </vt:variant>
      <vt:variant>
        <vt:i4>8</vt:i4>
      </vt:variant>
      <vt:variant>
        <vt:i4>0</vt:i4>
      </vt:variant>
      <vt:variant>
        <vt:i4>5</vt:i4>
      </vt:variant>
      <vt:variant>
        <vt:lpwstr/>
      </vt:variant>
      <vt:variant>
        <vt:lpwstr>_Toc499947451</vt:lpwstr>
      </vt:variant>
      <vt:variant>
        <vt:i4>1376317</vt:i4>
      </vt:variant>
      <vt:variant>
        <vt:i4>2</vt:i4>
      </vt:variant>
      <vt:variant>
        <vt:i4>0</vt:i4>
      </vt:variant>
      <vt:variant>
        <vt:i4>5</vt:i4>
      </vt:variant>
      <vt:variant>
        <vt:lpwstr/>
      </vt:variant>
      <vt:variant>
        <vt:lpwstr>_Toc499947450</vt:lpwstr>
      </vt:variant>
      <vt:variant>
        <vt:i4>6160475</vt:i4>
      </vt:variant>
      <vt:variant>
        <vt:i4>92307</vt:i4>
      </vt:variant>
      <vt:variant>
        <vt:i4>1029</vt:i4>
      </vt:variant>
      <vt:variant>
        <vt:i4>1</vt:i4>
      </vt:variant>
      <vt:variant>
        <vt:lpwstr>1.jpg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First draft of thesis</dc:title>
  <dc:subject/>
  <dc:creator>Valued Gateway Customer</dc:creator>
  <cp:keywords/>
  <dc:description/>
  <cp:lastModifiedBy>AK</cp:lastModifiedBy>
  <cp:revision>3</cp:revision>
  <cp:lastPrinted>2009-04-23T21:53:00Z</cp:lastPrinted>
  <dcterms:created xsi:type="dcterms:W3CDTF">2009-06-18T11:39:00Z</dcterms:created>
  <dcterms:modified xsi:type="dcterms:W3CDTF">2009-06-18T11:57:00Z</dcterms:modified>
</cp:coreProperties>
</file>